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9D4AA6" w14:textId="77777777" w:rsidR="00F405F7" w:rsidRDefault="00F405F7" w:rsidP="00B91AA5">
      <w:pPr>
        <w:rPr>
          <w:ins w:id="0" w:author="Maria Wettermark" w:date="2014-10-20T16:29:00Z"/>
        </w:rPr>
      </w:pPr>
      <w:bookmarkStart w:id="1" w:name="_GoBack"/>
      <w:bookmarkEnd w:id="1"/>
    </w:p>
    <w:p w14:paraId="72CBB41B" w14:textId="77777777" w:rsidR="001E5B09" w:rsidRPr="00F201BB" w:rsidRDefault="001E5B09" w:rsidP="00B91AA5"/>
    <w:p w14:paraId="5145ABBA" w14:textId="77777777" w:rsidR="00F405F7" w:rsidRPr="00F201BB" w:rsidRDefault="00F405F7" w:rsidP="00B91AA5"/>
    <w:p w14:paraId="78D9EE49" w14:textId="77777777" w:rsidR="00F405F7" w:rsidRPr="00F201BB" w:rsidRDefault="00F405F7" w:rsidP="00B91AA5"/>
    <w:p w14:paraId="5B97600D" w14:textId="77777777" w:rsidR="00F405F7" w:rsidRPr="00F201BB" w:rsidRDefault="00F405F7" w:rsidP="00B91AA5"/>
    <w:p w14:paraId="594CC48A" w14:textId="77777777" w:rsidR="00F405F7" w:rsidRPr="00F201BB" w:rsidRDefault="00F405F7" w:rsidP="00B91AA5">
      <w:pPr>
        <w:pStyle w:val="Rubrik"/>
        <w:rPr>
          <w:lang w:val="sv-SE"/>
        </w:rPr>
      </w:pPr>
    </w:p>
    <w:p w14:paraId="711CB899" w14:textId="77777777" w:rsidR="00F405F7" w:rsidRPr="00F201BB" w:rsidRDefault="00F405F7" w:rsidP="00B91AA5"/>
    <w:p w14:paraId="75E2B6F2" w14:textId="77777777" w:rsidR="00F405F7" w:rsidRPr="00F201BB" w:rsidRDefault="00F405F7" w:rsidP="00B91AA5"/>
    <w:p w14:paraId="15915B60" w14:textId="77777777" w:rsidR="00F405F7" w:rsidRPr="00F201BB" w:rsidRDefault="00F405F7" w:rsidP="00B91AA5"/>
    <w:p w14:paraId="046B364A" w14:textId="77777777" w:rsidR="00F405F7" w:rsidRPr="00F201BB" w:rsidRDefault="00F405F7" w:rsidP="00B91AA5"/>
    <w:p w14:paraId="62A8E734" w14:textId="6738C05E" w:rsidR="0039584C" w:rsidRPr="00F201BB" w:rsidRDefault="0039584C" w:rsidP="00B91AA5">
      <w:pPr>
        <w:pStyle w:val="Friform"/>
        <w:rPr>
          <w:rFonts w:ascii="Arial" w:hAnsi="Arial"/>
          <w:b/>
          <w:color w:val="auto"/>
          <w:sz w:val="52"/>
        </w:rPr>
      </w:pPr>
      <w:r w:rsidRPr="00F201BB">
        <w:rPr>
          <w:rFonts w:ascii="Arial" w:hAnsi="Arial"/>
          <w:b/>
          <w:sz w:val="56"/>
        </w:rPr>
        <w:t>Nationella Tjänstekontrakt inom</w:t>
      </w:r>
      <w:r w:rsidR="002365BE" w:rsidRPr="00F201BB">
        <w:rPr>
          <w:rFonts w:ascii="Arial" w:hAnsi="Arial"/>
          <w:b/>
          <w:sz w:val="56"/>
        </w:rPr>
        <w:t xml:space="preserve"> </w:t>
      </w:r>
      <w:r w:rsidR="00D43B18" w:rsidRPr="00F201BB">
        <w:rPr>
          <w:rFonts w:ascii="Arial" w:hAnsi="Arial"/>
          <w:b/>
          <w:bCs/>
          <w:i/>
          <w:color w:val="auto"/>
          <w:sz w:val="52"/>
        </w:rPr>
        <w:fldChar w:fldCharType="begin"/>
      </w:r>
      <w:r w:rsidR="00D43B18" w:rsidRPr="00F201BB">
        <w:rPr>
          <w:rFonts w:ascii="Arial" w:hAnsi="Arial"/>
          <w:b/>
          <w:bCs/>
          <w:i/>
          <w:color w:val="auto"/>
          <w:sz w:val="52"/>
        </w:rPr>
        <w:instrText xml:space="preserve"> DOCPROPERTY "Tjänstedomän_sv"  \* MERGEFORMAT </w:instrText>
      </w:r>
      <w:r w:rsidR="00D43B18" w:rsidRPr="00F201BB">
        <w:rPr>
          <w:rFonts w:ascii="Arial" w:hAnsi="Arial"/>
          <w:b/>
          <w:bCs/>
          <w:i/>
          <w:color w:val="auto"/>
          <w:sz w:val="52"/>
        </w:rPr>
        <w:fldChar w:fldCharType="separate"/>
      </w:r>
      <w:r w:rsidR="00464100" w:rsidRPr="00F201BB">
        <w:rPr>
          <w:rFonts w:ascii="Arial" w:hAnsi="Arial"/>
          <w:b/>
          <w:bCs/>
          <w:i/>
          <w:color w:val="auto"/>
          <w:sz w:val="52"/>
        </w:rPr>
        <w:t>Hantera aktiviteter, ordination</w:t>
      </w:r>
      <w:r w:rsidR="00D43B18" w:rsidRPr="00F201BB">
        <w:rPr>
          <w:rFonts w:ascii="Arial" w:hAnsi="Arial"/>
          <w:b/>
          <w:i/>
          <w:color w:val="auto"/>
          <w:sz w:val="52"/>
        </w:rPr>
        <w:fldChar w:fldCharType="end"/>
      </w:r>
    </w:p>
    <w:p w14:paraId="200E6224" w14:textId="07EBBF49" w:rsidR="00F405F7" w:rsidRPr="00F201BB" w:rsidRDefault="00014301" w:rsidP="00B91AA5">
      <w:pPr>
        <w:pStyle w:val="Friform"/>
        <w:rPr>
          <w:rFonts w:ascii="Arial" w:hAnsi="Arial"/>
          <w:sz w:val="44"/>
        </w:rPr>
      </w:pPr>
      <w:r w:rsidRPr="00F201BB">
        <w:rPr>
          <w:rFonts w:ascii="Arial" w:hAnsi="Arial"/>
          <w:sz w:val="44"/>
        </w:rPr>
        <w:t>Tjänstekontrakt</w:t>
      </w:r>
      <w:r w:rsidR="00C3111E" w:rsidRPr="00F201BB">
        <w:rPr>
          <w:rFonts w:ascii="Arial" w:hAnsi="Arial"/>
          <w:sz w:val="44"/>
        </w:rPr>
        <w:t>sbeskrivning</w:t>
      </w:r>
    </w:p>
    <w:p w14:paraId="62D7CDD3" w14:textId="77777777" w:rsidR="00F405F7" w:rsidRPr="00F201BB" w:rsidRDefault="00F405F7" w:rsidP="00B91AA5">
      <w:pPr>
        <w:pStyle w:val="Friform"/>
        <w:rPr>
          <w:rFonts w:ascii="Arial" w:hAnsi="Arial"/>
          <w:sz w:val="36"/>
        </w:rPr>
      </w:pPr>
    </w:p>
    <w:p w14:paraId="0C001430" w14:textId="56028719" w:rsidR="00F405F7" w:rsidRPr="00A30580" w:rsidRDefault="00A30580" w:rsidP="00B91AA5">
      <w:pPr>
        <w:pStyle w:val="Friform"/>
        <w:rPr>
          <w:rFonts w:ascii="Arial" w:hAnsi="Arial" w:cs="Arial"/>
          <w:b/>
          <w:color w:val="9BBB59" w:themeColor="accent3"/>
          <w:sz w:val="32"/>
          <w:szCs w:val="32"/>
        </w:rPr>
      </w:pPr>
      <w:r>
        <w:rPr>
          <w:rFonts w:ascii="Arial" w:hAnsi="Arial"/>
          <w:sz w:val="36"/>
        </w:rPr>
        <w:t>V</w:t>
      </w:r>
      <w:r w:rsidR="003F3023" w:rsidRPr="00F201BB">
        <w:rPr>
          <w:rFonts w:ascii="Arial" w:hAnsi="Arial"/>
          <w:sz w:val="36"/>
        </w:rPr>
        <w:t>ersion</w:t>
      </w:r>
      <w:r w:rsidR="00FF051B">
        <w:rPr>
          <w:rFonts w:ascii="Arial" w:hAnsi="Arial"/>
          <w:sz w:val="36"/>
        </w:rPr>
        <w:t xml:space="preserve"> </w:t>
      </w:r>
      <w:r w:rsidR="00FF051B" w:rsidRPr="00A30580">
        <w:rPr>
          <w:rFonts w:ascii="Arial" w:hAnsi="Arial" w:cs="Arial"/>
          <w:color w:val="9BBB59" w:themeColor="accent3"/>
          <w:sz w:val="36"/>
          <w:szCs w:val="36"/>
        </w:rPr>
        <w:fldChar w:fldCharType="begin"/>
      </w:r>
      <w:r w:rsidR="00FF051B" w:rsidRPr="00A30580">
        <w:rPr>
          <w:rFonts w:ascii="Arial" w:hAnsi="Arial" w:cs="Arial"/>
          <w:color w:val="9BBB59" w:themeColor="accent3"/>
          <w:sz w:val="36"/>
          <w:szCs w:val="36"/>
        </w:rPr>
        <w:instrText xml:space="preserve"> DOCPROPERTY "Version_1" \* MERGEFORMAT </w:instrText>
      </w:r>
      <w:r w:rsidR="00FF051B" w:rsidRPr="00A30580">
        <w:rPr>
          <w:rFonts w:ascii="Arial" w:hAnsi="Arial" w:cs="Arial"/>
          <w:color w:val="9BBB59" w:themeColor="accent3"/>
          <w:sz w:val="36"/>
          <w:szCs w:val="36"/>
        </w:rPr>
        <w:fldChar w:fldCharType="separate"/>
      </w:r>
      <w:r w:rsidR="00FF051B" w:rsidRPr="00A30580">
        <w:rPr>
          <w:rFonts w:ascii="Arial" w:hAnsi="Arial" w:cs="Arial"/>
          <w:color w:val="9BBB59" w:themeColor="accent3"/>
          <w:sz w:val="36"/>
          <w:szCs w:val="36"/>
        </w:rPr>
        <w:t>1</w:t>
      </w:r>
      <w:r w:rsidR="00FF051B" w:rsidRPr="00A30580">
        <w:rPr>
          <w:rFonts w:ascii="Arial" w:hAnsi="Arial" w:cs="Arial"/>
          <w:color w:val="9BBB59" w:themeColor="accent3"/>
          <w:sz w:val="36"/>
          <w:szCs w:val="36"/>
        </w:rPr>
        <w:fldChar w:fldCharType="end"/>
      </w:r>
      <w:r w:rsidR="00FF051B" w:rsidRPr="00A30580">
        <w:rPr>
          <w:rFonts w:ascii="Arial" w:hAnsi="Arial" w:cs="Arial"/>
          <w:color w:val="auto"/>
          <w:sz w:val="36"/>
          <w:szCs w:val="36"/>
        </w:rPr>
        <w:t>.</w:t>
      </w:r>
      <w:r w:rsidR="00FF051B" w:rsidRPr="00A30580">
        <w:rPr>
          <w:rFonts w:ascii="Arial" w:hAnsi="Arial" w:cs="Arial"/>
          <w:color w:val="9BBB59" w:themeColor="accent3"/>
          <w:sz w:val="36"/>
          <w:szCs w:val="36"/>
        </w:rPr>
        <w:fldChar w:fldCharType="begin"/>
      </w:r>
      <w:r w:rsidR="00FF051B" w:rsidRPr="00A30580">
        <w:rPr>
          <w:rFonts w:ascii="Arial" w:hAnsi="Arial" w:cs="Arial"/>
          <w:color w:val="9BBB59" w:themeColor="accent3"/>
          <w:sz w:val="36"/>
          <w:szCs w:val="36"/>
        </w:rPr>
        <w:instrText xml:space="preserve"> DOCPROPERTY "Version_2" \* MERGEFORMAT </w:instrText>
      </w:r>
      <w:r w:rsidR="00FF051B" w:rsidRPr="00A30580">
        <w:rPr>
          <w:rFonts w:ascii="Arial" w:hAnsi="Arial" w:cs="Arial"/>
          <w:color w:val="9BBB59" w:themeColor="accent3"/>
          <w:sz w:val="36"/>
          <w:szCs w:val="36"/>
        </w:rPr>
        <w:fldChar w:fldCharType="separate"/>
      </w:r>
      <w:r w:rsidR="00FF051B" w:rsidRPr="00A30580">
        <w:rPr>
          <w:rFonts w:ascii="Arial" w:hAnsi="Arial" w:cs="Arial"/>
          <w:color w:val="9BBB59" w:themeColor="accent3"/>
          <w:sz w:val="36"/>
          <w:szCs w:val="36"/>
        </w:rPr>
        <w:t>0</w:t>
      </w:r>
      <w:r w:rsidR="00FF051B" w:rsidRPr="00A30580">
        <w:rPr>
          <w:rFonts w:ascii="Arial" w:hAnsi="Arial" w:cs="Arial"/>
          <w:color w:val="9BBB59" w:themeColor="accent3"/>
          <w:sz w:val="36"/>
          <w:szCs w:val="36"/>
        </w:rPr>
        <w:fldChar w:fldCharType="end"/>
      </w:r>
      <w:r w:rsidR="00FF051B" w:rsidRPr="00A30580">
        <w:rPr>
          <w:rFonts w:ascii="Arial" w:hAnsi="Arial" w:cs="Arial"/>
          <w:color w:val="auto"/>
          <w:sz w:val="36"/>
          <w:szCs w:val="36"/>
        </w:rPr>
        <w:t>.</w:t>
      </w:r>
      <w:del w:id="2" w:author="Krister Andersson" w:date="2014-05-15T11:16:00Z">
        <w:r w:rsidR="00FF051B" w:rsidRPr="00A30580" w:rsidDel="00767C76">
          <w:rPr>
            <w:rFonts w:ascii="Arial" w:hAnsi="Arial" w:cs="Arial"/>
            <w:color w:val="9BBB59" w:themeColor="accent3"/>
            <w:sz w:val="36"/>
            <w:szCs w:val="36"/>
          </w:rPr>
          <w:fldChar w:fldCharType="begin"/>
        </w:r>
        <w:r w:rsidR="00FF051B" w:rsidRPr="00A30580" w:rsidDel="00767C76">
          <w:rPr>
            <w:rFonts w:ascii="Arial" w:hAnsi="Arial" w:cs="Arial"/>
            <w:color w:val="9BBB59" w:themeColor="accent3"/>
            <w:sz w:val="36"/>
            <w:szCs w:val="36"/>
          </w:rPr>
          <w:delInstrText xml:space="preserve"> DOCPROPERTY "Version_3" \* MERGEFORMAT </w:delInstrText>
        </w:r>
        <w:r w:rsidR="00FF051B" w:rsidRPr="00A30580" w:rsidDel="00767C76">
          <w:rPr>
            <w:rFonts w:ascii="Arial" w:hAnsi="Arial" w:cs="Arial"/>
            <w:color w:val="9BBB59" w:themeColor="accent3"/>
            <w:sz w:val="36"/>
            <w:szCs w:val="36"/>
          </w:rPr>
          <w:fldChar w:fldCharType="separate"/>
        </w:r>
        <w:r w:rsidR="00096B15" w:rsidDel="00767C76">
          <w:rPr>
            <w:rFonts w:ascii="Arial" w:hAnsi="Arial" w:cs="Arial"/>
            <w:color w:val="9BBB59" w:themeColor="accent3"/>
            <w:sz w:val="36"/>
            <w:szCs w:val="36"/>
          </w:rPr>
          <w:delText>0</w:delText>
        </w:r>
        <w:r w:rsidR="00FF051B" w:rsidRPr="00A30580" w:rsidDel="00767C76">
          <w:rPr>
            <w:rFonts w:ascii="Arial" w:hAnsi="Arial" w:cs="Arial"/>
            <w:color w:val="9BBB59" w:themeColor="accent3"/>
            <w:sz w:val="36"/>
            <w:szCs w:val="36"/>
          </w:rPr>
          <w:fldChar w:fldCharType="end"/>
        </w:r>
        <w:r w:rsidR="00FF051B" w:rsidRPr="00A30580" w:rsidDel="00767C76">
          <w:rPr>
            <w:rFonts w:ascii="Arial" w:hAnsi="Arial" w:cs="Arial"/>
            <w:b/>
            <w:color w:val="9BBB59" w:themeColor="accent3"/>
            <w:sz w:val="32"/>
            <w:szCs w:val="32"/>
          </w:rPr>
          <w:delText xml:space="preserve"> </w:delText>
        </w:r>
      </w:del>
      <w:r w:rsidR="0067348E">
        <w:rPr>
          <w:rFonts w:ascii="Arial" w:hAnsi="Arial" w:cs="Arial"/>
          <w:color w:val="9BBB59" w:themeColor="accent3"/>
          <w:sz w:val="36"/>
          <w:szCs w:val="36"/>
        </w:rPr>
        <w:t>2</w:t>
      </w:r>
    </w:p>
    <w:p w14:paraId="7A132490" w14:textId="15521A0C" w:rsidR="001F0E99" w:rsidRPr="00F201BB" w:rsidRDefault="005560A5" w:rsidP="00B91AA5">
      <w:pPr>
        <w:pStyle w:val="Friform"/>
        <w:rPr>
          <w:rFonts w:ascii="Arial" w:hAnsi="Arial"/>
          <w:sz w:val="36"/>
        </w:rPr>
      </w:pPr>
      <w:r w:rsidRPr="00F201BB">
        <w:rPr>
          <w:rFonts w:ascii="Arial" w:hAnsi="Arial"/>
          <w:sz w:val="36"/>
        </w:rPr>
        <w:fldChar w:fldCharType="begin"/>
      </w:r>
      <w:r w:rsidRPr="00F201BB">
        <w:rPr>
          <w:rFonts w:ascii="Arial" w:hAnsi="Arial"/>
          <w:sz w:val="36"/>
        </w:rPr>
        <w:instrText xml:space="preserve"> TIME \@ "yyyy-MM-dd" </w:instrText>
      </w:r>
      <w:r w:rsidRPr="00F201BB">
        <w:rPr>
          <w:rFonts w:ascii="Arial" w:hAnsi="Arial"/>
          <w:sz w:val="36"/>
        </w:rPr>
        <w:fldChar w:fldCharType="separate"/>
      </w:r>
      <w:r w:rsidR="001B1B9B">
        <w:rPr>
          <w:rFonts w:ascii="Arial" w:hAnsi="Arial"/>
          <w:noProof/>
          <w:sz w:val="36"/>
        </w:rPr>
        <w:t>2014-11-14</w:t>
      </w:r>
      <w:r w:rsidRPr="00F201BB">
        <w:rPr>
          <w:rFonts w:ascii="Arial" w:hAnsi="Arial"/>
          <w:sz w:val="36"/>
        </w:rPr>
        <w:fldChar w:fldCharType="end"/>
      </w:r>
    </w:p>
    <w:p w14:paraId="682CEF94" w14:textId="30367ED8" w:rsidR="00210991" w:rsidRPr="00F201BB" w:rsidRDefault="00F405F7" w:rsidP="00210991">
      <w:pPr>
        <w:spacing w:after="0"/>
      </w:pPr>
      <w:r w:rsidRPr="00F201BB">
        <w:br w:type="page"/>
      </w:r>
    </w:p>
    <w:p w14:paraId="450B44CE" w14:textId="13C3DF03" w:rsidR="00533A31" w:rsidRPr="00366C53" w:rsidRDefault="00C3111E" w:rsidP="00366C53">
      <w:pPr>
        <w:spacing w:after="0"/>
        <w:rPr>
          <w:rFonts w:ascii="Times New Roman" w:hAnsi="Times New Roman"/>
          <w:noProof w:val="0"/>
          <w:szCs w:val="20"/>
        </w:rPr>
      </w:pPr>
      <w:r w:rsidRPr="00F201BB">
        <w:rPr>
          <w:b/>
        </w:rPr>
        <w:lastRenderedPageBreak/>
        <w:t>Revisions</w:t>
      </w:r>
      <w:r w:rsidR="00533A31" w:rsidRPr="00F201BB">
        <w:rPr>
          <w:b/>
        </w:rPr>
        <w:t>historik</w:t>
      </w:r>
    </w:p>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533A31" w:rsidRPr="0069507C" w14:paraId="0E7E7FF2" w14:textId="77777777" w:rsidTr="00D46F4C">
        <w:tc>
          <w:tcPr>
            <w:tcW w:w="964" w:type="dxa"/>
          </w:tcPr>
          <w:p w14:paraId="5C5B71EB" w14:textId="77777777" w:rsidR="00533A31" w:rsidRPr="0069507C" w:rsidRDefault="00533A31" w:rsidP="00B91AA5">
            <w:pPr>
              <w:pStyle w:val="TableText"/>
              <w:ind w:right="0"/>
              <w:rPr>
                <w:b/>
                <w:sz w:val="18"/>
                <w:szCs w:val="18"/>
              </w:rPr>
            </w:pPr>
            <w:r w:rsidRPr="0069507C">
              <w:rPr>
                <w:b/>
                <w:sz w:val="18"/>
                <w:szCs w:val="18"/>
              </w:rPr>
              <w:t>Revision Nr</w:t>
            </w:r>
          </w:p>
        </w:tc>
        <w:tc>
          <w:tcPr>
            <w:tcW w:w="1224" w:type="dxa"/>
          </w:tcPr>
          <w:p w14:paraId="3B2E3CEE" w14:textId="77777777" w:rsidR="00533A31" w:rsidRPr="0069507C" w:rsidRDefault="00533A31" w:rsidP="00B91AA5">
            <w:pPr>
              <w:pStyle w:val="TableText"/>
              <w:ind w:right="0"/>
              <w:rPr>
                <w:b/>
                <w:sz w:val="18"/>
                <w:szCs w:val="18"/>
              </w:rPr>
            </w:pPr>
            <w:r w:rsidRPr="0069507C">
              <w:rPr>
                <w:b/>
                <w:sz w:val="18"/>
                <w:szCs w:val="18"/>
              </w:rPr>
              <w:t>Revision Datum</w:t>
            </w:r>
          </w:p>
        </w:tc>
        <w:tc>
          <w:tcPr>
            <w:tcW w:w="4140" w:type="dxa"/>
          </w:tcPr>
          <w:p w14:paraId="77E45A43" w14:textId="77777777" w:rsidR="00533A31" w:rsidRPr="0069507C" w:rsidRDefault="00D23023" w:rsidP="00B91AA5">
            <w:pPr>
              <w:pStyle w:val="TableText"/>
              <w:ind w:left="0" w:right="0"/>
              <w:rPr>
                <w:b/>
                <w:sz w:val="18"/>
                <w:szCs w:val="18"/>
              </w:rPr>
            </w:pPr>
            <w:r w:rsidRPr="0069507C">
              <w:rPr>
                <w:b/>
                <w:sz w:val="18"/>
                <w:szCs w:val="18"/>
              </w:rPr>
              <w:t>B</w:t>
            </w:r>
            <w:r w:rsidR="00533A31" w:rsidRPr="0069507C">
              <w:rPr>
                <w:b/>
                <w:sz w:val="18"/>
                <w:szCs w:val="18"/>
              </w:rPr>
              <w:t>eskrivning av ändring</w:t>
            </w:r>
            <w:r w:rsidRPr="0069507C">
              <w:rPr>
                <w:b/>
                <w:sz w:val="18"/>
                <w:szCs w:val="18"/>
              </w:rPr>
              <w:t>ar</w:t>
            </w:r>
          </w:p>
        </w:tc>
        <w:tc>
          <w:tcPr>
            <w:tcW w:w="1980" w:type="dxa"/>
          </w:tcPr>
          <w:p w14:paraId="0E67BA73" w14:textId="77777777" w:rsidR="00533A31" w:rsidRPr="0069507C" w:rsidRDefault="00D23023" w:rsidP="00B91AA5">
            <w:pPr>
              <w:pStyle w:val="TableText"/>
              <w:ind w:right="0"/>
              <w:rPr>
                <w:b/>
                <w:sz w:val="18"/>
                <w:szCs w:val="18"/>
              </w:rPr>
            </w:pPr>
            <w:r w:rsidRPr="0069507C">
              <w:rPr>
                <w:b/>
                <w:sz w:val="18"/>
                <w:szCs w:val="18"/>
              </w:rPr>
              <w:t>Ändringar</w:t>
            </w:r>
            <w:r w:rsidR="00533A31" w:rsidRPr="0069507C">
              <w:rPr>
                <w:b/>
                <w:sz w:val="18"/>
                <w:szCs w:val="18"/>
              </w:rPr>
              <w:t xml:space="preserve"> gjorda av</w:t>
            </w:r>
          </w:p>
        </w:tc>
        <w:tc>
          <w:tcPr>
            <w:tcW w:w="1440" w:type="dxa"/>
          </w:tcPr>
          <w:p w14:paraId="3C6875DD" w14:textId="77777777" w:rsidR="00533A31" w:rsidRPr="0069507C" w:rsidRDefault="00533A31" w:rsidP="00B91AA5">
            <w:pPr>
              <w:pStyle w:val="TableText"/>
              <w:ind w:right="0"/>
              <w:rPr>
                <w:b/>
                <w:sz w:val="18"/>
                <w:szCs w:val="18"/>
              </w:rPr>
            </w:pPr>
            <w:r w:rsidRPr="0069507C">
              <w:rPr>
                <w:b/>
                <w:sz w:val="18"/>
                <w:szCs w:val="18"/>
              </w:rPr>
              <w:t>Granskad av</w:t>
            </w:r>
          </w:p>
        </w:tc>
      </w:tr>
      <w:tr w:rsidR="002F6E8F" w:rsidRPr="0069507C" w14:paraId="009FBB55" w14:textId="77777777" w:rsidTr="00D46F4C">
        <w:tc>
          <w:tcPr>
            <w:tcW w:w="964" w:type="dxa"/>
          </w:tcPr>
          <w:p w14:paraId="67864BA4" w14:textId="533D0941" w:rsidR="002F6E8F" w:rsidRPr="0069507C" w:rsidRDefault="002F6E8F" w:rsidP="00B91AA5">
            <w:pPr>
              <w:pStyle w:val="TableText"/>
              <w:ind w:right="0"/>
              <w:jc w:val="center"/>
              <w:rPr>
                <w:sz w:val="18"/>
                <w:szCs w:val="18"/>
                <w:highlight w:val="yellow"/>
              </w:rPr>
            </w:pPr>
            <w:r w:rsidRPr="0069507C">
              <w:rPr>
                <w:sz w:val="18"/>
                <w:szCs w:val="18"/>
              </w:rPr>
              <w:t>0.2</w:t>
            </w:r>
          </w:p>
        </w:tc>
        <w:tc>
          <w:tcPr>
            <w:tcW w:w="1224" w:type="dxa"/>
          </w:tcPr>
          <w:p w14:paraId="2610D003" w14:textId="6798DFE6" w:rsidR="002F6E8F" w:rsidRPr="0069507C" w:rsidRDefault="002F6E8F" w:rsidP="00B91AA5">
            <w:pPr>
              <w:pStyle w:val="TableText"/>
              <w:ind w:right="0"/>
              <w:jc w:val="center"/>
              <w:rPr>
                <w:sz w:val="18"/>
                <w:szCs w:val="18"/>
              </w:rPr>
            </w:pPr>
            <w:r w:rsidRPr="0069507C">
              <w:rPr>
                <w:sz w:val="18"/>
                <w:szCs w:val="18"/>
              </w:rPr>
              <w:t>2012-09-17</w:t>
            </w:r>
          </w:p>
        </w:tc>
        <w:tc>
          <w:tcPr>
            <w:tcW w:w="4140" w:type="dxa"/>
          </w:tcPr>
          <w:p w14:paraId="6E08B91C" w14:textId="6ED259DC" w:rsidR="002F6E8F" w:rsidRPr="0069507C" w:rsidRDefault="002F6E8F" w:rsidP="00D207AA">
            <w:pPr>
              <w:pStyle w:val="TableText"/>
              <w:ind w:left="0" w:right="0"/>
              <w:rPr>
                <w:sz w:val="18"/>
                <w:szCs w:val="18"/>
              </w:rPr>
            </w:pPr>
            <w:r w:rsidRPr="0069507C">
              <w:rPr>
                <w:sz w:val="18"/>
                <w:szCs w:val="18"/>
              </w:rPr>
              <w:t>Uppdateringar av dokument för tjänster och allmänna egenskaper för dokumentet. Fältmappningar lämnas till dess API är låst för release.</w:t>
            </w:r>
          </w:p>
        </w:tc>
        <w:tc>
          <w:tcPr>
            <w:tcW w:w="1980" w:type="dxa"/>
          </w:tcPr>
          <w:p w14:paraId="5FB265F3" w14:textId="16CE4EED"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59FE0201" w14:textId="77777777" w:rsidR="002F6E8F" w:rsidRPr="0069507C" w:rsidRDefault="002F6E8F" w:rsidP="00B91AA5">
            <w:pPr>
              <w:pStyle w:val="TableText"/>
              <w:ind w:right="0"/>
              <w:jc w:val="center"/>
              <w:rPr>
                <w:sz w:val="18"/>
                <w:szCs w:val="18"/>
              </w:rPr>
            </w:pPr>
          </w:p>
        </w:tc>
      </w:tr>
      <w:tr w:rsidR="002F6E8F" w:rsidRPr="0069507C" w14:paraId="203260D5" w14:textId="77777777" w:rsidTr="00D46F4C">
        <w:tc>
          <w:tcPr>
            <w:tcW w:w="964" w:type="dxa"/>
          </w:tcPr>
          <w:p w14:paraId="0AE24CA0" w14:textId="03B69346" w:rsidR="002F6E8F" w:rsidRPr="0069507C" w:rsidRDefault="002F6E8F" w:rsidP="00B91AA5">
            <w:pPr>
              <w:pStyle w:val="TableText"/>
              <w:ind w:right="0"/>
              <w:jc w:val="center"/>
              <w:rPr>
                <w:sz w:val="18"/>
                <w:szCs w:val="18"/>
                <w:highlight w:val="yellow"/>
              </w:rPr>
            </w:pPr>
            <w:r w:rsidRPr="0069507C">
              <w:rPr>
                <w:sz w:val="18"/>
                <w:szCs w:val="18"/>
              </w:rPr>
              <w:t>0.3</w:t>
            </w:r>
          </w:p>
        </w:tc>
        <w:tc>
          <w:tcPr>
            <w:tcW w:w="1224" w:type="dxa"/>
          </w:tcPr>
          <w:p w14:paraId="26A25811" w14:textId="0E3C8840" w:rsidR="002F6E8F" w:rsidRPr="0069507C" w:rsidRDefault="002F6E8F" w:rsidP="00B91AA5">
            <w:pPr>
              <w:pStyle w:val="TableText"/>
              <w:ind w:right="0"/>
              <w:jc w:val="center"/>
              <w:rPr>
                <w:sz w:val="18"/>
                <w:szCs w:val="18"/>
              </w:rPr>
            </w:pPr>
            <w:r w:rsidRPr="0069507C">
              <w:rPr>
                <w:sz w:val="18"/>
                <w:szCs w:val="18"/>
              </w:rPr>
              <w:t>2012-09-27</w:t>
            </w:r>
          </w:p>
        </w:tc>
        <w:tc>
          <w:tcPr>
            <w:tcW w:w="4140" w:type="dxa"/>
          </w:tcPr>
          <w:p w14:paraId="3D193D29" w14:textId="4343ABFB" w:rsidR="002F6E8F" w:rsidRPr="0069507C" w:rsidRDefault="002F6E8F" w:rsidP="00D207AA">
            <w:pPr>
              <w:pStyle w:val="TableText"/>
              <w:ind w:left="0" w:right="0"/>
              <w:rPr>
                <w:sz w:val="18"/>
                <w:szCs w:val="18"/>
              </w:rPr>
            </w:pPr>
            <w:r w:rsidRPr="0069507C">
              <w:rPr>
                <w:sz w:val="18"/>
                <w:szCs w:val="18"/>
              </w:rPr>
              <w:t>Uppdaterade fältspecifikationer hämta aktuella ordinationer.</w:t>
            </w:r>
          </w:p>
        </w:tc>
        <w:tc>
          <w:tcPr>
            <w:tcW w:w="1980" w:type="dxa"/>
          </w:tcPr>
          <w:p w14:paraId="0C4C19D6" w14:textId="1629A6E2"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5E87F0EB" w14:textId="77777777" w:rsidR="002F6E8F" w:rsidRPr="0069507C" w:rsidRDefault="002F6E8F" w:rsidP="00B91AA5">
            <w:pPr>
              <w:pStyle w:val="TableText"/>
              <w:ind w:right="0"/>
              <w:jc w:val="center"/>
              <w:rPr>
                <w:sz w:val="18"/>
                <w:szCs w:val="18"/>
              </w:rPr>
            </w:pPr>
          </w:p>
        </w:tc>
      </w:tr>
      <w:tr w:rsidR="002F6E8F" w:rsidRPr="0069507C" w14:paraId="72FCE791" w14:textId="77777777" w:rsidTr="00D46F4C">
        <w:tc>
          <w:tcPr>
            <w:tcW w:w="964" w:type="dxa"/>
          </w:tcPr>
          <w:p w14:paraId="47B98FB7" w14:textId="56F3F8C1" w:rsidR="002F6E8F" w:rsidRPr="0069507C" w:rsidRDefault="002F6E8F" w:rsidP="00B91AA5">
            <w:pPr>
              <w:pStyle w:val="TableText"/>
              <w:ind w:right="0"/>
              <w:jc w:val="center"/>
              <w:rPr>
                <w:sz w:val="18"/>
                <w:szCs w:val="18"/>
                <w:highlight w:val="yellow"/>
              </w:rPr>
            </w:pPr>
            <w:r w:rsidRPr="0069507C">
              <w:rPr>
                <w:sz w:val="18"/>
                <w:szCs w:val="18"/>
              </w:rPr>
              <w:t>0.4</w:t>
            </w:r>
          </w:p>
        </w:tc>
        <w:tc>
          <w:tcPr>
            <w:tcW w:w="1224" w:type="dxa"/>
          </w:tcPr>
          <w:p w14:paraId="34CB2C22" w14:textId="689AD6FB" w:rsidR="002F6E8F" w:rsidRPr="0069507C" w:rsidRDefault="002F6E8F" w:rsidP="00B91AA5">
            <w:pPr>
              <w:pStyle w:val="TableText"/>
              <w:ind w:right="0"/>
              <w:jc w:val="center"/>
              <w:rPr>
                <w:sz w:val="18"/>
                <w:szCs w:val="18"/>
              </w:rPr>
            </w:pPr>
            <w:r w:rsidRPr="0069507C">
              <w:rPr>
                <w:sz w:val="18"/>
                <w:szCs w:val="18"/>
              </w:rPr>
              <w:t>2012-09-28</w:t>
            </w:r>
          </w:p>
        </w:tc>
        <w:tc>
          <w:tcPr>
            <w:tcW w:w="4140" w:type="dxa"/>
          </w:tcPr>
          <w:p w14:paraId="7168E738" w14:textId="17365758" w:rsidR="002F6E8F" w:rsidRPr="0069507C" w:rsidRDefault="002F6E8F" w:rsidP="00D207AA">
            <w:pPr>
              <w:pStyle w:val="TableText"/>
              <w:ind w:left="0" w:right="0"/>
              <w:rPr>
                <w:sz w:val="18"/>
                <w:szCs w:val="18"/>
              </w:rPr>
            </w:pPr>
            <w:r w:rsidRPr="0069507C">
              <w:rPr>
                <w:sz w:val="18"/>
                <w:szCs w:val="18"/>
              </w:rPr>
              <w:t>Uppdaterade fältspecifikationer för alla tjänster samt generaliserat delade objekt.</w:t>
            </w:r>
          </w:p>
        </w:tc>
        <w:tc>
          <w:tcPr>
            <w:tcW w:w="1980" w:type="dxa"/>
          </w:tcPr>
          <w:p w14:paraId="607B4B80" w14:textId="1AC17D9F"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750C4696" w14:textId="77777777" w:rsidR="002F6E8F" w:rsidRPr="0069507C" w:rsidRDefault="002F6E8F" w:rsidP="00B91AA5">
            <w:pPr>
              <w:pStyle w:val="TableText"/>
              <w:ind w:right="0"/>
              <w:jc w:val="center"/>
              <w:rPr>
                <w:sz w:val="18"/>
                <w:szCs w:val="18"/>
              </w:rPr>
            </w:pPr>
          </w:p>
        </w:tc>
      </w:tr>
      <w:tr w:rsidR="002F6E8F" w:rsidRPr="0069507C" w14:paraId="620CB0EC" w14:textId="77777777" w:rsidTr="00D46F4C">
        <w:tc>
          <w:tcPr>
            <w:tcW w:w="964" w:type="dxa"/>
          </w:tcPr>
          <w:p w14:paraId="6B4CA846" w14:textId="0BFD0E83" w:rsidR="002F6E8F" w:rsidRPr="0069507C" w:rsidRDefault="002F6E8F" w:rsidP="00B91AA5">
            <w:pPr>
              <w:pStyle w:val="TableText"/>
              <w:ind w:right="0"/>
              <w:jc w:val="center"/>
              <w:rPr>
                <w:sz w:val="18"/>
                <w:szCs w:val="18"/>
                <w:highlight w:val="yellow"/>
              </w:rPr>
            </w:pPr>
            <w:r w:rsidRPr="0069507C">
              <w:rPr>
                <w:sz w:val="18"/>
                <w:szCs w:val="18"/>
              </w:rPr>
              <w:t>0.5</w:t>
            </w:r>
          </w:p>
        </w:tc>
        <w:tc>
          <w:tcPr>
            <w:tcW w:w="1224" w:type="dxa"/>
          </w:tcPr>
          <w:p w14:paraId="76E07658" w14:textId="06227197" w:rsidR="002F6E8F" w:rsidRPr="0069507C" w:rsidRDefault="002F6E8F" w:rsidP="00B91AA5">
            <w:pPr>
              <w:pStyle w:val="TableText"/>
              <w:ind w:right="0"/>
              <w:jc w:val="center"/>
              <w:rPr>
                <w:sz w:val="18"/>
                <w:szCs w:val="18"/>
              </w:rPr>
            </w:pPr>
            <w:r w:rsidRPr="0069507C">
              <w:rPr>
                <w:sz w:val="18"/>
                <w:szCs w:val="18"/>
              </w:rPr>
              <w:t>2012-11-25</w:t>
            </w:r>
          </w:p>
        </w:tc>
        <w:tc>
          <w:tcPr>
            <w:tcW w:w="4140" w:type="dxa"/>
          </w:tcPr>
          <w:p w14:paraId="726C5198" w14:textId="77777777" w:rsidR="002F6E8F" w:rsidRPr="0069507C" w:rsidRDefault="002F6E8F" w:rsidP="006C2F0D">
            <w:pPr>
              <w:pStyle w:val="TableText"/>
              <w:rPr>
                <w:sz w:val="18"/>
                <w:szCs w:val="18"/>
              </w:rPr>
            </w:pPr>
            <w:r w:rsidRPr="0069507C">
              <w:rPr>
                <w:sz w:val="18"/>
                <w:szCs w:val="18"/>
              </w:rPr>
              <w:t>Uppdaterade fältspecifikationer.</w:t>
            </w:r>
          </w:p>
          <w:p w14:paraId="1C2903FC" w14:textId="408326B6" w:rsidR="002F6E8F" w:rsidRPr="0069507C" w:rsidRDefault="002F6E8F" w:rsidP="00D207AA">
            <w:pPr>
              <w:pStyle w:val="TableText"/>
              <w:ind w:left="0" w:right="0"/>
              <w:rPr>
                <w:sz w:val="18"/>
                <w:szCs w:val="18"/>
              </w:rPr>
            </w:pPr>
            <w:r w:rsidRPr="0069507C">
              <w:rPr>
                <w:sz w:val="18"/>
                <w:szCs w:val="18"/>
              </w:rPr>
              <w:t>Lagt till referenser till informationsmodell RIV NOD</w:t>
            </w:r>
          </w:p>
        </w:tc>
        <w:tc>
          <w:tcPr>
            <w:tcW w:w="1980" w:type="dxa"/>
          </w:tcPr>
          <w:p w14:paraId="6C8A9151" w14:textId="0270DC94" w:rsidR="002F6E8F" w:rsidRPr="0069507C" w:rsidRDefault="002F6E8F" w:rsidP="00673809">
            <w:pPr>
              <w:pStyle w:val="TableText"/>
              <w:ind w:right="0"/>
              <w:rPr>
                <w:sz w:val="18"/>
                <w:szCs w:val="18"/>
              </w:rPr>
            </w:pPr>
            <w:r w:rsidRPr="0069507C">
              <w:rPr>
                <w:sz w:val="18"/>
                <w:szCs w:val="18"/>
              </w:rPr>
              <w:t>Jonas Sedin</w:t>
            </w:r>
          </w:p>
        </w:tc>
        <w:tc>
          <w:tcPr>
            <w:tcW w:w="1440" w:type="dxa"/>
          </w:tcPr>
          <w:p w14:paraId="1AF5C82A" w14:textId="77777777" w:rsidR="002F6E8F" w:rsidRPr="0069507C" w:rsidRDefault="002F6E8F" w:rsidP="00B91AA5">
            <w:pPr>
              <w:pStyle w:val="TableText"/>
              <w:ind w:right="0"/>
              <w:jc w:val="center"/>
              <w:rPr>
                <w:sz w:val="18"/>
                <w:szCs w:val="18"/>
              </w:rPr>
            </w:pPr>
          </w:p>
        </w:tc>
      </w:tr>
      <w:tr w:rsidR="002F6E8F" w:rsidRPr="0069507C" w14:paraId="593A259C" w14:textId="77777777" w:rsidTr="00D46F4C">
        <w:tc>
          <w:tcPr>
            <w:tcW w:w="964" w:type="dxa"/>
          </w:tcPr>
          <w:p w14:paraId="1BEC3A62" w14:textId="3ECABFAE" w:rsidR="002F6E8F" w:rsidRPr="0069507C" w:rsidRDefault="002F6E8F" w:rsidP="00B91AA5">
            <w:pPr>
              <w:pStyle w:val="TableText"/>
              <w:ind w:right="0"/>
              <w:jc w:val="center"/>
              <w:rPr>
                <w:sz w:val="18"/>
                <w:szCs w:val="18"/>
                <w:highlight w:val="yellow"/>
              </w:rPr>
            </w:pPr>
            <w:r w:rsidRPr="0069507C">
              <w:rPr>
                <w:sz w:val="18"/>
                <w:szCs w:val="18"/>
              </w:rPr>
              <w:t>0.6</w:t>
            </w:r>
          </w:p>
        </w:tc>
        <w:tc>
          <w:tcPr>
            <w:tcW w:w="1224" w:type="dxa"/>
          </w:tcPr>
          <w:p w14:paraId="5088839D" w14:textId="03284C9C" w:rsidR="002F6E8F" w:rsidRPr="0069507C" w:rsidRDefault="002F6E8F" w:rsidP="00B91AA5">
            <w:pPr>
              <w:pStyle w:val="TableText"/>
              <w:ind w:right="0"/>
              <w:jc w:val="center"/>
              <w:rPr>
                <w:sz w:val="18"/>
                <w:szCs w:val="18"/>
              </w:rPr>
            </w:pPr>
            <w:r w:rsidRPr="0069507C">
              <w:rPr>
                <w:sz w:val="18"/>
                <w:szCs w:val="18"/>
              </w:rPr>
              <w:t>2012-12-07</w:t>
            </w:r>
          </w:p>
        </w:tc>
        <w:tc>
          <w:tcPr>
            <w:tcW w:w="4140" w:type="dxa"/>
          </w:tcPr>
          <w:p w14:paraId="202DF8DA" w14:textId="3C0FB159" w:rsidR="002F6E8F" w:rsidRPr="0069507C" w:rsidRDefault="002F6E8F" w:rsidP="00D207AA">
            <w:pPr>
              <w:pStyle w:val="TableText"/>
              <w:ind w:left="0" w:right="0"/>
              <w:rPr>
                <w:sz w:val="18"/>
                <w:szCs w:val="18"/>
              </w:rPr>
            </w:pPr>
            <w:r w:rsidRPr="0069507C">
              <w:rPr>
                <w:sz w:val="18"/>
                <w:szCs w:val="18"/>
              </w:rPr>
              <w:t>Uppdaterat dokument efter senaste API-version.</w:t>
            </w:r>
          </w:p>
        </w:tc>
        <w:tc>
          <w:tcPr>
            <w:tcW w:w="1980" w:type="dxa"/>
          </w:tcPr>
          <w:p w14:paraId="1EB07C5E" w14:textId="41137169"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739FEC53" w14:textId="77777777" w:rsidR="002F6E8F" w:rsidRPr="0069507C" w:rsidRDefault="002F6E8F" w:rsidP="00B91AA5">
            <w:pPr>
              <w:pStyle w:val="TableText"/>
              <w:ind w:right="0"/>
              <w:jc w:val="center"/>
              <w:rPr>
                <w:sz w:val="18"/>
                <w:szCs w:val="18"/>
              </w:rPr>
            </w:pPr>
          </w:p>
        </w:tc>
      </w:tr>
      <w:tr w:rsidR="002F6E8F" w:rsidRPr="0069507C" w14:paraId="27336C08" w14:textId="77777777" w:rsidTr="00D46F4C">
        <w:tc>
          <w:tcPr>
            <w:tcW w:w="964" w:type="dxa"/>
          </w:tcPr>
          <w:p w14:paraId="26C1BC72" w14:textId="21F29DF7" w:rsidR="002F6E8F" w:rsidRPr="0069507C" w:rsidRDefault="002F6E8F" w:rsidP="00B91AA5">
            <w:pPr>
              <w:pStyle w:val="TableText"/>
              <w:ind w:right="0"/>
              <w:jc w:val="center"/>
              <w:rPr>
                <w:sz w:val="18"/>
                <w:szCs w:val="18"/>
                <w:highlight w:val="yellow"/>
              </w:rPr>
            </w:pPr>
            <w:r w:rsidRPr="0069507C">
              <w:rPr>
                <w:sz w:val="18"/>
                <w:szCs w:val="18"/>
              </w:rPr>
              <w:t>0.7</w:t>
            </w:r>
          </w:p>
        </w:tc>
        <w:tc>
          <w:tcPr>
            <w:tcW w:w="1224" w:type="dxa"/>
          </w:tcPr>
          <w:p w14:paraId="71673508" w14:textId="73A2D7E1" w:rsidR="002F6E8F" w:rsidRPr="0069507C" w:rsidRDefault="002F6E8F" w:rsidP="00B91AA5">
            <w:pPr>
              <w:pStyle w:val="TableText"/>
              <w:ind w:right="0"/>
              <w:jc w:val="center"/>
              <w:rPr>
                <w:sz w:val="18"/>
                <w:szCs w:val="18"/>
              </w:rPr>
            </w:pPr>
            <w:r w:rsidRPr="0069507C">
              <w:rPr>
                <w:sz w:val="18"/>
                <w:szCs w:val="18"/>
              </w:rPr>
              <w:t>2012-12-14</w:t>
            </w:r>
          </w:p>
        </w:tc>
        <w:tc>
          <w:tcPr>
            <w:tcW w:w="4140" w:type="dxa"/>
          </w:tcPr>
          <w:p w14:paraId="1F6A6906" w14:textId="4940DA0F" w:rsidR="002F6E8F" w:rsidRPr="0069507C" w:rsidRDefault="002F6E8F" w:rsidP="00D207AA">
            <w:pPr>
              <w:pStyle w:val="TableText"/>
              <w:ind w:left="0" w:right="0"/>
              <w:rPr>
                <w:sz w:val="18"/>
                <w:szCs w:val="18"/>
              </w:rPr>
            </w:pPr>
            <w:r w:rsidRPr="0069507C">
              <w:rPr>
                <w:sz w:val="18"/>
                <w:szCs w:val="18"/>
              </w:rPr>
              <w:t>Uppdaterat dokument med fält och korrigeringar efter genomgång.</w:t>
            </w:r>
          </w:p>
        </w:tc>
        <w:tc>
          <w:tcPr>
            <w:tcW w:w="1980" w:type="dxa"/>
          </w:tcPr>
          <w:p w14:paraId="504BBB0F" w14:textId="57FA4D16"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04540AEA" w14:textId="77777777" w:rsidR="002F6E8F" w:rsidRPr="0069507C" w:rsidRDefault="002F6E8F" w:rsidP="00B91AA5">
            <w:pPr>
              <w:pStyle w:val="TableText"/>
              <w:ind w:right="0"/>
              <w:jc w:val="center"/>
              <w:rPr>
                <w:sz w:val="18"/>
                <w:szCs w:val="18"/>
              </w:rPr>
            </w:pPr>
          </w:p>
        </w:tc>
      </w:tr>
      <w:tr w:rsidR="002F6E8F" w:rsidRPr="0069507C" w14:paraId="68DA65BA" w14:textId="77777777" w:rsidTr="00D46F4C">
        <w:tc>
          <w:tcPr>
            <w:tcW w:w="964" w:type="dxa"/>
          </w:tcPr>
          <w:p w14:paraId="7AC42B25" w14:textId="386C2474" w:rsidR="002F6E8F" w:rsidRPr="0069507C" w:rsidRDefault="002F6E8F" w:rsidP="00B91AA5">
            <w:pPr>
              <w:pStyle w:val="TableText"/>
              <w:ind w:right="0"/>
              <w:jc w:val="center"/>
              <w:rPr>
                <w:sz w:val="18"/>
                <w:szCs w:val="18"/>
                <w:highlight w:val="yellow"/>
              </w:rPr>
            </w:pPr>
            <w:r w:rsidRPr="0069507C">
              <w:rPr>
                <w:sz w:val="18"/>
                <w:szCs w:val="18"/>
              </w:rPr>
              <w:t>0.8</w:t>
            </w:r>
          </w:p>
        </w:tc>
        <w:tc>
          <w:tcPr>
            <w:tcW w:w="1224" w:type="dxa"/>
          </w:tcPr>
          <w:p w14:paraId="52B82C24" w14:textId="27BF395A" w:rsidR="002F6E8F" w:rsidRPr="0069507C" w:rsidRDefault="002F6E8F" w:rsidP="00B91AA5">
            <w:pPr>
              <w:pStyle w:val="TableText"/>
              <w:ind w:right="0"/>
              <w:jc w:val="center"/>
              <w:rPr>
                <w:sz w:val="18"/>
                <w:szCs w:val="18"/>
              </w:rPr>
            </w:pPr>
            <w:r w:rsidRPr="0069507C">
              <w:rPr>
                <w:sz w:val="18"/>
                <w:szCs w:val="18"/>
              </w:rPr>
              <w:t>2012-12-20</w:t>
            </w:r>
          </w:p>
        </w:tc>
        <w:tc>
          <w:tcPr>
            <w:tcW w:w="4140" w:type="dxa"/>
          </w:tcPr>
          <w:p w14:paraId="7E824B19" w14:textId="6E0808E9" w:rsidR="002F6E8F" w:rsidRPr="0069507C" w:rsidRDefault="002F6E8F" w:rsidP="00D207AA">
            <w:pPr>
              <w:pStyle w:val="TableText"/>
              <w:ind w:left="0" w:right="0"/>
              <w:rPr>
                <w:sz w:val="18"/>
                <w:szCs w:val="18"/>
              </w:rPr>
            </w:pPr>
            <w:r w:rsidRPr="0069507C">
              <w:rPr>
                <w:sz w:val="18"/>
                <w:szCs w:val="18"/>
              </w:rPr>
              <w:t>Uppdaterat efter granskningsmöte med Inera 2012-12-19</w:t>
            </w:r>
          </w:p>
        </w:tc>
        <w:tc>
          <w:tcPr>
            <w:tcW w:w="1980" w:type="dxa"/>
          </w:tcPr>
          <w:p w14:paraId="6787FF1B" w14:textId="454ABCF8" w:rsidR="002F6E8F" w:rsidRPr="0069507C" w:rsidRDefault="002F6E8F" w:rsidP="00673809">
            <w:pPr>
              <w:pStyle w:val="TableText"/>
              <w:ind w:right="0"/>
              <w:rPr>
                <w:sz w:val="18"/>
                <w:szCs w:val="18"/>
              </w:rPr>
            </w:pPr>
            <w:r w:rsidRPr="0069507C">
              <w:rPr>
                <w:sz w:val="18"/>
                <w:szCs w:val="18"/>
              </w:rPr>
              <w:t>Jonas Sedin</w:t>
            </w:r>
          </w:p>
        </w:tc>
        <w:tc>
          <w:tcPr>
            <w:tcW w:w="1440" w:type="dxa"/>
          </w:tcPr>
          <w:p w14:paraId="6752A6EB" w14:textId="77777777" w:rsidR="002F6E8F" w:rsidRPr="0069507C" w:rsidRDefault="002F6E8F" w:rsidP="00B91AA5">
            <w:pPr>
              <w:pStyle w:val="TableText"/>
              <w:ind w:right="0"/>
              <w:jc w:val="center"/>
              <w:rPr>
                <w:sz w:val="18"/>
                <w:szCs w:val="18"/>
              </w:rPr>
            </w:pPr>
          </w:p>
        </w:tc>
      </w:tr>
      <w:tr w:rsidR="002F6E8F" w:rsidRPr="0069507C" w14:paraId="17E3EBDA" w14:textId="77777777" w:rsidTr="00D46F4C">
        <w:tc>
          <w:tcPr>
            <w:tcW w:w="964" w:type="dxa"/>
          </w:tcPr>
          <w:p w14:paraId="1D7D810A" w14:textId="5F404657" w:rsidR="002F6E8F" w:rsidRPr="0069507C" w:rsidRDefault="002F6E8F" w:rsidP="00B91AA5">
            <w:pPr>
              <w:pStyle w:val="TableText"/>
              <w:ind w:right="0"/>
              <w:jc w:val="center"/>
              <w:rPr>
                <w:sz w:val="18"/>
                <w:szCs w:val="18"/>
                <w:highlight w:val="yellow"/>
              </w:rPr>
            </w:pPr>
            <w:r w:rsidRPr="0069507C">
              <w:rPr>
                <w:sz w:val="18"/>
                <w:szCs w:val="18"/>
              </w:rPr>
              <w:t>0.9</w:t>
            </w:r>
          </w:p>
        </w:tc>
        <w:tc>
          <w:tcPr>
            <w:tcW w:w="1224" w:type="dxa"/>
          </w:tcPr>
          <w:p w14:paraId="72CC28C2" w14:textId="3FD7660D" w:rsidR="002F6E8F" w:rsidRPr="0069507C" w:rsidRDefault="002F6E8F" w:rsidP="00B91AA5">
            <w:pPr>
              <w:pStyle w:val="TableText"/>
              <w:ind w:right="0"/>
              <w:jc w:val="center"/>
              <w:rPr>
                <w:sz w:val="18"/>
                <w:szCs w:val="18"/>
              </w:rPr>
            </w:pPr>
            <w:r w:rsidRPr="0069507C">
              <w:rPr>
                <w:sz w:val="18"/>
                <w:szCs w:val="18"/>
              </w:rPr>
              <w:t>2013-02-13</w:t>
            </w:r>
          </w:p>
        </w:tc>
        <w:tc>
          <w:tcPr>
            <w:tcW w:w="4140" w:type="dxa"/>
          </w:tcPr>
          <w:p w14:paraId="1D44894C" w14:textId="4572D085" w:rsidR="002F6E8F" w:rsidRPr="0069507C" w:rsidRDefault="002F6E8F" w:rsidP="00D207AA">
            <w:pPr>
              <w:pStyle w:val="TableText"/>
              <w:ind w:left="0" w:right="0"/>
              <w:rPr>
                <w:sz w:val="18"/>
                <w:szCs w:val="18"/>
              </w:rPr>
            </w:pPr>
            <w:r w:rsidRPr="0069507C">
              <w:rPr>
                <w:sz w:val="18"/>
                <w:szCs w:val="18"/>
              </w:rPr>
              <w:t>Förtydligat fältbeskrivningar enligt granskningsmöte med Inera 2012-12-19</w:t>
            </w:r>
          </w:p>
        </w:tc>
        <w:tc>
          <w:tcPr>
            <w:tcW w:w="1980" w:type="dxa"/>
          </w:tcPr>
          <w:p w14:paraId="6953F4F6" w14:textId="60B66950" w:rsidR="002F6E8F" w:rsidRPr="0069507C" w:rsidRDefault="002F6E8F" w:rsidP="00673809">
            <w:pPr>
              <w:pStyle w:val="TableText"/>
              <w:ind w:right="0"/>
              <w:rPr>
                <w:sz w:val="18"/>
                <w:szCs w:val="18"/>
              </w:rPr>
            </w:pPr>
            <w:r w:rsidRPr="0069507C">
              <w:rPr>
                <w:sz w:val="18"/>
                <w:szCs w:val="18"/>
              </w:rPr>
              <w:t>Jonas Sedin</w:t>
            </w:r>
          </w:p>
        </w:tc>
        <w:tc>
          <w:tcPr>
            <w:tcW w:w="1440" w:type="dxa"/>
          </w:tcPr>
          <w:p w14:paraId="54E95EBA" w14:textId="77777777" w:rsidR="002F6E8F" w:rsidRPr="0069507C" w:rsidRDefault="002F6E8F" w:rsidP="00B91AA5">
            <w:pPr>
              <w:pStyle w:val="TableText"/>
              <w:ind w:right="0"/>
              <w:jc w:val="center"/>
              <w:rPr>
                <w:sz w:val="18"/>
                <w:szCs w:val="18"/>
              </w:rPr>
            </w:pPr>
          </w:p>
        </w:tc>
      </w:tr>
      <w:tr w:rsidR="002F6E8F" w:rsidRPr="0069507C" w14:paraId="1A1B74F3" w14:textId="77777777" w:rsidTr="00D46F4C">
        <w:tc>
          <w:tcPr>
            <w:tcW w:w="964" w:type="dxa"/>
          </w:tcPr>
          <w:p w14:paraId="6E234DF7" w14:textId="741B4C15"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0</w:t>
            </w:r>
          </w:p>
        </w:tc>
        <w:tc>
          <w:tcPr>
            <w:tcW w:w="1224" w:type="dxa"/>
          </w:tcPr>
          <w:p w14:paraId="5B730001" w14:textId="16EA053F" w:rsidR="002F6E8F" w:rsidRPr="0069507C" w:rsidRDefault="002F6E8F" w:rsidP="00B91AA5">
            <w:pPr>
              <w:pStyle w:val="TableText"/>
              <w:ind w:right="0"/>
              <w:jc w:val="center"/>
              <w:rPr>
                <w:sz w:val="18"/>
                <w:szCs w:val="18"/>
              </w:rPr>
            </w:pPr>
            <w:r w:rsidRPr="0069507C">
              <w:rPr>
                <w:sz w:val="18"/>
                <w:szCs w:val="18"/>
              </w:rPr>
              <w:t>2013-02-18</w:t>
            </w:r>
          </w:p>
        </w:tc>
        <w:tc>
          <w:tcPr>
            <w:tcW w:w="4140" w:type="dxa"/>
          </w:tcPr>
          <w:p w14:paraId="65D40931" w14:textId="2AD7F2D1" w:rsidR="002F6E8F" w:rsidRPr="0069507C" w:rsidRDefault="002F6E8F" w:rsidP="00D207AA">
            <w:pPr>
              <w:pStyle w:val="TableText"/>
              <w:ind w:left="0" w:right="0"/>
              <w:rPr>
                <w:sz w:val="18"/>
                <w:szCs w:val="18"/>
              </w:rPr>
            </w:pPr>
            <w:r w:rsidRPr="0069507C">
              <w:rPr>
                <w:sz w:val="18"/>
                <w:szCs w:val="18"/>
              </w:rPr>
              <w:t>Uppdaterat namespaces och konsoliderat alla endpoints samt uppdaterat gränssnitt.</w:t>
            </w:r>
          </w:p>
        </w:tc>
        <w:tc>
          <w:tcPr>
            <w:tcW w:w="1980" w:type="dxa"/>
          </w:tcPr>
          <w:p w14:paraId="12718D0C" w14:textId="398B06DB"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293CBC95" w14:textId="77777777" w:rsidR="002F6E8F" w:rsidRPr="0069507C" w:rsidRDefault="002F6E8F" w:rsidP="00B91AA5">
            <w:pPr>
              <w:pStyle w:val="TableText"/>
              <w:ind w:right="0"/>
              <w:jc w:val="center"/>
              <w:rPr>
                <w:sz w:val="18"/>
                <w:szCs w:val="18"/>
              </w:rPr>
            </w:pPr>
          </w:p>
        </w:tc>
      </w:tr>
      <w:tr w:rsidR="002F6E8F" w:rsidRPr="0069507C" w14:paraId="5305271D" w14:textId="77777777" w:rsidTr="00D46F4C">
        <w:tc>
          <w:tcPr>
            <w:tcW w:w="964" w:type="dxa"/>
          </w:tcPr>
          <w:p w14:paraId="2A62596F" w14:textId="484280F8"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1</w:t>
            </w:r>
          </w:p>
        </w:tc>
        <w:tc>
          <w:tcPr>
            <w:tcW w:w="1224" w:type="dxa"/>
          </w:tcPr>
          <w:p w14:paraId="1A0DB1EC" w14:textId="0B9A0787" w:rsidR="002F6E8F" w:rsidRPr="0069507C" w:rsidRDefault="002F6E8F" w:rsidP="00B91AA5">
            <w:pPr>
              <w:pStyle w:val="TableText"/>
              <w:ind w:right="0"/>
              <w:jc w:val="center"/>
              <w:rPr>
                <w:sz w:val="18"/>
                <w:szCs w:val="18"/>
              </w:rPr>
            </w:pPr>
            <w:r w:rsidRPr="0069507C">
              <w:rPr>
                <w:sz w:val="18"/>
                <w:szCs w:val="18"/>
              </w:rPr>
              <w:t>2013-04-23</w:t>
            </w:r>
          </w:p>
        </w:tc>
        <w:tc>
          <w:tcPr>
            <w:tcW w:w="4140" w:type="dxa"/>
          </w:tcPr>
          <w:p w14:paraId="1A6F5FDC" w14:textId="2F1F7014" w:rsidR="002F6E8F" w:rsidRPr="0069507C" w:rsidRDefault="002F6E8F" w:rsidP="00D207AA">
            <w:pPr>
              <w:pStyle w:val="TableText"/>
              <w:ind w:left="0" w:right="0"/>
              <w:rPr>
                <w:sz w:val="18"/>
                <w:szCs w:val="18"/>
              </w:rPr>
            </w:pPr>
            <w:r w:rsidRPr="0069507C">
              <w:rPr>
                <w:sz w:val="18"/>
                <w:szCs w:val="18"/>
              </w:rPr>
              <w:t>Uppdatera namespaces, tjänstenamn på engelska och synkronisera mot senaste versioner av tjänster.</w:t>
            </w:r>
          </w:p>
        </w:tc>
        <w:tc>
          <w:tcPr>
            <w:tcW w:w="1980" w:type="dxa"/>
          </w:tcPr>
          <w:p w14:paraId="3DBD4C72" w14:textId="641B8548"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222A7CDE" w14:textId="77777777" w:rsidR="002F6E8F" w:rsidRPr="0069507C" w:rsidRDefault="002F6E8F" w:rsidP="00B91AA5">
            <w:pPr>
              <w:pStyle w:val="TableText"/>
              <w:ind w:right="0"/>
              <w:jc w:val="center"/>
              <w:rPr>
                <w:sz w:val="18"/>
                <w:szCs w:val="18"/>
              </w:rPr>
            </w:pPr>
          </w:p>
        </w:tc>
      </w:tr>
      <w:tr w:rsidR="002F6E8F" w:rsidRPr="0069507C" w14:paraId="0624F782" w14:textId="77777777" w:rsidTr="00D46F4C">
        <w:tc>
          <w:tcPr>
            <w:tcW w:w="964" w:type="dxa"/>
          </w:tcPr>
          <w:p w14:paraId="07BA74E8" w14:textId="1A150882"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2</w:t>
            </w:r>
          </w:p>
        </w:tc>
        <w:tc>
          <w:tcPr>
            <w:tcW w:w="1224" w:type="dxa"/>
          </w:tcPr>
          <w:p w14:paraId="172394F1" w14:textId="1DCA09A7" w:rsidR="002F6E8F" w:rsidRPr="0069507C" w:rsidRDefault="002F6E8F" w:rsidP="00B91AA5">
            <w:pPr>
              <w:pStyle w:val="TableText"/>
              <w:ind w:right="0"/>
              <w:jc w:val="center"/>
              <w:rPr>
                <w:sz w:val="18"/>
                <w:szCs w:val="18"/>
              </w:rPr>
            </w:pPr>
            <w:r w:rsidRPr="0069507C">
              <w:rPr>
                <w:sz w:val="18"/>
                <w:szCs w:val="18"/>
              </w:rPr>
              <w:t>2013-05-03</w:t>
            </w:r>
          </w:p>
        </w:tc>
        <w:tc>
          <w:tcPr>
            <w:tcW w:w="4140" w:type="dxa"/>
          </w:tcPr>
          <w:p w14:paraId="4B159EEB" w14:textId="6AE106C9" w:rsidR="002F6E8F" w:rsidRPr="0069507C" w:rsidRDefault="002F6E8F" w:rsidP="00D207AA">
            <w:pPr>
              <w:pStyle w:val="TableText"/>
              <w:ind w:left="0" w:right="0"/>
              <w:rPr>
                <w:sz w:val="18"/>
                <w:szCs w:val="18"/>
              </w:rPr>
            </w:pPr>
            <w:r w:rsidRPr="0069507C">
              <w:rPr>
                <w:sz w:val="18"/>
                <w:szCs w:val="18"/>
              </w:rPr>
              <w:t>Tagit bort duplicerade element från orginalgenerering, separerat subdomän logistics från dokument.</w:t>
            </w:r>
          </w:p>
        </w:tc>
        <w:tc>
          <w:tcPr>
            <w:tcW w:w="1980" w:type="dxa"/>
          </w:tcPr>
          <w:p w14:paraId="177E6E26" w14:textId="55CE32EC"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685453EF" w14:textId="77777777" w:rsidR="002F6E8F" w:rsidRPr="0069507C" w:rsidRDefault="002F6E8F" w:rsidP="00B91AA5">
            <w:pPr>
              <w:pStyle w:val="TableText"/>
              <w:ind w:right="0"/>
              <w:jc w:val="center"/>
              <w:rPr>
                <w:sz w:val="18"/>
                <w:szCs w:val="18"/>
              </w:rPr>
            </w:pPr>
          </w:p>
        </w:tc>
      </w:tr>
      <w:tr w:rsidR="002F6E8F" w:rsidRPr="0069507C" w14:paraId="6106BB58" w14:textId="77777777" w:rsidTr="00D46F4C">
        <w:tc>
          <w:tcPr>
            <w:tcW w:w="964" w:type="dxa"/>
          </w:tcPr>
          <w:p w14:paraId="5337D71F" w14:textId="068FD101"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3</w:t>
            </w:r>
          </w:p>
        </w:tc>
        <w:tc>
          <w:tcPr>
            <w:tcW w:w="1224" w:type="dxa"/>
          </w:tcPr>
          <w:p w14:paraId="20449023" w14:textId="0BCE1402" w:rsidR="002F6E8F" w:rsidRPr="0069507C" w:rsidRDefault="002F6E8F" w:rsidP="00B91AA5">
            <w:pPr>
              <w:pStyle w:val="TableText"/>
              <w:ind w:right="0"/>
              <w:jc w:val="center"/>
              <w:rPr>
                <w:sz w:val="18"/>
                <w:szCs w:val="18"/>
              </w:rPr>
            </w:pPr>
            <w:r w:rsidRPr="0069507C">
              <w:rPr>
                <w:sz w:val="18"/>
                <w:szCs w:val="18"/>
              </w:rPr>
              <w:t>2013-05-16</w:t>
            </w:r>
          </w:p>
        </w:tc>
        <w:tc>
          <w:tcPr>
            <w:tcW w:w="4140" w:type="dxa"/>
          </w:tcPr>
          <w:p w14:paraId="015A5A52" w14:textId="7BE24E8A" w:rsidR="002F6E8F" w:rsidRPr="0069507C" w:rsidRDefault="002F6E8F" w:rsidP="00D207AA">
            <w:pPr>
              <w:pStyle w:val="TableText"/>
              <w:ind w:left="0" w:right="0"/>
              <w:rPr>
                <w:sz w:val="18"/>
                <w:szCs w:val="18"/>
              </w:rPr>
            </w:pPr>
            <w:r w:rsidRPr="0069507C">
              <w:rPr>
                <w:sz w:val="18"/>
                <w:szCs w:val="18"/>
              </w:rPr>
              <w:t>Uppdaterat simpletypes med restrictions.</w:t>
            </w:r>
          </w:p>
        </w:tc>
        <w:tc>
          <w:tcPr>
            <w:tcW w:w="1980" w:type="dxa"/>
          </w:tcPr>
          <w:p w14:paraId="0247B9D5" w14:textId="33EBFEB7"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14B0E325" w14:textId="77777777" w:rsidR="002F6E8F" w:rsidRPr="0069507C" w:rsidRDefault="002F6E8F" w:rsidP="00B91AA5">
            <w:pPr>
              <w:pStyle w:val="TableText"/>
              <w:ind w:right="0"/>
              <w:jc w:val="center"/>
              <w:rPr>
                <w:sz w:val="18"/>
                <w:szCs w:val="18"/>
              </w:rPr>
            </w:pPr>
          </w:p>
        </w:tc>
      </w:tr>
      <w:tr w:rsidR="002F6E8F" w:rsidRPr="0069507C" w14:paraId="7E9351C2" w14:textId="77777777" w:rsidTr="00D46F4C">
        <w:tc>
          <w:tcPr>
            <w:tcW w:w="964" w:type="dxa"/>
          </w:tcPr>
          <w:p w14:paraId="3D3F0181" w14:textId="75BE099D"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4</w:t>
            </w:r>
          </w:p>
        </w:tc>
        <w:tc>
          <w:tcPr>
            <w:tcW w:w="1224" w:type="dxa"/>
          </w:tcPr>
          <w:p w14:paraId="3529779F" w14:textId="74E06C98" w:rsidR="002F6E8F" w:rsidRPr="0069507C" w:rsidRDefault="002F6E8F" w:rsidP="00B91AA5">
            <w:pPr>
              <w:pStyle w:val="TableText"/>
              <w:ind w:right="0"/>
              <w:jc w:val="center"/>
              <w:rPr>
                <w:sz w:val="18"/>
                <w:szCs w:val="18"/>
              </w:rPr>
            </w:pPr>
            <w:r w:rsidRPr="0069507C">
              <w:rPr>
                <w:sz w:val="18"/>
                <w:szCs w:val="18"/>
              </w:rPr>
              <w:t>2013-05-17</w:t>
            </w:r>
          </w:p>
        </w:tc>
        <w:tc>
          <w:tcPr>
            <w:tcW w:w="4140" w:type="dxa"/>
          </w:tcPr>
          <w:p w14:paraId="12DEECBA" w14:textId="60B30238" w:rsidR="002F6E8F" w:rsidRPr="009612D8" w:rsidRDefault="002F6E8F" w:rsidP="00D207AA">
            <w:pPr>
              <w:pStyle w:val="TableText"/>
              <w:ind w:left="0" w:right="0"/>
              <w:rPr>
                <w:sz w:val="18"/>
                <w:szCs w:val="18"/>
                <w:lang w:val="en-US"/>
              </w:rPr>
            </w:pPr>
            <w:r w:rsidRPr="0069507C">
              <w:rPr>
                <w:sz w:val="18"/>
                <w:szCs w:val="18"/>
              </w:rPr>
              <w:t xml:space="preserve">Uppdaterat tjänsternas namespaces med xsl-transformerad data. </w:t>
            </w:r>
            <w:r w:rsidRPr="009612D8">
              <w:rPr>
                <w:sz w:val="18"/>
                <w:szCs w:val="18"/>
                <w:lang w:val="en-US"/>
              </w:rPr>
              <w:t>Lagt till Change och Confirm prescription.</w:t>
            </w:r>
          </w:p>
        </w:tc>
        <w:tc>
          <w:tcPr>
            <w:tcW w:w="1980" w:type="dxa"/>
          </w:tcPr>
          <w:p w14:paraId="0D2C4682" w14:textId="4E691A0D"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76999FC5" w14:textId="77777777" w:rsidR="002F6E8F" w:rsidRPr="0069507C" w:rsidRDefault="002F6E8F" w:rsidP="00B91AA5">
            <w:pPr>
              <w:pStyle w:val="TableText"/>
              <w:ind w:right="0"/>
              <w:jc w:val="center"/>
              <w:rPr>
                <w:sz w:val="18"/>
                <w:szCs w:val="18"/>
              </w:rPr>
            </w:pPr>
          </w:p>
        </w:tc>
      </w:tr>
      <w:tr w:rsidR="002F6E8F" w:rsidRPr="0069507C" w14:paraId="01BBB080" w14:textId="77777777" w:rsidTr="00D46F4C">
        <w:tc>
          <w:tcPr>
            <w:tcW w:w="964" w:type="dxa"/>
          </w:tcPr>
          <w:p w14:paraId="74B46FCB" w14:textId="4A46CB67"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5</w:t>
            </w:r>
          </w:p>
        </w:tc>
        <w:tc>
          <w:tcPr>
            <w:tcW w:w="1224" w:type="dxa"/>
          </w:tcPr>
          <w:p w14:paraId="4931A360" w14:textId="2FDE135B" w:rsidR="002F6E8F" w:rsidRPr="0069507C" w:rsidRDefault="002F6E8F" w:rsidP="00B91AA5">
            <w:pPr>
              <w:pStyle w:val="TableText"/>
              <w:ind w:right="0"/>
              <w:jc w:val="center"/>
              <w:rPr>
                <w:sz w:val="18"/>
                <w:szCs w:val="18"/>
              </w:rPr>
            </w:pPr>
            <w:r w:rsidRPr="0069507C">
              <w:rPr>
                <w:sz w:val="18"/>
                <w:szCs w:val="18"/>
              </w:rPr>
              <w:t>2013-05-17</w:t>
            </w:r>
          </w:p>
        </w:tc>
        <w:tc>
          <w:tcPr>
            <w:tcW w:w="4140" w:type="dxa"/>
          </w:tcPr>
          <w:p w14:paraId="1055719F" w14:textId="7599682A" w:rsidR="002F6E8F" w:rsidRPr="0069507C" w:rsidRDefault="002F6E8F" w:rsidP="00D207AA">
            <w:pPr>
              <w:pStyle w:val="TableText"/>
              <w:ind w:left="0" w:right="0"/>
              <w:rPr>
                <w:sz w:val="18"/>
                <w:szCs w:val="18"/>
              </w:rPr>
            </w:pPr>
            <w:r w:rsidRPr="0069507C">
              <w:rPr>
                <w:sz w:val="18"/>
                <w:szCs w:val="18"/>
              </w:rPr>
              <w:t>Lagt till valideringar och verksamhetsregler.</w:t>
            </w:r>
          </w:p>
        </w:tc>
        <w:tc>
          <w:tcPr>
            <w:tcW w:w="1980" w:type="dxa"/>
          </w:tcPr>
          <w:p w14:paraId="38F488C6" w14:textId="193E18DC" w:rsidR="002F6E8F" w:rsidRPr="0069507C" w:rsidRDefault="002F6E8F" w:rsidP="00673809">
            <w:pPr>
              <w:pStyle w:val="TableText"/>
              <w:ind w:right="0"/>
              <w:rPr>
                <w:sz w:val="18"/>
                <w:szCs w:val="18"/>
              </w:rPr>
            </w:pPr>
            <w:r w:rsidRPr="0069507C">
              <w:rPr>
                <w:sz w:val="18"/>
                <w:szCs w:val="18"/>
              </w:rPr>
              <w:t>Jonas Sedin</w:t>
            </w:r>
          </w:p>
        </w:tc>
        <w:tc>
          <w:tcPr>
            <w:tcW w:w="1440" w:type="dxa"/>
          </w:tcPr>
          <w:p w14:paraId="182FED9F" w14:textId="77777777" w:rsidR="002F6E8F" w:rsidRPr="0069507C" w:rsidRDefault="002F6E8F" w:rsidP="00B91AA5">
            <w:pPr>
              <w:pStyle w:val="TableText"/>
              <w:ind w:right="0"/>
              <w:jc w:val="center"/>
              <w:rPr>
                <w:sz w:val="18"/>
                <w:szCs w:val="18"/>
              </w:rPr>
            </w:pPr>
          </w:p>
        </w:tc>
      </w:tr>
      <w:tr w:rsidR="002F6E8F" w:rsidRPr="0069507C" w14:paraId="069CEA2C" w14:textId="77777777" w:rsidTr="00D46F4C">
        <w:tc>
          <w:tcPr>
            <w:tcW w:w="964" w:type="dxa"/>
          </w:tcPr>
          <w:p w14:paraId="25FF2688" w14:textId="5CB375DB" w:rsidR="002F6E8F" w:rsidRPr="0069507C" w:rsidRDefault="00A91DA3" w:rsidP="00B91AA5">
            <w:pPr>
              <w:pStyle w:val="TableText"/>
              <w:ind w:right="0"/>
              <w:jc w:val="center"/>
              <w:rPr>
                <w:sz w:val="18"/>
                <w:szCs w:val="18"/>
              </w:rPr>
            </w:pPr>
            <w:r w:rsidRPr="0069507C">
              <w:rPr>
                <w:sz w:val="18"/>
                <w:szCs w:val="18"/>
              </w:rPr>
              <w:t>0.1</w:t>
            </w:r>
            <w:r w:rsidR="002F6E8F" w:rsidRPr="0069507C">
              <w:rPr>
                <w:sz w:val="18"/>
                <w:szCs w:val="18"/>
              </w:rPr>
              <w:t>6</w:t>
            </w:r>
          </w:p>
        </w:tc>
        <w:tc>
          <w:tcPr>
            <w:tcW w:w="1224" w:type="dxa"/>
          </w:tcPr>
          <w:p w14:paraId="4875EB0D" w14:textId="0391319D" w:rsidR="002F6E8F" w:rsidRPr="0069507C" w:rsidRDefault="002F6E8F" w:rsidP="00B91AA5">
            <w:pPr>
              <w:pStyle w:val="TableText"/>
              <w:ind w:right="0"/>
              <w:jc w:val="center"/>
              <w:rPr>
                <w:sz w:val="18"/>
                <w:szCs w:val="18"/>
              </w:rPr>
            </w:pPr>
            <w:r w:rsidRPr="0069507C">
              <w:rPr>
                <w:sz w:val="18"/>
                <w:szCs w:val="18"/>
              </w:rPr>
              <w:t>2013-05-20</w:t>
            </w:r>
          </w:p>
        </w:tc>
        <w:tc>
          <w:tcPr>
            <w:tcW w:w="4140" w:type="dxa"/>
          </w:tcPr>
          <w:p w14:paraId="6EC71BAD" w14:textId="58B9FECC" w:rsidR="002F6E8F" w:rsidRPr="0069507C" w:rsidRDefault="002F6E8F" w:rsidP="00D207AA">
            <w:pPr>
              <w:pStyle w:val="TableText"/>
              <w:ind w:left="0" w:right="0"/>
              <w:rPr>
                <w:sz w:val="18"/>
                <w:szCs w:val="18"/>
              </w:rPr>
            </w:pPr>
            <w:r w:rsidRPr="0069507C">
              <w:rPr>
                <w:sz w:val="18"/>
                <w:szCs w:val="18"/>
              </w:rPr>
              <w:t>Ny struktur på beskrivning</w:t>
            </w:r>
          </w:p>
        </w:tc>
        <w:tc>
          <w:tcPr>
            <w:tcW w:w="1980" w:type="dxa"/>
          </w:tcPr>
          <w:p w14:paraId="677DA066" w14:textId="0257F28D" w:rsidR="002F6E8F" w:rsidRPr="0069507C" w:rsidRDefault="00CF5576" w:rsidP="00CF5576">
            <w:pPr>
              <w:pStyle w:val="TableText"/>
              <w:ind w:right="0"/>
              <w:rPr>
                <w:sz w:val="18"/>
                <w:szCs w:val="18"/>
              </w:rPr>
            </w:pPr>
            <w:r w:rsidRPr="0069507C">
              <w:rPr>
                <w:sz w:val="18"/>
                <w:szCs w:val="18"/>
              </w:rPr>
              <w:t>Per Mützell</w:t>
            </w:r>
          </w:p>
        </w:tc>
        <w:tc>
          <w:tcPr>
            <w:tcW w:w="1440" w:type="dxa"/>
          </w:tcPr>
          <w:p w14:paraId="597F6044" w14:textId="77777777" w:rsidR="002F6E8F" w:rsidRPr="0069507C" w:rsidRDefault="002F6E8F" w:rsidP="00B91AA5">
            <w:pPr>
              <w:pStyle w:val="TableText"/>
              <w:ind w:right="0"/>
              <w:jc w:val="center"/>
              <w:rPr>
                <w:sz w:val="18"/>
                <w:szCs w:val="18"/>
              </w:rPr>
            </w:pPr>
          </w:p>
        </w:tc>
      </w:tr>
      <w:tr w:rsidR="002F6E8F" w:rsidRPr="0069507C" w14:paraId="7863AA5D" w14:textId="77777777" w:rsidTr="00D46F4C">
        <w:tc>
          <w:tcPr>
            <w:tcW w:w="964" w:type="dxa"/>
          </w:tcPr>
          <w:p w14:paraId="61317497" w14:textId="139251C7" w:rsidR="002F6E8F" w:rsidRPr="0069507C" w:rsidRDefault="00A91DA3" w:rsidP="00B91AA5">
            <w:pPr>
              <w:pStyle w:val="TableText"/>
              <w:ind w:right="0"/>
              <w:jc w:val="center"/>
              <w:rPr>
                <w:sz w:val="18"/>
                <w:szCs w:val="18"/>
              </w:rPr>
            </w:pPr>
            <w:r w:rsidRPr="0069507C">
              <w:rPr>
                <w:sz w:val="18"/>
                <w:szCs w:val="18"/>
              </w:rPr>
              <w:t>0.17</w:t>
            </w:r>
          </w:p>
        </w:tc>
        <w:tc>
          <w:tcPr>
            <w:tcW w:w="1224" w:type="dxa"/>
          </w:tcPr>
          <w:p w14:paraId="4152BE3D" w14:textId="658CBFCF" w:rsidR="002F6E8F" w:rsidRPr="0069507C" w:rsidRDefault="00A91DA3" w:rsidP="00B91AA5">
            <w:pPr>
              <w:pStyle w:val="TableText"/>
              <w:ind w:right="0"/>
              <w:jc w:val="center"/>
              <w:rPr>
                <w:sz w:val="18"/>
                <w:szCs w:val="18"/>
              </w:rPr>
            </w:pPr>
            <w:r w:rsidRPr="0069507C">
              <w:rPr>
                <w:sz w:val="18"/>
                <w:szCs w:val="18"/>
              </w:rPr>
              <w:t>2013-05-2</w:t>
            </w:r>
            <w:r w:rsidR="0090291F" w:rsidRPr="0069507C">
              <w:rPr>
                <w:sz w:val="18"/>
                <w:szCs w:val="18"/>
              </w:rPr>
              <w:t>7</w:t>
            </w:r>
          </w:p>
        </w:tc>
        <w:tc>
          <w:tcPr>
            <w:tcW w:w="4140" w:type="dxa"/>
          </w:tcPr>
          <w:p w14:paraId="1E590DE4" w14:textId="616A0985" w:rsidR="002F6E8F" w:rsidRPr="0069507C" w:rsidRDefault="00871FA0" w:rsidP="00D207AA">
            <w:pPr>
              <w:pStyle w:val="TableText"/>
              <w:ind w:left="0" w:right="0"/>
              <w:rPr>
                <w:sz w:val="18"/>
                <w:szCs w:val="18"/>
              </w:rPr>
            </w:pPr>
            <w:r w:rsidRPr="0069507C">
              <w:rPr>
                <w:sz w:val="18"/>
                <w:szCs w:val="18"/>
              </w:rPr>
              <w:t xml:space="preserve">Överfört beskrivningar från gamla mallen till denna </w:t>
            </w:r>
            <w:r w:rsidR="005E2A2E" w:rsidRPr="0069507C">
              <w:rPr>
                <w:sz w:val="18"/>
                <w:szCs w:val="18"/>
              </w:rPr>
              <w:t xml:space="preserve">nya </w:t>
            </w:r>
            <w:r w:rsidRPr="0069507C">
              <w:rPr>
                <w:sz w:val="18"/>
                <w:szCs w:val="18"/>
              </w:rPr>
              <w:t>mall.</w:t>
            </w:r>
            <w:r w:rsidR="0090291F" w:rsidRPr="0069507C">
              <w:rPr>
                <w:sz w:val="18"/>
                <w:szCs w:val="18"/>
              </w:rPr>
              <w:t xml:space="preserve"> Uppdaterad efter granskning från Inera.</w:t>
            </w:r>
          </w:p>
        </w:tc>
        <w:tc>
          <w:tcPr>
            <w:tcW w:w="1980" w:type="dxa"/>
          </w:tcPr>
          <w:p w14:paraId="5976B499" w14:textId="030DB900" w:rsidR="002F6E8F" w:rsidRPr="0069507C" w:rsidRDefault="002F6E8F" w:rsidP="00673809">
            <w:pPr>
              <w:pStyle w:val="TableText"/>
              <w:ind w:right="0"/>
              <w:rPr>
                <w:sz w:val="18"/>
                <w:szCs w:val="18"/>
              </w:rPr>
            </w:pPr>
            <w:r w:rsidRPr="0069507C">
              <w:rPr>
                <w:sz w:val="18"/>
                <w:szCs w:val="18"/>
              </w:rPr>
              <w:t>Jonas Sedin</w:t>
            </w:r>
          </w:p>
        </w:tc>
        <w:tc>
          <w:tcPr>
            <w:tcW w:w="1440" w:type="dxa"/>
          </w:tcPr>
          <w:p w14:paraId="39FB4A71" w14:textId="77777777" w:rsidR="002F6E8F" w:rsidRPr="0069507C" w:rsidRDefault="002F6E8F" w:rsidP="00B91AA5">
            <w:pPr>
              <w:pStyle w:val="TableText"/>
              <w:ind w:right="0"/>
              <w:jc w:val="center"/>
              <w:rPr>
                <w:sz w:val="18"/>
                <w:szCs w:val="18"/>
              </w:rPr>
            </w:pPr>
          </w:p>
        </w:tc>
      </w:tr>
      <w:tr w:rsidR="00CF0D75" w:rsidRPr="0069507C" w14:paraId="6B6AF030" w14:textId="77777777" w:rsidTr="00D46F4C">
        <w:tc>
          <w:tcPr>
            <w:tcW w:w="964" w:type="dxa"/>
          </w:tcPr>
          <w:p w14:paraId="73F6A92C" w14:textId="008D4BFD" w:rsidR="00CF0D75" w:rsidRPr="0069507C" w:rsidRDefault="00CF0D75" w:rsidP="00B91AA5">
            <w:pPr>
              <w:pStyle w:val="TableText"/>
              <w:ind w:right="0"/>
              <w:jc w:val="center"/>
              <w:rPr>
                <w:sz w:val="18"/>
                <w:szCs w:val="18"/>
              </w:rPr>
            </w:pPr>
            <w:r w:rsidRPr="0069507C">
              <w:rPr>
                <w:sz w:val="18"/>
                <w:szCs w:val="18"/>
              </w:rPr>
              <w:t>0.18</w:t>
            </w:r>
          </w:p>
        </w:tc>
        <w:tc>
          <w:tcPr>
            <w:tcW w:w="1224" w:type="dxa"/>
          </w:tcPr>
          <w:p w14:paraId="58C4F9BD" w14:textId="1ACA9874" w:rsidR="00CF0D75" w:rsidRPr="0069507C" w:rsidRDefault="00CF0D75" w:rsidP="00B91AA5">
            <w:pPr>
              <w:pStyle w:val="TableText"/>
              <w:ind w:right="0"/>
              <w:jc w:val="center"/>
              <w:rPr>
                <w:sz w:val="18"/>
                <w:szCs w:val="18"/>
              </w:rPr>
            </w:pPr>
            <w:r w:rsidRPr="0069507C">
              <w:rPr>
                <w:sz w:val="18"/>
                <w:szCs w:val="18"/>
              </w:rPr>
              <w:t>2013-05-28</w:t>
            </w:r>
          </w:p>
        </w:tc>
        <w:tc>
          <w:tcPr>
            <w:tcW w:w="4140" w:type="dxa"/>
          </w:tcPr>
          <w:p w14:paraId="17ADB223" w14:textId="69474C91" w:rsidR="00CF0D75" w:rsidRPr="0069507C" w:rsidRDefault="00CF0D75" w:rsidP="00D207AA">
            <w:pPr>
              <w:pStyle w:val="TableText"/>
              <w:ind w:left="0" w:right="0"/>
              <w:rPr>
                <w:sz w:val="18"/>
                <w:szCs w:val="18"/>
              </w:rPr>
            </w:pPr>
            <w:r w:rsidRPr="0069507C">
              <w:rPr>
                <w:sz w:val="18"/>
                <w:szCs w:val="18"/>
              </w:rPr>
              <w:t>Lagt till kapitel 4 från Per M</w:t>
            </w:r>
          </w:p>
        </w:tc>
        <w:tc>
          <w:tcPr>
            <w:tcW w:w="1980" w:type="dxa"/>
          </w:tcPr>
          <w:p w14:paraId="7D97A075" w14:textId="1A265976" w:rsidR="00CF0D75" w:rsidRPr="0069507C" w:rsidRDefault="00CF0D75" w:rsidP="00673809">
            <w:pPr>
              <w:pStyle w:val="TableText"/>
              <w:ind w:right="0"/>
              <w:rPr>
                <w:sz w:val="18"/>
                <w:szCs w:val="18"/>
              </w:rPr>
            </w:pPr>
            <w:r w:rsidRPr="0069507C">
              <w:rPr>
                <w:sz w:val="18"/>
                <w:szCs w:val="18"/>
              </w:rPr>
              <w:t>Jonas Sedin</w:t>
            </w:r>
          </w:p>
        </w:tc>
        <w:tc>
          <w:tcPr>
            <w:tcW w:w="1440" w:type="dxa"/>
          </w:tcPr>
          <w:p w14:paraId="3CF3AE1A" w14:textId="77777777" w:rsidR="00CF0D75" w:rsidRPr="0069507C" w:rsidRDefault="00CF0D75" w:rsidP="00B91AA5">
            <w:pPr>
              <w:pStyle w:val="TableText"/>
              <w:ind w:right="0"/>
              <w:jc w:val="center"/>
              <w:rPr>
                <w:sz w:val="18"/>
                <w:szCs w:val="18"/>
              </w:rPr>
            </w:pPr>
          </w:p>
        </w:tc>
      </w:tr>
      <w:tr w:rsidR="000C6EB0" w:rsidRPr="0069507C" w14:paraId="195D7DEC" w14:textId="77777777" w:rsidTr="00D46F4C">
        <w:tc>
          <w:tcPr>
            <w:tcW w:w="964" w:type="dxa"/>
          </w:tcPr>
          <w:p w14:paraId="7C28E8C1" w14:textId="32B48B38" w:rsidR="000C6EB0" w:rsidRPr="0069507C" w:rsidRDefault="000C6EB0" w:rsidP="00B91AA5">
            <w:pPr>
              <w:pStyle w:val="TableText"/>
              <w:ind w:right="0"/>
              <w:jc w:val="center"/>
              <w:rPr>
                <w:sz w:val="18"/>
                <w:szCs w:val="18"/>
              </w:rPr>
            </w:pPr>
            <w:r w:rsidRPr="0069507C">
              <w:rPr>
                <w:sz w:val="18"/>
                <w:szCs w:val="18"/>
              </w:rPr>
              <w:t>0.19</w:t>
            </w:r>
          </w:p>
        </w:tc>
        <w:tc>
          <w:tcPr>
            <w:tcW w:w="1224" w:type="dxa"/>
          </w:tcPr>
          <w:p w14:paraId="4876313E" w14:textId="025AECB0" w:rsidR="000C6EB0" w:rsidRPr="0069507C" w:rsidRDefault="000C6EB0" w:rsidP="00B91AA5">
            <w:pPr>
              <w:pStyle w:val="TableText"/>
              <w:ind w:right="0"/>
              <w:jc w:val="center"/>
              <w:rPr>
                <w:sz w:val="18"/>
                <w:szCs w:val="18"/>
              </w:rPr>
            </w:pPr>
            <w:r w:rsidRPr="0069507C">
              <w:rPr>
                <w:sz w:val="18"/>
                <w:szCs w:val="18"/>
              </w:rPr>
              <w:t>2013-05-31</w:t>
            </w:r>
          </w:p>
        </w:tc>
        <w:tc>
          <w:tcPr>
            <w:tcW w:w="4140" w:type="dxa"/>
          </w:tcPr>
          <w:p w14:paraId="794BFE8C" w14:textId="7536C78B" w:rsidR="000C6EB0" w:rsidRPr="0069507C" w:rsidRDefault="000C6EB0" w:rsidP="00D207AA">
            <w:pPr>
              <w:pStyle w:val="TableText"/>
              <w:ind w:left="0" w:right="0"/>
              <w:rPr>
                <w:sz w:val="18"/>
                <w:szCs w:val="18"/>
              </w:rPr>
            </w:pPr>
            <w:r w:rsidRPr="0069507C">
              <w:rPr>
                <w:sz w:val="18"/>
                <w:szCs w:val="18"/>
              </w:rPr>
              <w:t>Uppdateringar</w:t>
            </w:r>
          </w:p>
        </w:tc>
        <w:tc>
          <w:tcPr>
            <w:tcW w:w="1980" w:type="dxa"/>
          </w:tcPr>
          <w:p w14:paraId="737137B1" w14:textId="6C335195" w:rsidR="000C6EB0" w:rsidRPr="0069507C" w:rsidRDefault="000C6EB0" w:rsidP="00673809">
            <w:pPr>
              <w:pStyle w:val="TableText"/>
              <w:ind w:right="0"/>
              <w:rPr>
                <w:sz w:val="18"/>
                <w:szCs w:val="18"/>
              </w:rPr>
            </w:pPr>
            <w:r w:rsidRPr="0069507C">
              <w:rPr>
                <w:sz w:val="18"/>
                <w:szCs w:val="18"/>
              </w:rPr>
              <w:t>Jonas Sedin</w:t>
            </w:r>
          </w:p>
        </w:tc>
        <w:tc>
          <w:tcPr>
            <w:tcW w:w="1440" w:type="dxa"/>
          </w:tcPr>
          <w:p w14:paraId="597284CC" w14:textId="77777777" w:rsidR="000C6EB0" w:rsidRPr="0069507C" w:rsidRDefault="000C6EB0" w:rsidP="00B91AA5">
            <w:pPr>
              <w:pStyle w:val="TableText"/>
              <w:ind w:right="0"/>
              <w:jc w:val="center"/>
              <w:rPr>
                <w:sz w:val="18"/>
                <w:szCs w:val="18"/>
              </w:rPr>
            </w:pPr>
          </w:p>
        </w:tc>
      </w:tr>
      <w:tr w:rsidR="008A265B" w:rsidRPr="0069507C" w14:paraId="0F33D414" w14:textId="77777777" w:rsidTr="00D46F4C">
        <w:tc>
          <w:tcPr>
            <w:tcW w:w="964" w:type="dxa"/>
          </w:tcPr>
          <w:p w14:paraId="46FDE404" w14:textId="525BCF8B" w:rsidR="008A265B" w:rsidRPr="0069507C" w:rsidRDefault="008A265B" w:rsidP="00B91AA5">
            <w:pPr>
              <w:pStyle w:val="TableText"/>
              <w:ind w:right="0"/>
              <w:jc w:val="center"/>
              <w:rPr>
                <w:sz w:val="18"/>
                <w:szCs w:val="18"/>
              </w:rPr>
            </w:pPr>
            <w:r w:rsidRPr="0069507C">
              <w:rPr>
                <w:sz w:val="18"/>
                <w:szCs w:val="18"/>
              </w:rPr>
              <w:t>0.20</w:t>
            </w:r>
          </w:p>
        </w:tc>
        <w:tc>
          <w:tcPr>
            <w:tcW w:w="1224" w:type="dxa"/>
          </w:tcPr>
          <w:p w14:paraId="15213F34" w14:textId="6301F06D" w:rsidR="008A265B" w:rsidRPr="0069507C" w:rsidRDefault="008A265B" w:rsidP="00B91AA5">
            <w:pPr>
              <w:pStyle w:val="TableText"/>
              <w:ind w:right="0"/>
              <w:jc w:val="center"/>
              <w:rPr>
                <w:sz w:val="18"/>
                <w:szCs w:val="18"/>
              </w:rPr>
            </w:pPr>
            <w:r w:rsidRPr="0069507C">
              <w:rPr>
                <w:sz w:val="18"/>
                <w:szCs w:val="18"/>
              </w:rPr>
              <w:t>2013-06-03</w:t>
            </w:r>
          </w:p>
        </w:tc>
        <w:tc>
          <w:tcPr>
            <w:tcW w:w="4140" w:type="dxa"/>
          </w:tcPr>
          <w:p w14:paraId="378267E3" w14:textId="77B18225" w:rsidR="008A265B" w:rsidRPr="0069507C" w:rsidRDefault="008A265B" w:rsidP="00D207AA">
            <w:pPr>
              <w:pStyle w:val="TableText"/>
              <w:ind w:left="0" w:right="0"/>
              <w:rPr>
                <w:sz w:val="18"/>
                <w:szCs w:val="18"/>
              </w:rPr>
            </w:pPr>
            <w:r w:rsidRPr="0069507C">
              <w:rPr>
                <w:sz w:val="18"/>
                <w:szCs w:val="18"/>
              </w:rPr>
              <w:t>Uppdateringar</w:t>
            </w:r>
          </w:p>
        </w:tc>
        <w:tc>
          <w:tcPr>
            <w:tcW w:w="1980" w:type="dxa"/>
          </w:tcPr>
          <w:p w14:paraId="20D83992" w14:textId="36366431" w:rsidR="008A265B" w:rsidRPr="0069507C" w:rsidRDefault="008A265B" w:rsidP="00673809">
            <w:pPr>
              <w:pStyle w:val="TableText"/>
              <w:ind w:right="0"/>
              <w:rPr>
                <w:sz w:val="18"/>
                <w:szCs w:val="18"/>
              </w:rPr>
            </w:pPr>
            <w:r w:rsidRPr="0069507C">
              <w:rPr>
                <w:sz w:val="18"/>
                <w:szCs w:val="18"/>
              </w:rPr>
              <w:t>Jonas Sedin</w:t>
            </w:r>
          </w:p>
        </w:tc>
        <w:tc>
          <w:tcPr>
            <w:tcW w:w="1440" w:type="dxa"/>
          </w:tcPr>
          <w:p w14:paraId="2225622B" w14:textId="77777777" w:rsidR="008A265B" w:rsidRPr="0069507C" w:rsidRDefault="008A265B" w:rsidP="00B91AA5">
            <w:pPr>
              <w:pStyle w:val="TableText"/>
              <w:ind w:right="0"/>
              <w:jc w:val="center"/>
              <w:rPr>
                <w:sz w:val="18"/>
                <w:szCs w:val="18"/>
              </w:rPr>
            </w:pPr>
          </w:p>
        </w:tc>
      </w:tr>
      <w:tr w:rsidR="006A44B1" w:rsidRPr="0069507C" w14:paraId="26DE43D9" w14:textId="77777777" w:rsidTr="00D46F4C">
        <w:tc>
          <w:tcPr>
            <w:tcW w:w="964" w:type="dxa"/>
          </w:tcPr>
          <w:p w14:paraId="3704286A" w14:textId="37DD9A40" w:rsidR="006A44B1" w:rsidRPr="0069507C" w:rsidRDefault="006A44B1" w:rsidP="00B91AA5">
            <w:pPr>
              <w:pStyle w:val="TableText"/>
              <w:ind w:right="0"/>
              <w:jc w:val="center"/>
              <w:rPr>
                <w:sz w:val="18"/>
                <w:szCs w:val="18"/>
              </w:rPr>
            </w:pPr>
            <w:r w:rsidRPr="0069507C">
              <w:rPr>
                <w:sz w:val="18"/>
                <w:szCs w:val="18"/>
              </w:rPr>
              <w:t>0.21</w:t>
            </w:r>
          </w:p>
        </w:tc>
        <w:tc>
          <w:tcPr>
            <w:tcW w:w="1224" w:type="dxa"/>
          </w:tcPr>
          <w:p w14:paraId="358F4612" w14:textId="39197DBF" w:rsidR="006A44B1" w:rsidRPr="0069507C" w:rsidRDefault="006A44B1" w:rsidP="00B91AA5">
            <w:pPr>
              <w:pStyle w:val="TableText"/>
              <w:ind w:right="0"/>
              <w:jc w:val="center"/>
              <w:rPr>
                <w:sz w:val="18"/>
                <w:szCs w:val="18"/>
              </w:rPr>
            </w:pPr>
            <w:r w:rsidRPr="0069507C">
              <w:rPr>
                <w:sz w:val="18"/>
                <w:szCs w:val="18"/>
              </w:rPr>
              <w:t>2013-06-05</w:t>
            </w:r>
          </w:p>
        </w:tc>
        <w:tc>
          <w:tcPr>
            <w:tcW w:w="4140" w:type="dxa"/>
          </w:tcPr>
          <w:p w14:paraId="2EBFC0FB" w14:textId="11F2216C" w:rsidR="006A44B1" w:rsidRPr="0069507C" w:rsidRDefault="00F90BBB" w:rsidP="00D207AA">
            <w:pPr>
              <w:pStyle w:val="TableText"/>
              <w:ind w:left="0" w:right="0"/>
              <w:rPr>
                <w:sz w:val="18"/>
                <w:szCs w:val="18"/>
              </w:rPr>
            </w:pPr>
            <w:r w:rsidRPr="0069507C">
              <w:rPr>
                <w:sz w:val="18"/>
                <w:szCs w:val="18"/>
              </w:rPr>
              <w:t>Uppdaterat kap 4 arkitektur samt 5 regelverk.</w:t>
            </w:r>
          </w:p>
          <w:p w14:paraId="547FF907" w14:textId="4A46C4AF" w:rsidR="00F90BBB" w:rsidRPr="0069507C" w:rsidRDefault="00F90BBB" w:rsidP="00D207AA">
            <w:pPr>
              <w:pStyle w:val="TableText"/>
              <w:ind w:left="0" w:right="0"/>
              <w:rPr>
                <w:sz w:val="18"/>
                <w:szCs w:val="18"/>
              </w:rPr>
            </w:pPr>
            <w:r w:rsidRPr="0069507C">
              <w:rPr>
                <w:sz w:val="18"/>
                <w:szCs w:val="18"/>
              </w:rPr>
              <w:t>Uppdaterade översikts</w:t>
            </w:r>
            <w:r w:rsidR="007E2A3A" w:rsidRPr="0069507C">
              <w:rPr>
                <w:sz w:val="18"/>
                <w:szCs w:val="18"/>
              </w:rPr>
              <w:t>-</w:t>
            </w:r>
            <w:r w:rsidRPr="0069507C">
              <w:rPr>
                <w:sz w:val="18"/>
                <w:szCs w:val="18"/>
              </w:rPr>
              <w:t xml:space="preserve"> och flödesbilder</w:t>
            </w:r>
          </w:p>
        </w:tc>
        <w:tc>
          <w:tcPr>
            <w:tcW w:w="1980" w:type="dxa"/>
          </w:tcPr>
          <w:p w14:paraId="4C816F3D" w14:textId="6097FB94" w:rsidR="006A44B1" w:rsidRPr="0069507C" w:rsidRDefault="00CF5576" w:rsidP="00CF5576">
            <w:pPr>
              <w:pStyle w:val="TableText"/>
              <w:ind w:right="0"/>
              <w:rPr>
                <w:sz w:val="18"/>
                <w:szCs w:val="18"/>
              </w:rPr>
            </w:pPr>
            <w:r w:rsidRPr="0069507C">
              <w:rPr>
                <w:sz w:val="18"/>
                <w:szCs w:val="18"/>
              </w:rPr>
              <w:t>Per Mützell</w:t>
            </w:r>
          </w:p>
        </w:tc>
        <w:tc>
          <w:tcPr>
            <w:tcW w:w="1440" w:type="dxa"/>
          </w:tcPr>
          <w:p w14:paraId="1C954E01" w14:textId="77777777" w:rsidR="006A44B1" w:rsidRPr="0069507C" w:rsidRDefault="006A44B1" w:rsidP="00B91AA5">
            <w:pPr>
              <w:pStyle w:val="TableText"/>
              <w:ind w:right="0"/>
              <w:jc w:val="center"/>
              <w:rPr>
                <w:sz w:val="18"/>
                <w:szCs w:val="18"/>
              </w:rPr>
            </w:pPr>
          </w:p>
        </w:tc>
      </w:tr>
      <w:tr w:rsidR="00257CCA" w:rsidRPr="0069507C" w14:paraId="5E90AD12" w14:textId="77777777" w:rsidTr="00D46F4C">
        <w:tc>
          <w:tcPr>
            <w:tcW w:w="964" w:type="dxa"/>
          </w:tcPr>
          <w:p w14:paraId="7A0D2312" w14:textId="6F4C67D9" w:rsidR="00257CCA" w:rsidRPr="0069507C" w:rsidRDefault="00257CCA" w:rsidP="00B91AA5">
            <w:pPr>
              <w:pStyle w:val="TableText"/>
              <w:ind w:right="0"/>
              <w:jc w:val="center"/>
              <w:rPr>
                <w:sz w:val="18"/>
                <w:szCs w:val="18"/>
              </w:rPr>
            </w:pPr>
            <w:r w:rsidRPr="0069507C">
              <w:rPr>
                <w:sz w:val="18"/>
                <w:szCs w:val="18"/>
              </w:rPr>
              <w:t>PA1</w:t>
            </w:r>
          </w:p>
        </w:tc>
        <w:tc>
          <w:tcPr>
            <w:tcW w:w="1224" w:type="dxa"/>
          </w:tcPr>
          <w:p w14:paraId="650767DE" w14:textId="39AB350F" w:rsidR="00257CCA" w:rsidRPr="0069507C" w:rsidRDefault="00257CCA" w:rsidP="00B91AA5">
            <w:pPr>
              <w:pStyle w:val="TableText"/>
              <w:ind w:right="0"/>
              <w:jc w:val="center"/>
              <w:rPr>
                <w:sz w:val="18"/>
                <w:szCs w:val="18"/>
              </w:rPr>
            </w:pPr>
            <w:r w:rsidRPr="0069507C">
              <w:rPr>
                <w:sz w:val="18"/>
                <w:szCs w:val="18"/>
              </w:rPr>
              <w:t>2013-06-13</w:t>
            </w:r>
          </w:p>
        </w:tc>
        <w:tc>
          <w:tcPr>
            <w:tcW w:w="4140" w:type="dxa"/>
          </w:tcPr>
          <w:p w14:paraId="68289313" w14:textId="785A5B2E" w:rsidR="00257CCA" w:rsidRPr="0069507C" w:rsidRDefault="001E62F1" w:rsidP="00D207AA">
            <w:pPr>
              <w:pStyle w:val="TableText"/>
              <w:ind w:left="0" w:right="0"/>
              <w:rPr>
                <w:sz w:val="18"/>
                <w:szCs w:val="18"/>
              </w:rPr>
            </w:pPr>
            <w:r w:rsidRPr="0069507C">
              <w:rPr>
                <w:sz w:val="18"/>
                <w:szCs w:val="18"/>
              </w:rPr>
              <w:t>Redaktionellt</w:t>
            </w:r>
          </w:p>
        </w:tc>
        <w:tc>
          <w:tcPr>
            <w:tcW w:w="1980" w:type="dxa"/>
          </w:tcPr>
          <w:p w14:paraId="779F4186" w14:textId="5FB447C6" w:rsidR="00257CCA" w:rsidRPr="0069507C" w:rsidRDefault="001E62F1" w:rsidP="00CF5576">
            <w:pPr>
              <w:pStyle w:val="TableText"/>
              <w:ind w:right="0"/>
              <w:rPr>
                <w:sz w:val="18"/>
                <w:szCs w:val="18"/>
              </w:rPr>
            </w:pPr>
            <w:r w:rsidRPr="0069507C">
              <w:rPr>
                <w:sz w:val="18"/>
                <w:szCs w:val="18"/>
              </w:rPr>
              <w:t>Per Mützell</w:t>
            </w:r>
          </w:p>
        </w:tc>
        <w:tc>
          <w:tcPr>
            <w:tcW w:w="1440" w:type="dxa"/>
          </w:tcPr>
          <w:p w14:paraId="33A1BB06" w14:textId="77777777" w:rsidR="00257CCA" w:rsidRPr="0069507C" w:rsidRDefault="00257CCA" w:rsidP="00B91AA5">
            <w:pPr>
              <w:pStyle w:val="TableText"/>
              <w:ind w:right="0"/>
              <w:jc w:val="center"/>
              <w:rPr>
                <w:sz w:val="18"/>
                <w:szCs w:val="18"/>
              </w:rPr>
            </w:pPr>
          </w:p>
        </w:tc>
      </w:tr>
      <w:tr w:rsidR="00CF5576" w:rsidRPr="0069507C" w14:paraId="6085CF93" w14:textId="77777777" w:rsidTr="00D46F4C">
        <w:tc>
          <w:tcPr>
            <w:tcW w:w="964" w:type="dxa"/>
          </w:tcPr>
          <w:p w14:paraId="3F030221" w14:textId="08791C6A" w:rsidR="00CF5576" w:rsidRPr="0069507C" w:rsidRDefault="00CF5576" w:rsidP="00B91AA5">
            <w:pPr>
              <w:pStyle w:val="TableText"/>
              <w:ind w:right="0"/>
              <w:jc w:val="center"/>
              <w:rPr>
                <w:sz w:val="18"/>
                <w:szCs w:val="18"/>
              </w:rPr>
            </w:pPr>
            <w:r w:rsidRPr="0069507C">
              <w:rPr>
                <w:sz w:val="18"/>
                <w:szCs w:val="18"/>
              </w:rPr>
              <w:t>PA2</w:t>
            </w:r>
          </w:p>
        </w:tc>
        <w:tc>
          <w:tcPr>
            <w:tcW w:w="1224" w:type="dxa"/>
          </w:tcPr>
          <w:p w14:paraId="7175727E" w14:textId="73FFB734" w:rsidR="00CF5576" w:rsidRPr="0069507C" w:rsidRDefault="00CF5576" w:rsidP="00B91AA5">
            <w:pPr>
              <w:pStyle w:val="TableText"/>
              <w:ind w:right="0"/>
              <w:jc w:val="center"/>
              <w:rPr>
                <w:sz w:val="18"/>
                <w:szCs w:val="18"/>
              </w:rPr>
            </w:pPr>
            <w:r w:rsidRPr="0069507C">
              <w:rPr>
                <w:sz w:val="18"/>
                <w:szCs w:val="18"/>
              </w:rPr>
              <w:t>2013-06-14</w:t>
            </w:r>
          </w:p>
        </w:tc>
        <w:tc>
          <w:tcPr>
            <w:tcW w:w="4140" w:type="dxa"/>
          </w:tcPr>
          <w:p w14:paraId="318EEAB4" w14:textId="3AAC9FBB" w:rsidR="00CF5576" w:rsidRPr="0069507C" w:rsidRDefault="00CF5576" w:rsidP="00D207AA">
            <w:pPr>
              <w:pStyle w:val="TableText"/>
              <w:ind w:left="0" w:right="0"/>
              <w:rPr>
                <w:sz w:val="18"/>
                <w:szCs w:val="18"/>
              </w:rPr>
            </w:pPr>
            <w:r w:rsidRPr="0069507C">
              <w:rPr>
                <w:sz w:val="18"/>
                <w:szCs w:val="18"/>
              </w:rPr>
              <w:t>Uppdaterat kap 4, 6, 7.</w:t>
            </w:r>
          </w:p>
          <w:p w14:paraId="543B517B" w14:textId="77777777" w:rsidR="00366C53" w:rsidRPr="0069507C" w:rsidRDefault="00366C53" w:rsidP="00CF5576">
            <w:pPr>
              <w:pStyle w:val="TableText"/>
              <w:ind w:left="0" w:right="0"/>
              <w:rPr>
                <w:sz w:val="18"/>
                <w:szCs w:val="18"/>
              </w:rPr>
            </w:pPr>
            <w:r w:rsidRPr="0069507C">
              <w:rPr>
                <w:sz w:val="18"/>
                <w:szCs w:val="18"/>
              </w:rPr>
              <w:t>Uppdaterat datatyper från senaste kontrakt.</w:t>
            </w:r>
          </w:p>
          <w:p w14:paraId="41B6490E" w14:textId="0D9E7A3B" w:rsidR="00366C53" w:rsidRPr="0069507C" w:rsidRDefault="00366C53" w:rsidP="00CF5576">
            <w:pPr>
              <w:pStyle w:val="TableText"/>
              <w:ind w:left="0" w:right="0"/>
              <w:rPr>
                <w:sz w:val="18"/>
                <w:szCs w:val="18"/>
              </w:rPr>
            </w:pPr>
            <w:r w:rsidRPr="0069507C">
              <w:rPr>
                <w:sz w:val="18"/>
                <w:szCs w:val="18"/>
              </w:rPr>
              <w:t>Lagt till StopPrescriptionDispensation</w:t>
            </w:r>
          </w:p>
        </w:tc>
        <w:tc>
          <w:tcPr>
            <w:tcW w:w="1980" w:type="dxa"/>
          </w:tcPr>
          <w:p w14:paraId="5F96F99C" w14:textId="77777777" w:rsidR="00CF5576" w:rsidRPr="0069507C" w:rsidRDefault="00CF5576" w:rsidP="00CF5576">
            <w:pPr>
              <w:pStyle w:val="TableText"/>
              <w:ind w:right="0"/>
              <w:rPr>
                <w:sz w:val="18"/>
                <w:szCs w:val="18"/>
              </w:rPr>
            </w:pPr>
            <w:r w:rsidRPr="0069507C">
              <w:rPr>
                <w:sz w:val="18"/>
                <w:szCs w:val="18"/>
              </w:rPr>
              <w:t>Per Mützell</w:t>
            </w:r>
          </w:p>
          <w:p w14:paraId="091D6C8A" w14:textId="3DF2C970" w:rsidR="00366C53" w:rsidRPr="0069507C" w:rsidRDefault="00366C53" w:rsidP="00CF5576">
            <w:pPr>
              <w:pStyle w:val="TableText"/>
              <w:ind w:right="0"/>
              <w:rPr>
                <w:sz w:val="18"/>
                <w:szCs w:val="18"/>
              </w:rPr>
            </w:pPr>
            <w:r w:rsidRPr="0069507C">
              <w:rPr>
                <w:sz w:val="18"/>
                <w:szCs w:val="18"/>
              </w:rPr>
              <w:t>Daniel Sundberg</w:t>
            </w:r>
          </w:p>
        </w:tc>
        <w:tc>
          <w:tcPr>
            <w:tcW w:w="1440" w:type="dxa"/>
          </w:tcPr>
          <w:p w14:paraId="48D9A46D" w14:textId="68E4CC76" w:rsidR="00CF5576" w:rsidRPr="0069507C" w:rsidRDefault="0069507C" w:rsidP="00B91AA5">
            <w:pPr>
              <w:pStyle w:val="TableText"/>
              <w:ind w:right="0"/>
              <w:jc w:val="center"/>
              <w:rPr>
                <w:sz w:val="18"/>
                <w:szCs w:val="18"/>
              </w:rPr>
            </w:pPr>
            <w:r w:rsidRPr="0069507C">
              <w:rPr>
                <w:sz w:val="18"/>
                <w:szCs w:val="18"/>
              </w:rPr>
              <w:t xml:space="preserve">Godkänd av </w:t>
            </w:r>
            <w:r w:rsidR="004A60B2" w:rsidRPr="0069507C">
              <w:rPr>
                <w:sz w:val="18"/>
                <w:szCs w:val="18"/>
              </w:rPr>
              <w:t>CeHis Arkitektur och Regelverk enligt VITS</w:t>
            </w:r>
          </w:p>
        </w:tc>
      </w:tr>
      <w:tr w:rsidR="004718CA" w:rsidRPr="0069507C" w14:paraId="46E0F070" w14:textId="77777777" w:rsidTr="00D46F4C">
        <w:tc>
          <w:tcPr>
            <w:tcW w:w="964" w:type="dxa"/>
          </w:tcPr>
          <w:p w14:paraId="5D4D259D" w14:textId="53777B29" w:rsidR="004718CA" w:rsidRPr="0069507C" w:rsidRDefault="004A60B2" w:rsidP="00B91AA5">
            <w:pPr>
              <w:pStyle w:val="TableText"/>
              <w:ind w:right="0"/>
              <w:jc w:val="center"/>
              <w:rPr>
                <w:sz w:val="18"/>
                <w:szCs w:val="18"/>
              </w:rPr>
            </w:pPr>
            <w:r w:rsidRPr="0069507C">
              <w:rPr>
                <w:sz w:val="18"/>
                <w:szCs w:val="18"/>
              </w:rPr>
              <w:t>1.0.0</w:t>
            </w:r>
          </w:p>
        </w:tc>
        <w:tc>
          <w:tcPr>
            <w:tcW w:w="1224" w:type="dxa"/>
          </w:tcPr>
          <w:p w14:paraId="73A8E966" w14:textId="60AA3FAF" w:rsidR="004718CA" w:rsidRPr="0069507C" w:rsidRDefault="00A30580" w:rsidP="00B91AA5">
            <w:pPr>
              <w:pStyle w:val="TableText"/>
              <w:ind w:right="0"/>
              <w:jc w:val="center"/>
              <w:rPr>
                <w:sz w:val="18"/>
                <w:szCs w:val="18"/>
              </w:rPr>
            </w:pPr>
            <w:r w:rsidRPr="0069507C">
              <w:rPr>
                <w:sz w:val="18"/>
                <w:szCs w:val="18"/>
              </w:rPr>
              <w:t>2013-06-2</w:t>
            </w:r>
            <w:r w:rsidR="00F85931">
              <w:rPr>
                <w:sz w:val="18"/>
                <w:szCs w:val="18"/>
              </w:rPr>
              <w:t>8</w:t>
            </w:r>
          </w:p>
        </w:tc>
        <w:tc>
          <w:tcPr>
            <w:tcW w:w="4140" w:type="dxa"/>
          </w:tcPr>
          <w:p w14:paraId="33D1A31C" w14:textId="139ECF33" w:rsidR="00096B15" w:rsidRDefault="00FF051B" w:rsidP="00096B15">
            <w:pPr>
              <w:pStyle w:val="TableText"/>
              <w:ind w:left="0" w:right="0"/>
              <w:rPr>
                <w:sz w:val="18"/>
                <w:szCs w:val="18"/>
              </w:rPr>
            </w:pPr>
            <w:r w:rsidRPr="0069507C">
              <w:rPr>
                <w:sz w:val="18"/>
                <w:szCs w:val="18"/>
              </w:rPr>
              <w:t>Uppdaterat kap 5.3</w:t>
            </w:r>
            <w:r w:rsidR="006806B9" w:rsidRPr="0069507C">
              <w:rPr>
                <w:sz w:val="18"/>
                <w:szCs w:val="18"/>
              </w:rPr>
              <w:t>.1</w:t>
            </w:r>
            <w:r w:rsidRPr="0069507C">
              <w:rPr>
                <w:sz w:val="18"/>
                <w:szCs w:val="18"/>
              </w:rPr>
              <w:t xml:space="preserve"> och</w:t>
            </w:r>
            <w:r w:rsidR="006806B9" w:rsidRPr="0069507C">
              <w:rPr>
                <w:sz w:val="18"/>
                <w:szCs w:val="18"/>
              </w:rPr>
              <w:t xml:space="preserve"> 5.2.2 </w:t>
            </w:r>
            <w:r w:rsidRPr="0069507C">
              <w:rPr>
                <w:sz w:val="18"/>
                <w:szCs w:val="18"/>
              </w:rPr>
              <w:t>enligt granskningskommentar</w:t>
            </w:r>
            <w:r w:rsidR="0069507C">
              <w:rPr>
                <w:sz w:val="18"/>
                <w:szCs w:val="18"/>
              </w:rPr>
              <w:t xml:space="preserve"> från Cehis A</w:t>
            </w:r>
            <w:r w:rsidR="004312A3">
              <w:rPr>
                <w:sz w:val="18"/>
                <w:szCs w:val="18"/>
              </w:rPr>
              <w:t>R.</w:t>
            </w:r>
          </w:p>
          <w:p w14:paraId="3B208782" w14:textId="6E707E29" w:rsidR="00D97038" w:rsidRPr="0069507C" w:rsidRDefault="00D97038" w:rsidP="00096B15">
            <w:pPr>
              <w:pStyle w:val="TableText"/>
              <w:ind w:left="0" w:right="0"/>
              <w:rPr>
                <w:sz w:val="18"/>
                <w:szCs w:val="18"/>
              </w:rPr>
            </w:pPr>
            <w:r w:rsidRPr="0069507C">
              <w:rPr>
                <w:sz w:val="18"/>
                <w:szCs w:val="18"/>
              </w:rPr>
              <w:t>Uppd</w:t>
            </w:r>
            <w:r w:rsidR="00096B15">
              <w:rPr>
                <w:sz w:val="18"/>
                <w:szCs w:val="18"/>
              </w:rPr>
              <w:t>aterad bilaga VOK</w:t>
            </w:r>
            <w:r>
              <w:rPr>
                <w:sz w:val="18"/>
                <w:szCs w:val="18"/>
              </w:rPr>
              <w:t>.</w:t>
            </w:r>
          </w:p>
          <w:p w14:paraId="68DB3DCA" w14:textId="3DB87FE9" w:rsidR="00D97038" w:rsidRPr="0069507C" w:rsidRDefault="00D97038" w:rsidP="00D97038">
            <w:pPr>
              <w:pStyle w:val="TableText"/>
              <w:rPr>
                <w:sz w:val="18"/>
                <w:szCs w:val="18"/>
              </w:rPr>
            </w:pPr>
            <w:r>
              <w:rPr>
                <w:sz w:val="18"/>
                <w:szCs w:val="18"/>
              </w:rPr>
              <w:t>Kompletterande beskrivning/</w:t>
            </w:r>
            <w:r w:rsidRPr="0069507C">
              <w:rPr>
                <w:sz w:val="18"/>
                <w:szCs w:val="18"/>
              </w:rPr>
              <w:t>regler för Bekräfta ordination, Stoppa uttag</w:t>
            </w:r>
            <w:r>
              <w:rPr>
                <w:sz w:val="18"/>
                <w:szCs w:val="18"/>
              </w:rPr>
              <w:t>,</w:t>
            </w:r>
            <w:r w:rsidRPr="0069507C">
              <w:rPr>
                <w:sz w:val="18"/>
                <w:szCs w:val="18"/>
              </w:rPr>
              <w:t xml:space="preserve"> makulering av recept och dub</w:t>
            </w:r>
            <w:r>
              <w:rPr>
                <w:sz w:val="18"/>
                <w:szCs w:val="18"/>
              </w:rPr>
              <w:t>blettkontroll</w:t>
            </w:r>
            <w:r w:rsidRPr="0069507C">
              <w:rPr>
                <w:sz w:val="18"/>
                <w:szCs w:val="18"/>
              </w:rPr>
              <w:t>.</w:t>
            </w:r>
          </w:p>
          <w:p w14:paraId="6139152F" w14:textId="32B9C7AF" w:rsidR="00D97038" w:rsidRDefault="00096B15" w:rsidP="00D97038">
            <w:pPr>
              <w:pStyle w:val="TableText"/>
              <w:rPr>
                <w:sz w:val="18"/>
                <w:szCs w:val="18"/>
              </w:rPr>
            </w:pPr>
            <w:r>
              <w:rPr>
                <w:sz w:val="18"/>
                <w:szCs w:val="18"/>
              </w:rPr>
              <w:t>Justerad</w:t>
            </w:r>
            <w:r w:rsidR="00D97038" w:rsidRPr="0069507C">
              <w:rPr>
                <w:sz w:val="18"/>
                <w:szCs w:val="18"/>
              </w:rPr>
              <w:t xml:space="preserve"> be</w:t>
            </w:r>
            <w:r>
              <w:rPr>
                <w:sz w:val="18"/>
                <w:szCs w:val="18"/>
              </w:rPr>
              <w:t>s</w:t>
            </w:r>
            <w:r w:rsidR="00D97038" w:rsidRPr="0069507C">
              <w:rPr>
                <w:sz w:val="18"/>
                <w:szCs w:val="18"/>
              </w:rPr>
              <w:t>krivningstext för Patientidentifikation</w:t>
            </w:r>
            <w:r w:rsidR="00D97038">
              <w:rPr>
                <w:sz w:val="18"/>
                <w:szCs w:val="18"/>
              </w:rPr>
              <w:t>.</w:t>
            </w:r>
          </w:p>
          <w:p w14:paraId="320EE771" w14:textId="65EE88AF" w:rsidR="00096B15" w:rsidRPr="0069507C" w:rsidRDefault="00096B15" w:rsidP="00D97038">
            <w:pPr>
              <w:pStyle w:val="TableText"/>
              <w:rPr>
                <w:sz w:val="18"/>
                <w:szCs w:val="18"/>
              </w:rPr>
            </w:pPr>
            <w:r>
              <w:rPr>
                <w:sz w:val="18"/>
                <w:szCs w:val="18"/>
              </w:rPr>
              <w:t>Mindre uppdatering av datatyper.</w:t>
            </w:r>
          </w:p>
        </w:tc>
        <w:tc>
          <w:tcPr>
            <w:tcW w:w="1980" w:type="dxa"/>
          </w:tcPr>
          <w:p w14:paraId="0C51EB80" w14:textId="77777777" w:rsidR="004718CA" w:rsidRDefault="00F81C7E" w:rsidP="00CF5576">
            <w:pPr>
              <w:pStyle w:val="TableText"/>
              <w:ind w:right="0"/>
              <w:rPr>
                <w:sz w:val="18"/>
                <w:szCs w:val="18"/>
              </w:rPr>
            </w:pPr>
            <w:r w:rsidRPr="0069507C">
              <w:rPr>
                <w:sz w:val="18"/>
                <w:szCs w:val="18"/>
              </w:rPr>
              <w:t>Per Mützell</w:t>
            </w:r>
          </w:p>
          <w:p w14:paraId="62BCC18E" w14:textId="7E5A40AB" w:rsidR="00096B15" w:rsidRDefault="00096B15" w:rsidP="00CF5576">
            <w:pPr>
              <w:pStyle w:val="TableText"/>
              <w:ind w:right="0"/>
              <w:rPr>
                <w:sz w:val="18"/>
                <w:szCs w:val="18"/>
              </w:rPr>
            </w:pPr>
            <w:r>
              <w:rPr>
                <w:sz w:val="18"/>
                <w:szCs w:val="18"/>
              </w:rPr>
              <w:t>Daniel Sundberg</w:t>
            </w:r>
          </w:p>
          <w:p w14:paraId="676FE963" w14:textId="4B59722D" w:rsidR="00096B15" w:rsidRDefault="00096B15" w:rsidP="00CF5576">
            <w:pPr>
              <w:pStyle w:val="TableText"/>
              <w:ind w:right="0"/>
              <w:rPr>
                <w:sz w:val="18"/>
                <w:szCs w:val="18"/>
              </w:rPr>
            </w:pPr>
            <w:r>
              <w:rPr>
                <w:sz w:val="18"/>
                <w:szCs w:val="18"/>
              </w:rPr>
              <w:t>Maria Wettermark</w:t>
            </w:r>
          </w:p>
          <w:p w14:paraId="00D1976C" w14:textId="2C8D6D8A" w:rsidR="00D97038" w:rsidRPr="0069507C" w:rsidRDefault="00D97038" w:rsidP="00CF5576">
            <w:pPr>
              <w:pStyle w:val="TableText"/>
              <w:ind w:right="0"/>
              <w:rPr>
                <w:sz w:val="18"/>
                <w:szCs w:val="18"/>
              </w:rPr>
            </w:pPr>
          </w:p>
        </w:tc>
        <w:tc>
          <w:tcPr>
            <w:tcW w:w="1440" w:type="dxa"/>
          </w:tcPr>
          <w:p w14:paraId="03AAB4A6" w14:textId="77777777" w:rsidR="004718CA" w:rsidRPr="0069507C" w:rsidRDefault="004718CA" w:rsidP="00B91AA5">
            <w:pPr>
              <w:pStyle w:val="TableText"/>
              <w:ind w:right="0"/>
              <w:jc w:val="center"/>
              <w:rPr>
                <w:sz w:val="18"/>
                <w:szCs w:val="18"/>
              </w:rPr>
            </w:pPr>
          </w:p>
        </w:tc>
      </w:tr>
      <w:tr w:rsidR="00767C76" w:rsidRPr="0069507C" w14:paraId="34261C76" w14:textId="77777777" w:rsidTr="00D46F4C">
        <w:trPr>
          <w:ins w:id="3" w:author="Krister Andersson" w:date="2014-05-15T11:16:00Z"/>
        </w:trPr>
        <w:tc>
          <w:tcPr>
            <w:tcW w:w="964" w:type="dxa"/>
          </w:tcPr>
          <w:p w14:paraId="0C75752D" w14:textId="733E86DE" w:rsidR="00767C76" w:rsidRPr="0069507C" w:rsidRDefault="00C41042" w:rsidP="00B91AA5">
            <w:pPr>
              <w:pStyle w:val="TableText"/>
              <w:ind w:right="0"/>
              <w:jc w:val="center"/>
              <w:rPr>
                <w:ins w:id="4" w:author="Krister Andersson" w:date="2014-05-15T11:16:00Z"/>
                <w:sz w:val="18"/>
                <w:szCs w:val="18"/>
              </w:rPr>
            </w:pPr>
            <w:ins w:id="5" w:author="Krister Andersson" w:date="2014-05-15T11:16:00Z">
              <w:r>
                <w:rPr>
                  <w:sz w:val="18"/>
                  <w:szCs w:val="18"/>
                </w:rPr>
                <w:t>1.0.</w:t>
              </w:r>
            </w:ins>
            <w:ins w:id="6" w:author="Krister Andersson" w:date="2014-05-16T13:40:00Z">
              <w:r>
                <w:rPr>
                  <w:sz w:val="18"/>
                  <w:szCs w:val="18"/>
                </w:rPr>
                <w:t>1</w:t>
              </w:r>
            </w:ins>
          </w:p>
        </w:tc>
        <w:tc>
          <w:tcPr>
            <w:tcW w:w="1224" w:type="dxa"/>
          </w:tcPr>
          <w:p w14:paraId="111CEFAE" w14:textId="373562CB" w:rsidR="00767C76" w:rsidRPr="0069507C" w:rsidRDefault="00C41042" w:rsidP="00B91AA5">
            <w:pPr>
              <w:pStyle w:val="TableText"/>
              <w:ind w:right="0"/>
              <w:jc w:val="center"/>
              <w:rPr>
                <w:ins w:id="7" w:author="Krister Andersson" w:date="2014-05-15T11:16:00Z"/>
                <w:sz w:val="18"/>
                <w:szCs w:val="18"/>
              </w:rPr>
            </w:pPr>
            <w:ins w:id="8" w:author="Krister Andersson" w:date="2014-05-15T11:17:00Z">
              <w:r>
                <w:rPr>
                  <w:sz w:val="18"/>
                  <w:szCs w:val="18"/>
                </w:rPr>
                <w:t>2014-05-1</w:t>
              </w:r>
            </w:ins>
            <w:ins w:id="9" w:author="Krister Andersson" w:date="2014-05-16T13:40:00Z">
              <w:r>
                <w:rPr>
                  <w:sz w:val="18"/>
                  <w:szCs w:val="18"/>
                </w:rPr>
                <w:t>6</w:t>
              </w:r>
            </w:ins>
          </w:p>
        </w:tc>
        <w:tc>
          <w:tcPr>
            <w:tcW w:w="4140" w:type="dxa"/>
          </w:tcPr>
          <w:p w14:paraId="1E239FC2" w14:textId="083B77EE" w:rsidR="00767C76" w:rsidRPr="0069507C" w:rsidRDefault="00C41042" w:rsidP="00096B15">
            <w:pPr>
              <w:pStyle w:val="TableText"/>
              <w:ind w:left="0" w:right="0"/>
              <w:rPr>
                <w:ins w:id="10" w:author="Krister Andersson" w:date="2014-05-15T11:16:00Z"/>
                <w:sz w:val="18"/>
                <w:szCs w:val="18"/>
              </w:rPr>
            </w:pPr>
            <w:ins w:id="11" w:author="Krister Andersson" w:date="2014-05-16T13:40:00Z">
              <w:r>
                <w:t xml:space="preserve">Ändring av utlämnande av dokumentation i kap 3 referenser. </w:t>
              </w:r>
            </w:ins>
            <w:ins w:id="12" w:author="Krister Andersson" w:date="2014-05-15T11:17:00Z">
              <w:r w:rsidR="00767C76">
                <w:t xml:space="preserve">Uppdatering av kap 7 </w:t>
              </w:r>
              <w:r w:rsidR="00767C76">
                <w:lastRenderedPageBreak/>
                <w:t>Tjänstekontrakt. Byte av namn från Apotekens Service till eHälsomyndigheten.</w:t>
              </w:r>
            </w:ins>
          </w:p>
        </w:tc>
        <w:tc>
          <w:tcPr>
            <w:tcW w:w="1980" w:type="dxa"/>
          </w:tcPr>
          <w:p w14:paraId="67166800" w14:textId="77777777" w:rsidR="00767C76" w:rsidRDefault="00767C76" w:rsidP="00CF5576">
            <w:pPr>
              <w:pStyle w:val="TableText"/>
              <w:ind w:right="0"/>
              <w:rPr>
                <w:ins w:id="13" w:author="Maria Wettermark" w:date="2014-05-16T09:38:00Z"/>
                <w:sz w:val="18"/>
                <w:szCs w:val="18"/>
              </w:rPr>
            </w:pPr>
            <w:ins w:id="14" w:author="Krister Andersson" w:date="2014-05-15T11:17:00Z">
              <w:r>
                <w:rPr>
                  <w:sz w:val="18"/>
                  <w:szCs w:val="18"/>
                </w:rPr>
                <w:lastRenderedPageBreak/>
                <w:t>Krister Andersson</w:t>
              </w:r>
            </w:ins>
          </w:p>
          <w:p w14:paraId="61A0C2E1" w14:textId="6F612DBE" w:rsidR="00EF11BB" w:rsidRDefault="00EF11BB" w:rsidP="00CF5576">
            <w:pPr>
              <w:pStyle w:val="TableText"/>
              <w:ind w:right="0"/>
              <w:rPr>
                <w:ins w:id="15" w:author="Maria Wettermark" w:date="2014-05-16T09:38:00Z"/>
                <w:sz w:val="18"/>
                <w:szCs w:val="18"/>
              </w:rPr>
            </w:pPr>
            <w:ins w:id="16" w:author="Maria Wettermark" w:date="2014-05-16T09:38:00Z">
              <w:r>
                <w:rPr>
                  <w:sz w:val="18"/>
                  <w:szCs w:val="18"/>
                </w:rPr>
                <w:t>Maria Wettermark</w:t>
              </w:r>
            </w:ins>
          </w:p>
          <w:p w14:paraId="57B49C22" w14:textId="23E8147D" w:rsidR="00EF11BB" w:rsidRPr="0069507C" w:rsidRDefault="00EF11BB" w:rsidP="00CF5576">
            <w:pPr>
              <w:pStyle w:val="TableText"/>
              <w:ind w:right="0"/>
              <w:rPr>
                <w:ins w:id="17" w:author="Krister Andersson" w:date="2014-05-15T11:16:00Z"/>
                <w:sz w:val="18"/>
                <w:szCs w:val="18"/>
              </w:rPr>
            </w:pPr>
          </w:p>
        </w:tc>
        <w:tc>
          <w:tcPr>
            <w:tcW w:w="1440" w:type="dxa"/>
          </w:tcPr>
          <w:p w14:paraId="46D6A934" w14:textId="77777777" w:rsidR="00767C76" w:rsidRPr="0069507C" w:rsidRDefault="00767C76" w:rsidP="00B91AA5">
            <w:pPr>
              <w:pStyle w:val="TableText"/>
              <w:ind w:right="0"/>
              <w:jc w:val="center"/>
              <w:rPr>
                <w:ins w:id="18" w:author="Krister Andersson" w:date="2014-05-15T11:16:00Z"/>
                <w:sz w:val="18"/>
                <w:szCs w:val="18"/>
              </w:rPr>
            </w:pPr>
          </w:p>
        </w:tc>
      </w:tr>
      <w:tr w:rsidR="00E44B72" w:rsidRPr="0069507C" w14:paraId="40DF9008" w14:textId="77777777" w:rsidTr="00D46F4C">
        <w:trPr>
          <w:ins w:id="19" w:author="Malin Nord" w:date="2014-10-07T13:35:00Z"/>
        </w:trPr>
        <w:tc>
          <w:tcPr>
            <w:tcW w:w="964" w:type="dxa"/>
          </w:tcPr>
          <w:p w14:paraId="2720170C" w14:textId="132F826F" w:rsidR="00E44B72" w:rsidRDefault="00E44B72" w:rsidP="00B91AA5">
            <w:pPr>
              <w:pStyle w:val="TableText"/>
              <w:ind w:right="0"/>
              <w:jc w:val="center"/>
              <w:rPr>
                <w:ins w:id="20" w:author="Malin Nord" w:date="2014-10-07T13:35:00Z"/>
                <w:sz w:val="18"/>
                <w:szCs w:val="18"/>
              </w:rPr>
            </w:pPr>
            <w:ins w:id="21" w:author="Malin Nord" w:date="2014-10-07T13:35:00Z">
              <w:r>
                <w:rPr>
                  <w:sz w:val="18"/>
                  <w:szCs w:val="18"/>
                </w:rPr>
                <w:lastRenderedPageBreak/>
                <w:t>1.0.2</w:t>
              </w:r>
            </w:ins>
          </w:p>
        </w:tc>
        <w:tc>
          <w:tcPr>
            <w:tcW w:w="1224" w:type="dxa"/>
          </w:tcPr>
          <w:p w14:paraId="1520E75A" w14:textId="176A4DC1" w:rsidR="00E44B72" w:rsidRDefault="00E44B72" w:rsidP="00B91AA5">
            <w:pPr>
              <w:pStyle w:val="TableText"/>
              <w:ind w:right="0"/>
              <w:jc w:val="center"/>
              <w:rPr>
                <w:ins w:id="22" w:author="Malin Nord" w:date="2014-10-07T13:35:00Z"/>
                <w:sz w:val="18"/>
                <w:szCs w:val="18"/>
              </w:rPr>
            </w:pPr>
            <w:ins w:id="23" w:author="Malin Nord" w:date="2014-10-07T13:35:00Z">
              <w:r>
                <w:rPr>
                  <w:sz w:val="18"/>
                  <w:szCs w:val="18"/>
                </w:rPr>
                <w:t>2014-10-07</w:t>
              </w:r>
            </w:ins>
          </w:p>
        </w:tc>
        <w:tc>
          <w:tcPr>
            <w:tcW w:w="4140" w:type="dxa"/>
          </w:tcPr>
          <w:p w14:paraId="2A581FD1" w14:textId="09E5DAF2" w:rsidR="00E44B72" w:rsidRDefault="00E44B72" w:rsidP="00E44B72">
            <w:pPr>
              <w:pStyle w:val="TableText"/>
              <w:ind w:left="0" w:right="0"/>
              <w:rPr>
                <w:ins w:id="24" w:author="Malin Nord" w:date="2014-10-07T13:35:00Z"/>
              </w:rPr>
            </w:pPr>
            <w:ins w:id="25" w:author="Malin Nord" w:date="2014-10-07T13:35:00Z">
              <w:r>
                <w:t xml:space="preserve">Uppdaterade kapitel 7 </w:t>
              </w:r>
            </w:ins>
            <w:ins w:id="26" w:author="Malin Nord" w:date="2014-10-07T13:36:00Z">
              <w:r>
                <w:t>T</w:t>
              </w:r>
            </w:ins>
            <w:ins w:id="27" w:author="Malin Nord" w:date="2014-10-07T13:35:00Z">
              <w:r>
                <w:t>jänstekontrakt</w:t>
              </w:r>
            </w:ins>
            <w:ins w:id="28" w:author="Malin Nord" w:date="2014-10-07T13:36:00Z">
              <w:r>
                <w:t xml:space="preserve">, samtliga APIer. </w:t>
              </w:r>
              <w:r>
                <w:br/>
                <w:t>Tog bort GetUnconfirmed</w:t>
              </w:r>
            </w:ins>
            <w:ins w:id="29" w:author="Malin Nord" w:date="2014-10-07T13:37:00Z">
              <w:r>
                <w:t xml:space="preserve">Prescriptions helt samt lade till </w:t>
              </w:r>
            </w:ins>
            <w:ins w:id="30" w:author="Malin Nord" w:date="2014-10-07T13:36:00Z">
              <w:r>
                <w:t>GetMedical</w:t>
              </w:r>
            </w:ins>
            <w:ins w:id="31" w:author="Malin Nord" w:date="2014-10-07T13:37:00Z">
              <w:r>
                <w:t xml:space="preserve">Prescriptions. </w:t>
              </w:r>
            </w:ins>
          </w:p>
        </w:tc>
        <w:tc>
          <w:tcPr>
            <w:tcW w:w="1980" w:type="dxa"/>
          </w:tcPr>
          <w:p w14:paraId="11C970A4" w14:textId="76B8AFB3" w:rsidR="00E44B72" w:rsidRDefault="00E44B72" w:rsidP="00CF5576">
            <w:pPr>
              <w:pStyle w:val="TableText"/>
              <w:ind w:right="0"/>
              <w:rPr>
                <w:ins w:id="32" w:author="Malin Nord" w:date="2014-10-07T13:35:00Z"/>
                <w:sz w:val="18"/>
                <w:szCs w:val="18"/>
              </w:rPr>
            </w:pPr>
            <w:ins w:id="33" w:author="Malin Nord" w:date="2014-10-07T13:35:00Z">
              <w:r>
                <w:rPr>
                  <w:sz w:val="18"/>
                  <w:szCs w:val="18"/>
                </w:rPr>
                <w:t>Malin Nord</w:t>
              </w:r>
            </w:ins>
          </w:p>
        </w:tc>
        <w:tc>
          <w:tcPr>
            <w:tcW w:w="1440" w:type="dxa"/>
          </w:tcPr>
          <w:p w14:paraId="77F303A4" w14:textId="77777777" w:rsidR="00E44B72" w:rsidRPr="0069507C" w:rsidRDefault="00E44B72" w:rsidP="00B91AA5">
            <w:pPr>
              <w:pStyle w:val="TableText"/>
              <w:ind w:right="0"/>
              <w:jc w:val="center"/>
              <w:rPr>
                <w:ins w:id="34" w:author="Malin Nord" w:date="2014-10-07T13:35:00Z"/>
                <w:sz w:val="18"/>
                <w:szCs w:val="18"/>
              </w:rPr>
            </w:pPr>
          </w:p>
        </w:tc>
      </w:tr>
      <w:tr w:rsidR="00836CE1" w:rsidRPr="0069507C" w14:paraId="5E43F733" w14:textId="77777777" w:rsidTr="00D46F4C">
        <w:trPr>
          <w:ins w:id="35" w:author="Maria Wettermark" w:date="2014-10-20T08:51:00Z"/>
        </w:trPr>
        <w:tc>
          <w:tcPr>
            <w:tcW w:w="964" w:type="dxa"/>
          </w:tcPr>
          <w:p w14:paraId="7BFA617F" w14:textId="675B8D06" w:rsidR="00836CE1" w:rsidRDefault="00836CE1" w:rsidP="00B91AA5">
            <w:pPr>
              <w:pStyle w:val="TableText"/>
              <w:ind w:right="0"/>
              <w:jc w:val="center"/>
              <w:rPr>
                <w:ins w:id="36" w:author="Maria Wettermark" w:date="2014-10-20T08:51:00Z"/>
                <w:sz w:val="18"/>
                <w:szCs w:val="18"/>
              </w:rPr>
            </w:pPr>
            <w:ins w:id="37" w:author="Maria Wettermark" w:date="2014-10-20T08:51:00Z">
              <w:r>
                <w:rPr>
                  <w:sz w:val="18"/>
                  <w:szCs w:val="18"/>
                </w:rPr>
                <w:t>1.0.3</w:t>
              </w:r>
            </w:ins>
          </w:p>
        </w:tc>
        <w:tc>
          <w:tcPr>
            <w:tcW w:w="1224" w:type="dxa"/>
          </w:tcPr>
          <w:p w14:paraId="4F7B37A0" w14:textId="1B306A42" w:rsidR="00836CE1" w:rsidRDefault="00836CE1" w:rsidP="00B91AA5">
            <w:pPr>
              <w:pStyle w:val="TableText"/>
              <w:ind w:right="0"/>
              <w:jc w:val="center"/>
              <w:rPr>
                <w:ins w:id="38" w:author="Maria Wettermark" w:date="2014-10-20T08:51:00Z"/>
                <w:sz w:val="18"/>
                <w:szCs w:val="18"/>
              </w:rPr>
            </w:pPr>
            <w:ins w:id="39" w:author="Maria Wettermark" w:date="2014-10-20T08:52:00Z">
              <w:r>
                <w:rPr>
                  <w:sz w:val="18"/>
                  <w:szCs w:val="18"/>
                </w:rPr>
                <w:t>2014-10-20</w:t>
              </w:r>
            </w:ins>
          </w:p>
        </w:tc>
        <w:tc>
          <w:tcPr>
            <w:tcW w:w="4140" w:type="dxa"/>
          </w:tcPr>
          <w:p w14:paraId="317F984B" w14:textId="7F373F63" w:rsidR="00836CE1" w:rsidRDefault="004F5122" w:rsidP="004F5122">
            <w:pPr>
              <w:pStyle w:val="TableText"/>
              <w:ind w:left="0" w:right="0"/>
              <w:rPr>
                <w:ins w:id="40" w:author="Maria Wettermark" w:date="2014-10-20T10:39:00Z"/>
              </w:rPr>
            </w:pPr>
            <w:ins w:id="41" w:author="Maria Wettermark" w:date="2014-10-20T09:55:00Z">
              <w:r>
                <w:t>Uppdaterat beskrivning</w:t>
              </w:r>
            </w:ins>
            <w:ins w:id="42" w:author="Maria Wettermark" w:date="2014-10-20T10:23:00Z">
              <w:r>
                <w:t>arna</w:t>
              </w:r>
            </w:ins>
            <w:ins w:id="43" w:author="Maria Wettermark" w:date="2014-10-20T09:55:00Z">
              <w:r w:rsidR="00E4001A">
                <w:t xml:space="preserve"> för ordinationskedjasForstaInsattningstidpunkt</w:t>
              </w:r>
            </w:ins>
            <w:ins w:id="44" w:author="Maria Wettermark" w:date="2014-10-20T10:41:00Z">
              <w:r w:rsidR="00671E71">
                <w:t>, BytesEj</w:t>
              </w:r>
            </w:ins>
            <w:ins w:id="45" w:author="Maria Wettermark" w:date="2014-10-20T11:07:00Z">
              <w:r w:rsidR="009103F6">
                <w:t>, Användareinformation</w:t>
              </w:r>
            </w:ins>
            <w:ins w:id="46" w:author="Maria Wettermark" w:date="2014-10-20T10:23:00Z">
              <w:r>
                <w:t xml:space="preserve"> och Akut. Uppdaterat reglerna i </w:t>
              </w:r>
            </w:ins>
            <w:ins w:id="47" w:author="Maria Wettermark" w:date="2014-10-20T09:57:00Z">
              <w:r w:rsidR="00E4001A">
                <w:t>7.8.3</w:t>
              </w:r>
            </w:ins>
          </w:p>
          <w:p w14:paraId="4511E3F2" w14:textId="4D64AE66" w:rsidR="000923BD" w:rsidRDefault="00AD1B70">
            <w:pPr>
              <w:pStyle w:val="TableText"/>
              <w:ind w:left="0" w:right="0"/>
              <w:rPr>
                <w:ins w:id="48" w:author="Maria Wettermark" w:date="2014-10-20T08:51:00Z"/>
              </w:rPr>
            </w:pPr>
            <w:ins w:id="49" w:author="Maria Wettermark" w:date="2014-10-20T10:39:00Z">
              <w:r>
                <w:t>Lagt till en regel kring namn</w:t>
              </w:r>
            </w:ins>
            <w:ins w:id="50" w:author="Maria Wettermark" w:date="2014-10-20T10:40:00Z">
              <w:r>
                <w:t>validering</w:t>
              </w:r>
            </w:ins>
            <w:ins w:id="51" w:author="Maria Wettermark" w:date="2014-10-20T10:39:00Z">
              <w:r>
                <w:t xml:space="preserve"> i tjänster som går mot</w:t>
              </w:r>
            </w:ins>
            <w:ins w:id="52" w:author="Maria Wettermark" w:date="2014-10-20T10:40:00Z">
              <w:r>
                <w:t xml:space="preserve"> Receptdepån</w:t>
              </w:r>
            </w:ins>
            <w:ins w:id="53" w:author="Maria Wettermark" w:date="2014-10-20T10:52:00Z">
              <w:r w:rsidR="000923BD">
                <w:t>. Bytt ut receptregister till Receptdepå human.</w:t>
              </w:r>
            </w:ins>
          </w:p>
        </w:tc>
        <w:tc>
          <w:tcPr>
            <w:tcW w:w="1980" w:type="dxa"/>
          </w:tcPr>
          <w:p w14:paraId="2B691ACD" w14:textId="77777777" w:rsidR="00836CE1" w:rsidRDefault="00836CE1" w:rsidP="00CF5576">
            <w:pPr>
              <w:pStyle w:val="TableText"/>
              <w:ind w:right="0"/>
              <w:rPr>
                <w:ins w:id="54" w:author="Maria Wettermark" w:date="2014-10-20T08:53:00Z"/>
                <w:sz w:val="18"/>
                <w:szCs w:val="18"/>
              </w:rPr>
            </w:pPr>
            <w:ins w:id="55" w:author="Maria Wettermark" w:date="2014-10-20T08:53:00Z">
              <w:r>
                <w:rPr>
                  <w:sz w:val="18"/>
                  <w:szCs w:val="18"/>
                </w:rPr>
                <w:t>Maria Wettermark</w:t>
              </w:r>
            </w:ins>
          </w:p>
          <w:p w14:paraId="5A628731" w14:textId="05A39EFD" w:rsidR="00836CE1" w:rsidRDefault="00836CE1" w:rsidP="00CF5576">
            <w:pPr>
              <w:pStyle w:val="TableText"/>
              <w:ind w:right="0"/>
              <w:rPr>
                <w:ins w:id="56" w:author="Maria Wettermark" w:date="2014-10-20T08:51:00Z"/>
                <w:sz w:val="18"/>
                <w:szCs w:val="18"/>
              </w:rPr>
            </w:pPr>
            <w:ins w:id="57" w:author="Maria Wettermark" w:date="2014-10-20T08:53:00Z">
              <w:r>
                <w:rPr>
                  <w:sz w:val="18"/>
                  <w:szCs w:val="18"/>
                </w:rPr>
                <w:t>Malin Nord</w:t>
              </w:r>
            </w:ins>
          </w:p>
        </w:tc>
        <w:tc>
          <w:tcPr>
            <w:tcW w:w="1440" w:type="dxa"/>
          </w:tcPr>
          <w:p w14:paraId="10E93932" w14:textId="77777777" w:rsidR="00836CE1" w:rsidRPr="0069507C" w:rsidRDefault="00836CE1" w:rsidP="00B91AA5">
            <w:pPr>
              <w:pStyle w:val="TableText"/>
              <w:ind w:right="0"/>
              <w:jc w:val="center"/>
              <w:rPr>
                <w:ins w:id="58" w:author="Maria Wettermark" w:date="2014-10-20T08:51:00Z"/>
                <w:sz w:val="18"/>
                <w:szCs w:val="18"/>
              </w:rPr>
            </w:pPr>
          </w:p>
        </w:tc>
      </w:tr>
    </w:tbl>
    <w:p w14:paraId="546179DC" w14:textId="6A54CEF5" w:rsidR="00533A31" w:rsidRPr="00F201BB" w:rsidRDefault="00533A31" w:rsidP="00B91AA5">
      <w:pPr>
        <w:pStyle w:val="Innehll1"/>
        <w:ind w:left="720"/>
      </w:pPr>
    </w:p>
    <w:p w14:paraId="3A8CC93C" w14:textId="77777777" w:rsidR="00533A31" w:rsidRPr="00F201BB" w:rsidRDefault="003D14FC" w:rsidP="00B91AA5">
      <w:pPr>
        <w:rPr>
          <w:sz w:val="36"/>
        </w:rPr>
      </w:pPr>
      <w:r w:rsidRPr="00F201BB">
        <w:rPr>
          <w:sz w:val="36"/>
        </w:rPr>
        <w:br w:type="page"/>
      </w:r>
      <w:r w:rsidR="0005186E" w:rsidRPr="00F201BB">
        <w:rPr>
          <w:sz w:val="36"/>
        </w:rPr>
        <w:lastRenderedPageBreak/>
        <w:t>Innehållsförteckning</w:t>
      </w:r>
    </w:p>
    <w:p w14:paraId="602BE986" w14:textId="77777777" w:rsidR="00F80DC3" w:rsidRDefault="00725117">
      <w:pPr>
        <w:pStyle w:val="Innehll1"/>
        <w:tabs>
          <w:tab w:val="left" w:pos="400"/>
          <w:tab w:val="right" w:leader="dot" w:pos="9912"/>
        </w:tabs>
        <w:rPr>
          <w:ins w:id="59" w:author="Maria Wettermark" w:date="2014-10-20T16:47:00Z"/>
          <w:rFonts w:asciiTheme="minorHAnsi" w:eastAsiaTheme="minorEastAsia" w:hAnsiTheme="minorHAnsi" w:cstheme="minorBidi"/>
          <w:b w:val="0"/>
          <w:color w:val="auto"/>
          <w:sz w:val="22"/>
          <w:szCs w:val="22"/>
          <w:lang w:eastAsia="sv-SE"/>
        </w:rPr>
      </w:pPr>
      <w:r w:rsidRPr="00F201BB">
        <w:rPr>
          <w:noProof w:val="0"/>
        </w:rPr>
        <w:fldChar w:fldCharType="begin"/>
      </w:r>
      <w:r w:rsidRPr="00F201BB">
        <w:rPr>
          <w:noProof w:val="0"/>
        </w:rPr>
        <w:instrText xml:space="preserve"> TOC \o "1-2" </w:instrText>
      </w:r>
      <w:r w:rsidRPr="00F201BB">
        <w:rPr>
          <w:noProof w:val="0"/>
        </w:rPr>
        <w:fldChar w:fldCharType="separate"/>
      </w:r>
      <w:ins w:id="60" w:author="Maria Wettermark" w:date="2014-10-20T16:47:00Z">
        <w:r w:rsidR="00F80DC3">
          <w:t>1</w:t>
        </w:r>
        <w:r w:rsidR="00F80DC3">
          <w:rPr>
            <w:rFonts w:asciiTheme="minorHAnsi" w:eastAsiaTheme="minorEastAsia" w:hAnsiTheme="minorHAnsi" w:cstheme="minorBidi"/>
            <w:b w:val="0"/>
            <w:color w:val="auto"/>
            <w:sz w:val="22"/>
            <w:szCs w:val="22"/>
            <w:lang w:eastAsia="sv-SE"/>
          </w:rPr>
          <w:tab/>
        </w:r>
        <w:r w:rsidR="00F80DC3">
          <w:t>Inledning</w:t>
        </w:r>
        <w:r w:rsidR="00F80DC3">
          <w:tab/>
        </w:r>
        <w:r w:rsidR="00F80DC3">
          <w:fldChar w:fldCharType="begin"/>
        </w:r>
        <w:r w:rsidR="00F80DC3">
          <w:instrText xml:space="preserve"> PAGEREF _Toc401586965 \h </w:instrText>
        </w:r>
      </w:ins>
      <w:r w:rsidR="00F80DC3">
        <w:fldChar w:fldCharType="separate"/>
      </w:r>
      <w:ins w:id="61" w:author="Maria Wettermark" w:date="2014-10-20T16:47:00Z">
        <w:r w:rsidR="00F80DC3">
          <w:t>5</w:t>
        </w:r>
        <w:r w:rsidR="00F80DC3">
          <w:fldChar w:fldCharType="end"/>
        </w:r>
      </w:ins>
    </w:p>
    <w:p w14:paraId="0FAA9FA9" w14:textId="77777777" w:rsidR="00F80DC3" w:rsidRDefault="00F80DC3">
      <w:pPr>
        <w:pStyle w:val="Innehll1"/>
        <w:tabs>
          <w:tab w:val="left" w:pos="400"/>
          <w:tab w:val="right" w:leader="dot" w:pos="9912"/>
        </w:tabs>
        <w:rPr>
          <w:ins w:id="62" w:author="Maria Wettermark" w:date="2014-10-20T16:47:00Z"/>
          <w:rFonts w:asciiTheme="minorHAnsi" w:eastAsiaTheme="minorEastAsia" w:hAnsiTheme="minorHAnsi" w:cstheme="minorBidi"/>
          <w:b w:val="0"/>
          <w:color w:val="auto"/>
          <w:sz w:val="22"/>
          <w:szCs w:val="22"/>
          <w:lang w:eastAsia="sv-SE"/>
        </w:rPr>
      </w:pPr>
      <w:ins w:id="63" w:author="Maria Wettermark" w:date="2014-10-20T16:47:00Z">
        <w:r>
          <w:t>2</w:t>
        </w:r>
        <w:r>
          <w:rPr>
            <w:rFonts w:asciiTheme="minorHAnsi" w:eastAsiaTheme="minorEastAsia" w:hAnsiTheme="minorHAnsi" w:cstheme="minorBidi"/>
            <w:b w:val="0"/>
            <w:color w:val="auto"/>
            <w:sz w:val="22"/>
            <w:szCs w:val="22"/>
            <w:lang w:eastAsia="sv-SE"/>
          </w:rPr>
          <w:tab/>
        </w:r>
        <w:r>
          <w:t>Versionsinformation</w:t>
        </w:r>
        <w:r>
          <w:tab/>
        </w:r>
        <w:r>
          <w:fldChar w:fldCharType="begin"/>
        </w:r>
        <w:r>
          <w:instrText xml:space="preserve"> PAGEREF _Toc401586966 \h </w:instrText>
        </w:r>
      </w:ins>
      <w:r>
        <w:fldChar w:fldCharType="separate"/>
      </w:r>
      <w:ins w:id="64" w:author="Maria Wettermark" w:date="2014-10-20T16:47:00Z">
        <w:r>
          <w:t>6</w:t>
        </w:r>
        <w:r>
          <w:fldChar w:fldCharType="end"/>
        </w:r>
      </w:ins>
    </w:p>
    <w:p w14:paraId="1FBBD20A" w14:textId="77777777" w:rsidR="00F80DC3" w:rsidRDefault="00F80DC3">
      <w:pPr>
        <w:pStyle w:val="Innehll2"/>
        <w:tabs>
          <w:tab w:val="left" w:pos="800"/>
          <w:tab w:val="right" w:leader="dot" w:pos="9912"/>
        </w:tabs>
        <w:rPr>
          <w:ins w:id="65" w:author="Maria Wettermark" w:date="2014-10-20T16:47:00Z"/>
          <w:rFonts w:asciiTheme="minorHAnsi" w:eastAsiaTheme="minorEastAsia" w:hAnsiTheme="minorHAnsi" w:cstheme="minorBidi"/>
          <w:b w:val="0"/>
          <w:color w:val="auto"/>
          <w:lang w:eastAsia="sv-SE"/>
        </w:rPr>
      </w:pPr>
      <w:ins w:id="66" w:author="Maria Wettermark" w:date="2014-10-20T16:47:00Z">
        <w:r>
          <w:t>2.1</w:t>
        </w:r>
        <w:r>
          <w:rPr>
            <w:rFonts w:asciiTheme="minorHAnsi" w:eastAsiaTheme="minorEastAsia" w:hAnsiTheme="minorHAnsi" w:cstheme="minorBidi"/>
            <w:b w:val="0"/>
            <w:color w:val="auto"/>
            <w:lang w:eastAsia="sv-SE"/>
          </w:rPr>
          <w:tab/>
        </w:r>
        <w:r>
          <w:t>Version 1.0.1</w:t>
        </w:r>
        <w:r>
          <w:tab/>
        </w:r>
        <w:r>
          <w:fldChar w:fldCharType="begin"/>
        </w:r>
        <w:r>
          <w:instrText xml:space="preserve"> PAGEREF _Toc401586967 \h </w:instrText>
        </w:r>
      </w:ins>
      <w:r>
        <w:fldChar w:fldCharType="separate"/>
      </w:r>
      <w:ins w:id="67" w:author="Maria Wettermark" w:date="2014-10-20T16:47:00Z">
        <w:r>
          <w:t>6</w:t>
        </w:r>
        <w:r>
          <w:fldChar w:fldCharType="end"/>
        </w:r>
      </w:ins>
    </w:p>
    <w:p w14:paraId="03759397" w14:textId="77777777" w:rsidR="00F80DC3" w:rsidRDefault="00F80DC3">
      <w:pPr>
        <w:pStyle w:val="Innehll1"/>
        <w:tabs>
          <w:tab w:val="left" w:pos="400"/>
          <w:tab w:val="right" w:leader="dot" w:pos="9912"/>
        </w:tabs>
        <w:rPr>
          <w:ins w:id="68" w:author="Maria Wettermark" w:date="2014-10-20T16:47:00Z"/>
          <w:rFonts w:asciiTheme="minorHAnsi" w:eastAsiaTheme="minorEastAsia" w:hAnsiTheme="minorHAnsi" w:cstheme="minorBidi"/>
          <w:b w:val="0"/>
          <w:color w:val="auto"/>
          <w:sz w:val="22"/>
          <w:szCs w:val="22"/>
          <w:lang w:eastAsia="sv-SE"/>
        </w:rPr>
      </w:pPr>
      <w:ins w:id="69" w:author="Maria Wettermark" w:date="2014-10-20T16:47:00Z">
        <w:r>
          <w:t>3</w:t>
        </w:r>
        <w:r>
          <w:rPr>
            <w:rFonts w:asciiTheme="minorHAnsi" w:eastAsiaTheme="minorEastAsia" w:hAnsiTheme="minorHAnsi" w:cstheme="minorBidi"/>
            <w:b w:val="0"/>
            <w:color w:val="auto"/>
            <w:sz w:val="22"/>
            <w:szCs w:val="22"/>
            <w:lang w:eastAsia="sv-SE"/>
          </w:rPr>
          <w:tab/>
        </w:r>
        <w:r>
          <w:t>Referenser</w:t>
        </w:r>
        <w:r>
          <w:tab/>
        </w:r>
        <w:r>
          <w:fldChar w:fldCharType="begin"/>
        </w:r>
        <w:r>
          <w:instrText xml:space="preserve"> PAGEREF _Toc401586968 \h </w:instrText>
        </w:r>
      </w:ins>
      <w:r>
        <w:fldChar w:fldCharType="separate"/>
      </w:r>
      <w:ins w:id="70" w:author="Maria Wettermark" w:date="2014-10-20T16:47:00Z">
        <w:r>
          <w:t>7</w:t>
        </w:r>
        <w:r>
          <w:fldChar w:fldCharType="end"/>
        </w:r>
      </w:ins>
    </w:p>
    <w:p w14:paraId="50ABC60C" w14:textId="77777777" w:rsidR="00F80DC3" w:rsidRDefault="00F80DC3">
      <w:pPr>
        <w:pStyle w:val="Innehll1"/>
        <w:tabs>
          <w:tab w:val="left" w:pos="400"/>
          <w:tab w:val="right" w:leader="dot" w:pos="9912"/>
        </w:tabs>
        <w:rPr>
          <w:ins w:id="71" w:author="Maria Wettermark" w:date="2014-10-20T16:47:00Z"/>
          <w:rFonts w:asciiTheme="minorHAnsi" w:eastAsiaTheme="minorEastAsia" w:hAnsiTheme="minorHAnsi" w:cstheme="minorBidi"/>
          <w:b w:val="0"/>
          <w:color w:val="auto"/>
          <w:sz w:val="22"/>
          <w:szCs w:val="22"/>
          <w:lang w:eastAsia="sv-SE"/>
        </w:rPr>
      </w:pPr>
      <w:ins w:id="72" w:author="Maria Wettermark" w:date="2014-10-20T16:47:00Z">
        <w:r>
          <w:t>4</w:t>
        </w:r>
        <w:r>
          <w:rPr>
            <w:rFonts w:asciiTheme="minorHAnsi" w:eastAsiaTheme="minorEastAsia" w:hAnsiTheme="minorHAnsi" w:cstheme="minorBidi"/>
            <w:b w:val="0"/>
            <w:color w:val="auto"/>
            <w:sz w:val="22"/>
            <w:szCs w:val="22"/>
            <w:lang w:eastAsia="sv-SE"/>
          </w:rPr>
          <w:tab/>
        </w:r>
        <w:r>
          <w:t>Tjänstedomänens arkitektur</w:t>
        </w:r>
        <w:r>
          <w:tab/>
        </w:r>
        <w:r>
          <w:fldChar w:fldCharType="begin"/>
        </w:r>
        <w:r>
          <w:instrText xml:space="preserve"> PAGEREF _Toc401586969 \h </w:instrText>
        </w:r>
      </w:ins>
      <w:r>
        <w:fldChar w:fldCharType="separate"/>
      </w:r>
      <w:ins w:id="73" w:author="Maria Wettermark" w:date="2014-10-20T16:47:00Z">
        <w:r>
          <w:t>8</w:t>
        </w:r>
        <w:r>
          <w:fldChar w:fldCharType="end"/>
        </w:r>
      </w:ins>
    </w:p>
    <w:p w14:paraId="68D98B0E" w14:textId="77777777" w:rsidR="00F80DC3" w:rsidRDefault="00F80DC3">
      <w:pPr>
        <w:pStyle w:val="Innehll2"/>
        <w:tabs>
          <w:tab w:val="left" w:pos="800"/>
          <w:tab w:val="right" w:leader="dot" w:pos="9912"/>
        </w:tabs>
        <w:rPr>
          <w:ins w:id="74" w:author="Maria Wettermark" w:date="2014-10-20T16:47:00Z"/>
          <w:rFonts w:asciiTheme="minorHAnsi" w:eastAsiaTheme="minorEastAsia" w:hAnsiTheme="minorHAnsi" w:cstheme="minorBidi"/>
          <w:b w:val="0"/>
          <w:color w:val="auto"/>
          <w:lang w:eastAsia="sv-SE"/>
        </w:rPr>
      </w:pPr>
      <w:ins w:id="75" w:author="Maria Wettermark" w:date="2014-10-20T16:47:00Z">
        <w:r>
          <w:t>4.1</w:t>
        </w:r>
        <w:r>
          <w:rPr>
            <w:rFonts w:asciiTheme="minorHAnsi" w:eastAsiaTheme="minorEastAsia" w:hAnsiTheme="minorHAnsi" w:cstheme="minorBidi"/>
            <w:b w:val="0"/>
            <w:color w:val="auto"/>
            <w:lang w:eastAsia="sv-SE"/>
          </w:rPr>
          <w:tab/>
        </w:r>
        <w:r>
          <w:t>Översikt</w:t>
        </w:r>
        <w:r>
          <w:tab/>
        </w:r>
        <w:r>
          <w:fldChar w:fldCharType="begin"/>
        </w:r>
        <w:r>
          <w:instrText xml:space="preserve"> PAGEREF _Toc401586970 \h </w:instrText>
        </w:r>
      </w:ins>
      <w:r>
        <w:fldChar w:fldCharType="separate"/>
      </w:r>
      <w:ins w:id="76" w:author="Maria Wettermark" w:date="2014-10-20T16:47:00Z">
        <w:r>
          <w:t>8</w:t>
        </w:r>
        <w:r>
          <w:fldChar w:fldCharType="end"/>
        </w:r>
      </w:ins>
    </w:p>
    <w:p w14:paraId="7CB889F9" w14:textId="77777777" w:rsidR="00F80DC3" w:rsidRDefault="00F80DC3">
      <w:pPr>
        <w:pStyle w:val="Innehll2"/>
        <w:tabs>
          <w:tab w:val="left" w:pos="800"/>
          <w:tab w:val="right" w:leader="dot" w:pos="9912"/>
        </w:tabs>
        <w:rPr>
          <w:ins w:id="77" w:author="Maria Wettermark" w:date="2014-10-20T16:47:00Z"/>
          <w:rFonts w:asciiTheme="minorHAnsi" w:eastAsiaTheme="minorEastAsia" w:hAnsiTheme="minorHAnsi" w:cstheme="minorBidi"/>
          <w:b w:val="0"/>
          <w:color w:val="auto"/>
          <w:lang w:eastAsia="sv-SE"/>
        </w:rPr>
      </w:pPr>
      <w:ins w:id="78" w:author="Maria Wettermark" w:date="2014-10-20T16:47:00Z">
        <w:r>
          <w:t>4.2</w:t>
        </w:r>
        <w:r>
          <w:rPr>
            <w:rFonts w:asciiTheme="minorHAnsi" w:eastAsiaTheme="minorEastAsia" w:hAnsiTheme="minorHAnsi" w:cstheme="minorBidi"/>
            <w:b w:val="0"/>
            <w:color w:val="auto"/>
            <w:lang w:eastAsia="sv-SE"/>
          </w:rPr>
          <w:tab/>
        </w:r>
        <w:r>
          <w:t>Ordinera insättning</w:t>
        </w:r>
        <w:r>
          <w:tab/>
        </w:r>
        <w:r>
          <w:fldChar w:fldCharType="begin"/>
        </w:r>
        <w:r>
          <w:instrText xml:space="preserve"> PAGEREF _Toc401586971 \h </w:instrText>
        </w:r>
      </w:ins>
      <w:r>
        <w:fldChar w:fldCharType="separate"/>
      </w:r>
      <w:ins w:id="79" w:author="Maria Wettermark" w:date="2014-10-20T16:47:00Z">
        <w:r>
          <w:t>10</w:t>
        </w:r>
        <w:r>
          <w:fldChar w:fldCharType="end"/>
        </w:r>
      </w:ins>
    </w:p>
    <w:p w14:paraId="4E921941" w14:textId="77777777" w:rsidR="00F80DC3" w:rsidRDefault="00F80DC3">
      <w:pPr>
        <w:pStyle w:val="Innehll2"/>
        <w:tabs>
          <w:tab w:val="left" w:pos="800"/>
          <w:tab w:val="right" w:leader="dot" w:pos="9912"/>
        </w:tabs>
        <w:rPr>
          <w:ins w:id="80" w:author="Maria Wettermark" w:date="2014-10-20T16:47:00Z"/>
          <w:rFonts w:asciiTheme="minorHAnsi" w:eastAsiaTheme="minorEastAsia" w:hAnsiTheme="minorHAnsi" w:cstheme="minorBidi"/>
          <w:b w:val="0"/>
          <w:color w:val="auto"/>
          <w:lang w:eastAsia="sv-SE"/>
        </w:rPr>
      </w:pPr>
      <w:ins w:id="81" w:author="Maria Wettermark" w:date="2014-10-20T16:47:00Z">
        <w:r>
          <w:t>4.3</w:t>
        </w:r>
        <w:r>
          <w:rPr>
            <w:rFonts w:asciiTheme="minorHAnsi" w:eastAsiaTheme="minorEastAsia" w:hAnsiTheme="minorHAnsi" w:cstheme="minorBidi"/>
            <w:b w:val="0"/>
            <w:color w:val="auto"/>
            <w:lang w:eastAsia="sv-SE"/>
          </w:rPr>
          <w:tab/>
        </w:r>
        <w:r>
          <w:t>Läsa den samlade läkemedelslistan</w:t>
        </w:r>
        <w:r>
          <w:tab/>
        </w:r>
        <w:r>
          <w:fldChar w:fldCharType="begin"/>
        </w:r>
        <w:r>
          <w:instrText xml:space="preserve"> PAGEREF _Toc401586972 \h </w:instrText>
        </w:r>
      </w:ins>
      <w:r>
        <w:fldChar w:fldCharType="separate"/>
      </w:r>
      <w:ins w:id="82" w:author="Maria Wettermark" w:date="2014-10-20T16:47:00Z">
        <w:r>
          <w:t>13</w:t>
        </w:r>
        <w:r>
          <w:fldChar w:fldCharType="end"/>
        </w:r>
      </w:ins>
    </w:p>
    <w:p w14:paraId="55DFBFEF" w14:textId="77777777" w:rsidR="00F80DC3" w:rsidRDefault="00F80DC3">
      <w:pPr>
        <w:pStyle w:val="Innehll1"/>
        <w:tabs>
          <w:tab w:val="left" w:pos="400"/>
          <w:tab w:val="right" w:leader="dot" w:pos="9912"/>
        </w:tabs>
        <w:rPr>
          <w:ins w:id="83" w:author="Maria Wettermark" w:date="2014-10-20T16:47:00Z"/>
          <w:rFonts w:asciiTheme="minorHAnsi" w:eastAsiaTheme="minorEastAsia" w:hAnsiTheme="minorHAnsi" w:cstheme="minorBidi"/>
          <w:b w:val="0"/>
          <w:color w:val="auto"/>
          <w:sz w:val="22"/>
          <w:szCs w:val="22"/>
          <w:lang w:eastAsia="sv-SE"/>
        </w:rPr>
      </w:pPr>
      <w:ins w:id="84" w:author="Maria Wettermark" w:date="2014-10-20T16:47:00Z">
        <w:r>
          <w:t>5</w:t>
        </w:r>
        <w:r>
          <w:rPr>
            <w:rFonts w:asciiTheme="minorHAnsi" w:eastAsiaTheme="minorEastAsia" w:hAnsiTheme="minorHAnsi" w:cstheme="minorBidi"/>
            <w:b w:val="0"/>
            <w:color w:val="auto"/>
            <w:sz w:val="22"/>
            <w:szCs w:val="22"/>
            <w:lang w:eastAsia="sv-SE"/>
          </w:rPr>
          <w:tab/>
        </w:r>
        <w:r>
          <w:t>Tjänstedomänens krav och regler</w:t>
        </w:r>
        <w:r>
          <w:tab/>
        </w:r>
        <w:r>
          <w:fldChar w:fldCharType="begin"/>
        </w:r>
        <w:r>
          <w:instrText xml:space="preserve"> PAGEREF _Toc401586973 \h </w:instrText>
        </w:r>
      </w:ins>
      <w:r>
        <w:fldChar w:fldCharType="separate"/>
      </w:r>
      <w:ins w:id="85" w:author="Maria Wettermark" w:date="2014-10-20T16:47:00Z">
        <w:r>
          <w:t>17</w:t>
        </w:r>
        <w:r>
          <w:fldChar w:fldCharType="end"/>
        </w:r>
      </w:ins>
    </w:p>
    <w:p w14:paraId="03D30E31" w14:textId="77777777" w:rsidR="00F80DC3" w:rsidRDefault="00F80DC3">
      <w:pPr>
        <w:pStyle w:val="Innehll2"/>
        <w:tabs>
          <w:tab w:val="left" w:pos="800"/>
          <w:tab w:val="right" w:leader="dot" w:pos="9912"/>
        </w:tabs>
        <w:rPr>
          <w:ins w:id="86" w:author="Maria Wettermark" w:date="2014-10-20T16:47:00Z"/>
          <w:rFonts w:asciiTheme="minorHAnsi" w:eastAsiaTheme="minorEastAsia" w:hAnsiTheme="minorHAnsi" w:cstheme="minorBidi"/>
          <w:b w:val="0"/>
          <w:color w:val="auto"/>
          <w:lang w:eastAsia="sv-SE"/>
        </w:rPr>
      </w:pPr>
      <w:ins w:id="87" w:author="Maria Wettermark" w:date="2014-10-20T16:47:00Z">
        <w:r>
          <w:t>5.1</w:t>
        </w:r>
        <w:r>
          <w:rPr>
            <w:rFonts w:asciiTheme="minorHAnsi" w:eastAsiaTheme="minorEastAsia" w:hAnsiTheme="minorHAnsi" w:cstheme="minorBidi"/>
            <w:b w:val="0"/>
            <w:color w:val="auto"/>
            <w:lang w:eastAsia="sv-SE"/>
          </w:rPr>
          <w:tab/>
        </w:r>
        <w:r>
          <w:t>Felhantering</w:t>
        </w:r>
        <w:r>
          <w:tab/>
        </w:r>
        <w:r>
          <w:fldChar w:fldCharType="begin"/>
        </w:r>
        <w:r>
          <w:instrText xml:space="preserve"> PAGEREF _Toc401586974 \h </w:instrText>
        </w:r>
      </w:ins>
      <w:r>
        <w:fldChar w:fldCharType="separate"/>
      </w:r>
      <w:ins w:id="88" w:author="Maria Wettermark" w:date="2014-10-20T16:47:00Z">
        <w:r>
          <w:t>17</w:t>
        </w:r>
        <w:r>
          <w:fldChar w:fldCharType="end"/>
        </w:r>
      </w:ins>
    </w:p>
    <w:p w14:paraId="52D42386" w14:textId="77777777" w:rsidR="00F80DC3" w:rsidRDefault="00F80DC3">
      <w:pPr>
        <w:pStyle w:val="Innehll2"/>
        <w:tabs>
          <w:tab w:val="left" w:pos="800"/>
          <w:tab w:val="right" w:leader="dot" w:pos="9912"/>
        </w:tabs>
        <w:rPr>
          <w:ins w:id="89" w:author="Maria Wettermark" w:date="2014-10-20T16:47:00Z"/>
          <w:rFonts w:asciiTheme="minorHAnsi" w:eastAsiaTheme="minorEastAsia" w:hAnsiTheme="minorHAnsi" w:cstheme="minorBidi"/>
          <w:b w:val="0"/>
          <w:color w:val="auto"/>
          <w:lang w:eastAsia="sv-SE"/>
        </w:rPr>
      </w:pPr>
      <w:ins w:id="90" w:author="Maria Wettermark" w:date="2014-10-20T16:47:00Z">
        <w:r>
          <w:t>5.2</w:t>
        </w:r>
        <w:r>
          <w:rPr>
            <w:rFonts w:asciiTheme="minorHAnsi" w:eastAsiaTheme="minorEastAsia" w:hAnsiTheme="minorHAnsi" w:cstheme="minorBidi"/>
            <w:b w:val="0"/>
            <w:color w:val="auto"/>
            <w:lang w:eastAsia="sv-SE"/>
          </w:rPr>
          <w:tab/>
        </w:r>
        <w:r>
          <w:t>Krav på en tjänstekonsument</w:t>
        </w:r>
        <w:r>
          <w:tab/>
        </w:r>
        <w:r>
          <w:fldChar w:fldCharType="begin"/>
        </w:r>
        <w:r>
          <w:instrText xml:space="preserve"> PAGEREF _Toc401586975 \h </w:instrText>
        </w:r>
      </w:ins>
      <w:r>
        <w:fldChar w:fldCharType="separate"/>
      </w:r>
      <w:ins w:id="91" w:author="Maria Wettermark" w:date="2014-10-20T16:47:00Z">
        <w:r>
          <w:t>17</w:t>
        </w:r>
        <w:r>
          <w:fldChar w:fldCharType="end"/>
        </w:r>
      </w:ins>
    </w:p>
    <w:p w14:paraId="2F63AE96" w14:textId="77777777" w:rsidR="00F80DC3" w:rsidRDefault="00F80DC3">
      <w:pPr>
        <w:pStyle w:val="Innehll2"/>
        <w:tabs>
          <w:tab w:val="left" w:pos="800"/>
          <w:tab w:val="right" w:leader="dot" w:pos="9912"/>
        </w:tabs>
        <w:rPr>
          <w:ins w:id="92" w:author="Maria Wettermark" w:date="2014-10-20T16:47:00Z"/>
          <w:rFonts w:asciiTheme="minorHAnsi" w:eastAsiaTheme="minorEastAsia" w:hAnsiTheme="minorHAnsi" w:cstheme="minorBidi"/>
          <w:b w:val="0"/>
          <w:color w:val="auto"/>
          <w:lang w:eastAsia="sv-SE"/>
        </w:rPr>
      </w:pPr>
      <w:ins w:id="93" w:author="Maria Wettermark" w:date="2014-10-20T16:47:00Z">
        <w:r>
          <w:t>5.3</w:t>
        </w:r>
        <w:r>
          <w:rPr>
            <w:rFonts w:asciiTheme="minorHAnsi" w:eastAsiaTheme="minorEastAsia" w:hAnsiTheme="minorHAnsi" w:cstheme="minorBidi"/>
            <w:b w:val="0"/>
            <w:color w:val="auto"/>
            <w:lang w:eastAsia="sv-SE"/>
          </w:rPr>
          <w:tab/>
        </w:r>
        <w:r>
          <w:t>Krav på en tjänsteproducent</w:t>
        </w:r>
        <w:r>
          <w:tab/>
        </w:r>
        <w:r>
          <w:fldChar w:fldCharType="begin"/>
        </w:r>
        <w:r>
          <w:instrText xml:space="preserve"> PAGEREF _Toc401586976 \h </w:instrText>
        </w:r>
      </w:ins>
      <w:r>
        <w:fldChar w:fldCharType="separate"/>
      </w:r>
      <w:ins w:id="94" w:author="Maria Wettermark" w:date="2014-10-20T16:47:00Z">
        <w:r>
          <w:t>18</w:t>
        </w:r>
        <w:r>
          <w:fldChar w:fldCharType="end"/>
        </w:r>
      </w:ins>
    </w:p>
    <w:p w14:paraId="1E2D8158" w14:textId="77777777" w:rsidR="00F80DC3" w:rsidRDefault="00F80DC3">
      <w:pPr>
        <w:pStyle w:val="Innehll1"/>
        <w:tabs>
          <w:tab w:val="left" w:pos="400"/>
          <w:tab w:val="right" w:leader="dot" w:pos="9912"/>
        </w:tabs>
        <w:rPr>
          <w:ins w:id="95" w:author="Maria Wettermark" w:date="2014-10-20T16:47:00Z"/>
          <w:rFonts w:asciiTheme="minorHAnsi" w:eastAsiaTheme="minorEastAsia" w:hAnsiTheme="minorHAnsi" w:cstheme="minorBidi"/>
          <w:b w:val="0"/>
          <w:color w:val="auto"/>
          <w:sz w:val="22"/>
          <w:szCs w:val="22"/>
          <w:lang w:eastAsia="sv-SE"/>
        </w:rPr>
      </w:pPr>
      <w:ins w:id="96" w:author="Maria Wettermark" w:date="2014-10-20T16:47:00Z">
        <w:r>
          <w:t>6</w:t>
        </w:r>
        <w:r>
          <w:rPr>
            <w:rFonts w:asciiTheme="minorHAnsi" w:eastAsiaTheme="minorEastAsia" w:hAnsiTheme="minorHAnsi" w:cstheme="minorBidi"/>
            <w:b w:val="0"/>
            <w:color w:val="auto"/>
            <w:sz w:val="22"/>
            <w:szCs w:val="22"/>
            <w:lang w:eastAsia="sv-SE"/>
          </w:rPr>
          <w:tab/>
        </w:r>
        <w:r>
          <w:t>Tjänstedomänens meddelandemodeller</w:t>
        </w:r>
        <w:r>
          <w:tab/>
        </w:r>
        <w:r>
          <w:fldChar w:fldCharType="begin"/>
        </w:r>
        <w:r>
          <w:instrText xml:space="preserve"> PAGEREF _Toc401586977 \h </w:instrText>
        </w:r>
      </w:ins>
      <w:r>
        <w:fldChar w:fldCharType="separate"/>
      </w:r>
      <w:ins w:id="97" w:author="Maria Wettermark" w:date="2014-10-20T16:47:00Z">
        <w:r>
          <w:t>19</w:t>
        </w:r>
        <w:r>
          <w:fldChar w:fldCharType="end"/>
        </w:r>
      </w:ins>
    </w:p>
    <w:p w14:paraId="52C7C012" w14:textId="77777777" w:rsidR="00F80DC3" w:rsidRDefault="00F80DC3">
      <w:pPr>
        <w:pStyle w:val="Innehll2"/>
        <w:tabs>
          <w:tab w:val="left" w:pos="800"/>
          <w:tab w:val="right" w:leader="dot" w:pos="9912"/>
        </w:tabs>
        <w:rPr>
          <w:ins w:id="98" w:author="Maria Wettermark" w:date="2014-10-20T16:47:00Z"/>
          <w:rFonts w:asciiTheme="minorHAnsi" w:eastAsiaTheme="minorEastAsia" w:hAnsiTheme="minorHAnsi" w:cstheme="minorBidi"/>
          <w:b w:val="0"/>
          <w:color w:val="auto"/>
          <w:lang w:eastAsia="sv-SE"/>
        </w:rPr>
      </w:pPr>
      <w:ins w:id="99" w:author="Maria Wettermark" w:date="2014-10-20T16:47:00Z">
        <w:r>
          <w:t>6.1</w:t>
        </w:r>
        <w:r>
          <w:rPr>
            <w:rFonts w:asciiTheme="minorHAnsi" w:eastAsiaTheme="minorEastAsia" w:hAnsiTheme="minorHAnsi" w:cstheme="minorBidi"/>
            <w:b w:val="0"/>
            <w:color w:val="auto"/>
            <w:lang w:eastAsia="sv-SE"/>
          </w:rPr>
          <w:tab/>
        </w:r>
        <w:r>
          <w:t>Meddelandeinformationsmodeller</w:t>
        </w:r>
        <w:r>
          <w:tab/>
        </w:r>
        <w:r>
          <w:fldChar w:fldCharType="begin"/>
        </w:r>
        <w:r>
          <w:instrText xml:space="preserve"> PAGEREF _Toc401586978 \h </w:instrText>
        </w:r>
      </w:ins>
      <w:r>
        <w:fldChar w:fldCharType="separate"/>
      </w:r>
      <w:ins w:id="100" w:author="Maria Wettermark" w:date="2014-10-20T16:47:00Z">
        <w:r>
          <w:t>19</w:t>
        </w:r>
        <w:r>
          <w:fldChar w:fldCharType="end"/>
        </w:r>
      </w:ins>
    </w:p>
    <w:p w14:paraId="542047BB" w14:textId="77777777" w:rsidR="00F80DC3" w:rsidRDefault="00F80DC3">
      <w:pPr>
        <w:pStyle w:val="Innehll2"/>
        <w:tabs>
          <w:tab w:val="left" w:pos="800"/>
          <w:tab w:val="right" w:leader="dot" w:pos="9912"/>
        </w:tabs>
        <w:rPr>
          <w:ins w:id="101" w:author="Maria Wettermark" w:date="2014-10-20T16:47:00Z"/>
          <w:rFonts w:asciiTheme="minorHAnsi" w:eastAsiaTheme="minorEastAsia" w:hAnsiTheme="minorHAnsi" w:cstheme="minorBidi"/>
          <w:b w:val="0"/>
          <w:color w:val="auto"/>
          <w:lang w:eastAsia="sv-SE"/>
        </w:rPr>
      </w:pPr>
      <w:ins w:id="102" w:author="Maria Wettermark" w:date="2014-10-20T16:47:00Z">
        <w:r>
          <w:t>6.2</w:t>
        </w:r>
        <w:r>
          <w:rPr>
            <w:rFonts w:asciiTheme="minorHAnsi" w:eastAsiaTheme="minorEastAsia" w:hAnsiTheme="minorHAnsi" w:cstheme="minorBidi"/>
            <w:b w:val="0"/>
            <w:color w:val="auto"/>
            <w:lang w:eastAsia="sv-SE"/>
          </w:rPr>
          <w:tab/>
        </w:r>
        <w:r>
          <w:t>Format regler</w:t>
        </w:r>
        <w:r>
          <w:tab/>
        </w:r>
        <w:r>
          <w:fldChar w:fldCharType="begin"/>
        </w:r>
        <w:r>
          <w:instrText xml:space="preserve"> PAGEREF _Toc401586979 \h </w:instrText>
        </w:r>
      </w:ins>
      <w:r>
        <w:fldChar w:fldCharType="separate"/>
      </w:r>
      <w:ins w:id="103" w:author="Maria Wettermark" w:date="2014-10-20T16:47:00Z">
        <w:r>
          <w:t>23</w:t>
        </w:r>
        <w:r>
          <w:fldChar w:fldCharType="end"/>
        </w:r>
      </w:ins>
    </w:p>
    <w:p w14:paraId="756CBEED" w14:textId="77777777" w:rsidR="00F80DC3" w:rsidRDefault="00F80DC3">
      <w:pPr>
        <w:pStyle w:val="Innehll1"/>
        <w:tabs>
          <w:tab w:val="left" w:pos="400"/>
          <w:tab w:val="right" w:leader="dot" w:pos="9912"/>
        </w:tabs>
        <w:rPr>
          <w:ins w:id="104" w:author="Maria Wettermark" w:date="2014-10-20T16:47:00Z"/>
          <w:rFonts w:asciiTheme="minorHAnsi" w:eastAsiaTheme="minorEastAsia" w:hAnsiTheme="minorHAnsi" w:cstheme="minorBidi"/>
          <w:b w:val="0"/>
          <w:color w:val="auto"/>
          <w:sz w:val="22"/>
          <w:szCs w:val="22"/>
          <w:lang w:eastAsia="sv-SE"/>
        </w:rPr>
      </w:pPr>
      <w:ins w:id="105" w:author="Maria Wettermark" w:date="2014-10-20T16:47:00Z">
        <w:r>
          <w:t>7</w:t>
        </w:r>
        <w:r>
          <w:rPr>
            <w:rFonts w:asciiTheme="minorHAnsi" w:eastAsiaTheme="minorEastAsia" w:hAnsiTheme="minorHAnsi" w:cstheme="minorBidi"/>
            <w:b w:val="0"/>
            <w:color w:val="auto"/>
            <w:sz w:val="22"/>
            <w:szCs w:val="22"/>
            <w:lang w:eastAsia="sv-SE"/>
          </w:rPr>
          <w:tab/>
        </w:r>
        <w:r>
          <w:t>Tjänstekontrakt</w:t>
        </w:r>
        <w:r>
          <w:tab/>
        </w:r>
        <w:r>
          <w:fldChar w:fldCharType="begin"/>
        </w:r>
        <w:r>
          <w:instrText xml:space="preserve"> PAGEREF _Toc401586980 \h </w:instrText>
        </w:r>
      </w:ins>
      <w:r>
        <w:fldChar w:fldCharType="separate"/>
      </w:r>
      <w:ins w:id="106" w:author="Maria Wettermark" w:date="2014-10-20T16:47:00Z">
        <w:r>
          <w:t>24</w:t>
        </w:r>
        <w:r>
          <w:fldChar w:fldCharType="end"/>
        </w:r>
      </w:ins>
    </w:p>
    <w:p w14:paraId="67E57CD0" w14:textId="77777777" w:rsidR="00F80DC3" w:rsidRDefault="00F80DC3">
      <w:pPr>
        <w:pStyle w:val="Innehll2"/>
        <w:tabs>
          <w:tab w:val="left" w:pos="800"/>
          <w:tab w:val="right" w:leader="dot" w:pos="9912"/>
        </w:tabs>
        <w:rPr>
          <w:ins w:id="107" w:author="Maria Wettermark" w:date="2014-10-20T16:47:00Z"/>
          <w:rFonts w:asciiTheme="minorHAnsi" w:eastAsiaTheme="minorEastAsia" w:hAnsiTheme="minorHAnsi" w:cstheme="minorBidi"/>
          <w:b w:val="0"/>
          <w:color w:val="auto"/>
          <w:lang w:eastAsia="sv-SE"/>
        </w:rPr>
      </w:pPr>
      <w:ins w:id="108" w:author="Maria Wettermark" w:date="2014-10-20T16:47:00Z">
        <w:r>
          <w:t>7.1</w:t>
        </w:r>
        <w:r>
          <w:rPr>
            <w:rFonts w:asciiTheme="minorHAnsi" w:eastAsiaTheme="minorEastAsia" w:hAnsiTheme="minorHAnsi" w:cstheme="minorBidi"/>
            <w:b w:val="0"/>
            <w:color w:val="auto"/>
            <w:lang w:eastAsia="sv-SE"/>
          </w:rPr>
          <w:tab/>
        </w:r>
        <w:r>
          <w:t>GetActivePrescriptions</w:t>
        </w:r>
        <w:r>
          <w:tab/>
        </w:r>
        <w:r>
          <w:fldChar w:fldCharType="begin"/>
        </w:r>
        <w:r>
          <w:instrText xml:space="preserve"> PAGEREF _Toc401586981 \h </w:instrText>
        </w:r>
      </w:ins>
      <w:r>
        <w:fldChar w:fldCharType="separate"/>
      </w:r>
      <w:ins w:id="109" w:author="Maria Wettermark" w:date="2014-10-20T16:47:00Z">
        <w:r>
          <w:t>24</w:t>
        </w:r>
        <w:r>
          <w:fldChar w:fldCharType="end"/>
        </w:r>
      </w:ins>
    </w:p>
    <w:p w14:paraId="69F214FF" w14:textId="77777777" w:rsidR="00F80DC3" w:rsidRDefault="00F80DC3">
      <w:pPr>
        <w:pStyle w:val="Innehll2"/>
        <w:tabs>
          <w:tab w:val="left" w:pos="800"/>
          <w:tab w:val="right" w:leader="dot" w:pos="9912"/>
        </w:tabs>
        <w:rPr>
          <w:ins w:id="110" w:author="Maria Wettermark" w:date="2014-10-20T16:47:00Z"/>
          <w:rFonts w:asciiTheme="minorHAnsi" w:eastAsiaTheme="minorEastAsia" w:hAnsiTheme="minorHAnsi" w:cstheme="minorBidi"/>
          <w:b w:val="0"/>
          <w:color w:val="auto"/>
          <w:lang w:eastAsia="sv-SE"/>
        </w:rPr>
      </w:pPr>
      <w:ins w:id="111" w:author="Maria Wettermark" w:date="2014-10-20T16:47:00Z">
        <w:r>
          <w:t>7.2</w:t>
        </w:r>
        <w:r>
          <w:rPr>
            <w:rFonts w:asciiTheme="minorHAnsi" w:eastAsiaTheme="minorEastAsia" w:hAnsiTheme="minorHAnsi" w:cstheme="minorBidi"/>
            <w:b w:val="0"/>
            <w:color w:val="auto"/>
            <w:lang w:eastAsia="sv-SE"/>
          </w:rPr>
          <w:tab/>
        </w:r>
        <w:r>
          <w:t>GetInactivePrescriptions</w:t>
        </w:r>
        <w:r>
          <w:tab/>
        </w:r>
        <w:r>
          <w:fldChar w:fldCharType="begin"/>
        </w:r>
        <w:r>
          <w:instrText xml:space="preserve"> PAGEREF _Toc401586982 \h </w:instrText>
        </w:r>
      </w:ins>
      <w:r>
        <w:fldChar w:fldCharType="separate"/>
      </w:r>
      <w:ins w:id="112" w:author="Maria Wettermark" w:date="2014-10-20T16:47:00Z">
        <w:r>
          <w:t>26</w:t>
        </w:r>
        <w:r>
          <w:fldChar w:fldCharType="end"/>
        </w:r>
      </w:ins>
    </w:p>
    <w:p w14:paraId="071C67E3" w14:textId="77777777" w:rsidR="00F80DC3" w:rsidRDefault="00F80DC3">
      <w:pPr>
        <w:pStyle w:val="Innehll2"/>
        <w:tabs>
          <w:tab w:val="left" w:pos="800"/>
          <w:tab w:val="right" w:leader="dot" w:pos="9912"/>
        </w:tabs>
        <w:rPr>
          <w:ins w:id="113" w:author="Maria Wettermark" w:date="2014-10-20T16:47:00Z"/>
          <w:rFonts w:asciiTheme="minorHAnsi" w:eastAsiaTheme="minorEastAsia" w:hAnsiTheme="minorHAnsi" w:cstheme="minorBidi"/>
          <w:b w:val="0"/>
          <w:color w:val="auto"/>
          <w:lang w:eastAsia="sv-SE"/>
        </w:rPr>
      </w:pPr>
      <w:ins w:id="114" w:author="Maria Wettermark" w:date="2014-10-20T16:47:00Z">
        <w:r>
          <w:t>7.3</w:t>
        </w:r>
        <w:r>
          <w:rPr>
            <w:rFonts w:asciiTheme="minorHAnsi" w:eastAsiaTheme="minorEastAsia" w:hAnsiTheme="minorHAnsi" w:cstheme="minorBidi"/>
            <w:b w:val="0"/>
            <w:color w:val="auto"/>
            <w:lang w:eastAsia="sv-SE"/>
          </w:rPr>
          <w:tab/>
        </w:r>
        <w:r>
          <w:t>GetPrescriptionHistory</w:t>
        </w:r>
        <w:r>
          <w:tab/>
        </w:r>
        <w:r>
          <w:fldChar w:fldCharType="begin"/>
        </w:r>
        <w:r>
          <w:instrText xml:space="preserve"> PAGEREF _Toc401586983 \h </w:instrText>
        </w:r>
      </w:ins>
      <w:r>
        <w:fldChar w:fldCharType="separate"/>
      </w:r>
      <w:ins w:id="115" w:author="Maria Wettermark" w:date="2014-10-20T16:47:00Z">
        <w:r>
          <w:t>28</w:t>
        </w:r>
        <w:r>
          <w:fldChar w:fldCharType="end"/>
        </w:r>
      </w:ins>
    </w:p>
    <w:p w14:paraId="67CA1C7F" w14:textId="77777777" w:rsidR="00F80DC3" w:rsidRDefault="00F80DC3">
      <w:pPr>
        <w:pStyle w:val="Innehll2"/>
        <w:tabs>
          <w:tab w:val="left" w:pos="800"/>
          <w:tab w:val="right" w:leader="dot" w:pos="9912"/>
        </w:tabs>
        <w:rPr>
          <w:ins w:id="116" w:author="Maria Wettermark" w:date="2014-10-20T16:47:00Z"/>
          <w:rFonts w:asciiTheme="minorHAnsi" w:eastAsiaTheme="minorEastAsia" w:hAnsiTheme="minorHAnsi" w:cstheme="minorBidi"/>
          <w:b w:val="0"/>
          <w:color w:val="auto"/>
          <w:lang w:eastAsia="sv-SE"/>
        </w:rPr>
      </w:pPr>
      <w:ins w:id="117" w:author="Maria Wettermark" w:date="2014-10-20T16:47:00Z">
        <w:r>
          <w:t>7.4</w:t>
        </w:r>
        <w:r>
          <w:rPr>
            <w:rFonts w:asciiTheme="minorHAnsi" w:eastAsiaTheme="minorEastAsia" w:hAnsiTheme="minorHAnsi" w:cstheme="minorBidi"/>
            <w:b w:val="0"/>
            <w:color w:val="auto"/>
            <w:lang w:eastAsia="sv-SE"/>
          </w:rPr>
          <w:tab/>
        </w:r>
        <w:r>
          <w:t>GetMedicalPrescriptions</w:t>
        </w:r>
        <w:r>
          <w:tab/>
        </w:r>
        <w:r>
          <w:fldChar w:fldCharType="begin"/>
        </w:r>
        <w:r>
          <w:instrText xml:space="preserve"> PAGEREF _Toc401586984 \h </w:instrText>
        </w:r>
      </w:ins>
      <w:r>
        <w:fldChar w:fldCharType="separate"/>
      </w:r>
      <w:ins w:id="118" w:author="Maria Wettermark" w:date="2014-10-20T16:47:00Z">
        <w:r>
          <w:t>30</w:t>
        </w:r>
        <w:r>
          <w:fldChar w:fldCharType="end"/>
        </w:r>
      </w:ins>
    </w:p>
    <w:p w14:paraId="4FB41458" w14:textId="77777777" w:rsidR="00F80DC3" w:rsidRDefault="00F80DC3">
      <w:pPr>
        <w:pStyle w:val="Innehll2"/>
        <w:tabs>
          <w:tab w:val="left" w:pos="800"/>
          <w:tab w:val="right" w:leader="dot" w:pos="9912"/>
        </w:tabs>
        <w:rPr>
          <w:ins w:id="119" w:author="Maria Wettermark" w:date="2014-10-20T16:47:00Z"/>
          <w:rFonts w:asciiTheme="minorHAnsi" w:eastAsiaTheme="minorEastAsia" w:hAnsiTheme="minorHAnsi" w:cstheme="minorBidi"/>
          <w:b w:val="0"/>
          <w:color w:val="auto"/>
          <w:lang w:eastAsia="sv-SE"/>
        </w:rPr>
      </w:pPr>
      <w:ins w:id="120" w:author="Maria Wettermark" w:date="2014-10-20T16:47:00Z">
        <w:r>
          <w:t>7.5</w:t>
        </w:r>
        <w:r>
          <w:rPr>
            <w:rFonts w:asciiTheme="minorHAnsi" w:eastAsiaTheme="minorEastAsia" w:hAnsiTheme="minorHAnsi" w:cstheme="minorBidi"/>
            <w:b w:val="0"/>
            <w:color w:val="auto"/>
            <w:lang w:eastAsia="sv-SE"/>
          </w:rPr>
          <w:tab/>
        </w:r>
        <w:r>
          <w:t>RegisterPrescription</w:t>
        </w:r>
        <w:r>
          <w:tab/>
        </w:r>
        <w:r>
          <w:fldChar w:fldCharType="begin"/>
        </w:r>
        <w:r>
          <w:instrText xml:space="preserve"> PAGEREF _Toc401586985 \h </w:instrText>
        </w:r>
      </w:ins>
      <w:r>
        <w:fldChar w:fldCharType="separate"/>
      </w:r>
      <w:ins w:id="121" w:author="Maria Wettermark" w:date="2014-10-20T16:47:00Z">
        <w:r>
          <w:t>32</w:t>
        </w:r>
        <w:r>
          <w:fldChar w:fldCharType="end"/>
        </w:r>
      </w:ins>
    </w:p>
    <w:p w14:paraId="4A7D5680" w14:textId="77777777" w:rsidR="00F80DC3" w:rsidRDefault="00F80DC3">
      <w:pPr>
        <w:pStyle w:val="Innehll2"/>
        <w:tabs>
          <w:tab w:val="left" w:pos="800"/>
          <w:tab w:val="right" w:leader="dot" w:pos="9912"/>
        </w:tabs>
        <w:rPr>
          <w:ins w:id="122" w:author="Maria Wettermark" w:date="2014-10-20T16:47:00Z"/>
          <w:rFonts w:asciiTheme="minorHAnsi" w:eastAsiaTheme="minorEastAsia" w:hAnsiTheme="minorHAnsi" w:cstheme="minorBidi"/>
          <w:b w:val="0"/>
          <w:color w:val="auto"/>
          <w:lang w:eastAsia="sv-SE"/>
        </w:rPr>
      </w:pPr>
      <w:ins w:id="123" w:author="Maria Wettermark" w:date="2014-10-20T16:47:00Z">
        <w:r>
          <w:t>7.6</w:t>
        </w:r>
        <w:r>
          <w:rPr>
            <w:rFonts w:asciiTheme="minorHAnsi" w:eastAsiaTheme="minorEastAsia" w:hAnsiTheme="minorHAnsi" w:cstheme="minorBidi"/>
            <w:b w:val="0"/>
            <w:color w:val="auto"/>
            <w:lang w:eastAsia="sv-SE"/>
          </w:rPr>
          <w:tab/>
        </w:r>
        <w:r>
          <w:t>DiscontinuePrescription</w:t>
        </w:r>
        <w:r>
          <w:tab/>
        </w:r>
        <w:r>
          <w:fldChar w:fldCharType="begin"/>
        </w:r>
        <w:r>
          <w:instrText xml:space="preserve"> PAGEREF _Toc401586986 \h </w:instrText>
        </w:r>
      </w:ins>
      <w:r>
        <w:fldChar w:fldCharType="separate"/>
      </w:r>
      <w:ins w:id="124" w:author="Maria Wettermark" w:date="2014-10-20T16:47:00Z">
        <w:r>
          <w:t>34</w:t>
        </w:r>
        <w:r>
          <w:fldChar w:fldCharType="end"/>
        </w:r>
      </w:ins>
    </w:p>
    <w:p w14:paraId="456C40DF" w14:textId="77777777" w:rsidR="00F80DC3" w:rsidRDefault="00F80DC3">
      <w:pPr>
        <w:pStyle w:val="Innehll2"/>
        <w:tabs>
          <w:tab w:val="left" w:pos="800"/>
          <w:tab w:val="right" w:leader="dot" w:pos="9912"/>
        </w:tabs>
        <w:rPr>
          <w:ins w:id="125" w:author="Maria Wettermark" w:date="2014-10-20T16:47:00Z"/>
          <w:rFonts w:asciiTheme="minorHAnsi" w:eastAsiaTheme="minorEastAsia" w:hAnsiTheme="minorHAnsi" w:cstheme="minorBidi"/>
          <w:b w:val="0"/>
          <w:color w:val="auto"/>
          <w:lang w:eastAsia="sv-SE"/>
        </w:rPr>
      </w:pPr>
      <w:ins w:id="126" w:author="Maria Wettermark" w:date="2014-10-20T16:47:00Z">
        <w:r>
          <w:t>7.7</w:t>
        </w:r>
        <w:r>
          <w:rPr>
            <w:rFonts w:asciiTheme="minorHAnsi" w:eastAsiaTheme="minorEastAsia" w:hAnsiTheme="minorHAnsi" w:cstheme="minorBidi"/>
            <w:b w:val="0"/>
            <w:color w:val="auto"/>
            <w:lang w:eastAsia="sv-SE"/>
          </w:rPr>
          <w:tab/>
        </w:r>
        <w:r>
          <w:t>ChangePrescription</w:t>
        </w:r>
        <w:r>
          <w:tab/>
        </w:r>
        <w:r>
          <w:fldChar w:fldCharType="begin"/>
        </w:r>
        <w:r>
          <w:instrText xml:space="preserve"> PAGEREF _Toc401586987 \h </w:instrText>
        </w:r>
      </w:ins>
      <w:r>
        <w:fldChar w:fldCharType="separate"/>
      </w:r>
      <w:ins w:id="127" w:author="Maria Wettermark" w:date="2014-10-20T16:47:00Z">
        <w:r>
          <w:t>36</w:t>
        </w:r>
        <w:r>
          <w:fldChar w:fldCharType="end"/>
        </w:r>
      </w:ins>
    </w:p>
    <w:p w14:paraId="650172B7" w14:textId="77777777" w:rsidR="00F80DC3" w:rsidRDefault="00F80DC3">
      <w:pPr>
        <w:pStyle w:val="Innehll2"/>
        <w:tabs>
          <w:tab w:val="left" w:pos="800"/>
          <w:tab w:val="right" w:leader="dot" w:pos="9912"/>
        </w:tabs>
        <w:rPr>
          <w:ins w:id="128" w:author="Maria Wettermark" w:date="2014-10-20T16:47:00Z"/>
          <w:rFonts w:asciiTheme="minorHAnsi" w:eastAsiaTheme="minorEastAsia" w:hAnsiTheme="minorHAnsi" w:cstheme="minorBidi"/>
          <w:b w:val="0"/>
          <w:color w:val="auto"/>
          <w:lang w:eastAsia="sv-SE"/>
        </w:rPr>
      </w:pPr>
      <w:ins w:id="129" w:author="Maria Wettermark" w:date="2014-10-20T16:47:00Z">
        <w:r>
          <w:t>7.8</w:t>
        </w:r>
        <w:r>
          <w:rPr>
            <w:rFonts w:asciiTheme="minorHAnsi" w:eastAsiaTheme="minorEastAsia" w:hAnsiTheme="minorHAnsi" w:cstheme="minorBidi"/>
            <w:b w:val="0"/>
            <w:color w:val="auto"/>
            <w:lang w:eastAsia="sv-SE"/>
          </w:rPr>
          <w:tab/>
        </w:r>
        <w:r>
          <w:t>ConfirmPrescription</w:t>
        </w:r>
        <w:r>
          <w:tab/>
        </w:r>
        <w:r>
          <w:fldChar w:fldCharType="begin"/>
        </w:r>
        <w:r>
          <w:instrText xml:space="preserve"> PAGEREF _Toc401586988 \h </w:instrText>
        </w:r>
      </w:ins>
      <w:r>
        <w:fldChar w:fldCharType="separate"/>
      </w:r>
      <w:ins w:id="130" w:author="Maria Wettermark" w:date="2014-10-20T16:47:00Z">
        <w:r>
          <w:t>39</w:t>
        </w:r>
        <w:r>
          <w:fldChar w:fldCharType="end"/>
        </w:r>
      </w:ins>
    </w:p>
    <w:p w14:paraId="039AD02B" w14:textId="77777777" w:rsidR="00F80DC3" w:rsidRDefault="00F80DC3">
      <w:pPr>
        <w:pStyle w:val="Innehll2"/>
        <w:tabs>
          <w:tab w:val="left" w:pos="800"/>
          <w:tab w:val="right" w:leader="dot" w:pos="9912"/>
        </w:tabs>
        <w:rPr>
          <w:ins w:id="131" w:author="Maria Wettermark" w:date="2014-10-20T16:47:00Z"/>
          <w:rFonts w:asciiTheme="minorHAnsi" w:eastAsiaTheme="minorEastAsia" w:hAnsiTheme="minorHAnsi" w:cstheme="minorBidi"/>
          <w:b w:val="0"/>
          <w:color w:val="auto"/>
          <w:lang w:eastAsia="sv-SE"/>
        </w:rPr>
      </w:pPr>
      <w:ins w:id="132" w:author="Maria Wettermark" w:date="2014-10-20T16:47:00Z">
        <w:r>
          <w:t>7.9</w:t>
        </w:r>
        <w:r>
          <w:rPr>
            <w:rFonts w:asciiTheme="minorHAnsi" w:eastAsiaTheme="minorEastAsia" w:hAnsiTheme="minorHAnsi" w:cstheme="minorBidi"/>
            <w:b w:val="0"/>
            <w:color w:val="auto"/>
            <w:lang w:eastAsia="sv-SE"/>
          </w:rPr>
          <w:tab/>
        </w:r>
        <w:r>
          <w:t>StopPrescriptionDispensation</w:t>
        </w:r>
        <w:r>
          <w:tab/>
        </w:r>
        <w:r>
          <w:fldChar w:fldCharType="begin"/>
        </w:r>
        <w:r>
          <w:instrText xml:space="preserve"> PAGEREF _Toc401586989 \h </w:instrText>
        </w:r>
      </w:ins>
      <w:r>
        <w:fldChar w:fldCharType="separate"/>
      </w:r>
      <w:ins w:id="133" w:author="Maria Wettermark" w:date="2014-10-20T16:47:00Z">
        <w:r>
          <w:t>41</w:t>
        </w:r>
        <w:r>
          <w:fldChar w:fldCharType="end"/>
        </w:r>
      </w:ins>
    </w:p>
    <w:p w14:paraId="6530B47F" w14:textId="77777777" w:rsidR="00F80DC3" w:rsidRDefault="00F80DC3">
      <w:pPr>
        <w:pStyle w:val="Innehll2"/>
        <w:tabs>
          <w:tab w:val="left" w:pos="1000"/>
          <w:tab w:val="right" w:leader="dot" w:pos="9912"/>
        </w:tabs>
        <w:rPr>
          <w:ins w:id="134" w:author="Maria Wettermark" w:date="2014-10-20T16:47:00Z"/>
          <w:rFonts w:asciiTheme="minorHAnsi" w:eastAsiaTheme="minorEastAsia" w:hAnsiTheme="minorHAnsi" w:cstheme="minorBidi"/>
          <w:b w:val="0"/>
          <w:color w:val="auto"/>
          <w:lang w:eastAsia="sv-SE"/>
        </w:rPr>
      </w:pPr>
      <w:ins w:id="135" w:author="Maria Wettermark" w:date="2014-10-20T16:47:00Z">
        <w:r>
          <w:t>7.10</w:t>
        </w:r>
        <w:r>
          <w:rPr>
            <w:rFonts w:asciiTheme="minorHAnsi" w:eastAsiaTheme="minorEastAsia" w:hAnsiTheme="minorHAnsi" w:cstheme="minorBidi"/>
            <w:b w:val="0"/>
            <w:color w:val="auto"/>
            <w:lang w:eastAsia="sv-SE"/>
          </w:rPr>
          <w:tab/>
        </w:r>
        <w:r>
          <w:t>Beskrivning av fält</w:t>
        </w:r>
        <w:r>
          <w:tab/>
        </w:r>
        <w:r>
          <w:fldChar w:fldCharType="begin"/>
        </w:r>
        <w:r>
          <w:instrText xml:space="preserve"> PAGEREF _Toc401586990 \h </w:instrText>
        </w:r>
      </w:ins>
      <w:r>
        <w:fldChar w:fldCharType="separate"/>
      </w:r>
      <w:ins w:id="136" w:author="Maria Wettermark" w:date="2014-10-20T16:47:00Z">
        <w:r>
          <w:t>43</w:t>
        </w:r>
        <w:r>
          <w:fldChar w:fldCharType="end"/>
        </w:r>
      </w:ins>
    </w:p>
    <w:p w14:paraId="188952CB" w14:textId="77777777" w:rsidR="00F80DC3" w:rsidRDefault="00F80DC3">
      <w:pPr>
        <w:pStyle w:val="Innehll2"/>
        <w:tabs>
          <w:tab w:val="right" w:leader="dot" w:pos="9912"/>
        </w:tabs>
        <w:rPr>
          <w:ins w:id="137" w:author="Maria Wettermark" w:date="2014-10-20T16:47:00Z"/>
          <w:rFonts w:asciiTheme="minorHAnsi" w:eastAsiaTheme="minorEastAsia" w:hAnsiTheme="minorHAnsi" w:cstheme="minorBidi"/>
          <w:b w:val="0"/>
          <w:color w:val="auto"/>
          <w:lang w:eastAsia="sv-SE"/>
        </w:rPr>
      </w:pPr>
      <w:ins w:id="138" w:author="Maria Wettermark" w:date="2014-10-20T16:47:00Z">
        <w:r>
          <w:t>EjVerifieradForskrivningsdel</w:t>
        </w:r>
        <w:r>
          <w:tab/>
        </w:r>
        <w:r>
          <w:fldChar w:fldCharType="begin"/>
        </w:r>
        <w:r>
          <w:instrText xml:space="preserve"> PAGEREF _Toc401586991 \h </w:instrText>
        </w:r>
      </w:ins>
      <w:r>
        <w:fldChar w:fldCharType="separate"/>
      </w:r>
      <w:ins w:id="139" w:author="Maria Wettermark" w:date="2014-10-20T16:47:00Z">
        <w:r>
          <w:t>48</w:t>
        </w:r>
        <w:r>
          <w:fldChar w:fldCharType="end"/>
        </w:r>
      </w:ins>
    </w:p>
    <w:p w14:paraId="6739E360" w14:textId="77777777" w:rsidR="00F80DC3" w:rsidRDefault="00F80DC3">
      <w:pPr>
        <w:pStyle w:val="Innehll2"/>
        <w:tabs>
          <w:tab w:val="right" w:leader="dot" w:pos="9912"/>
        </w:tabs>
        <w:rPr>
          <w:ins w:id="140" w:author="Maria Wettermark" w:date="2014-10-20T16:47:00Z"/>
          <w:rFonts w:asciiTheme="minorHAnsi" w:eastAsiaTheme="minorEastAsia" w:hAnsiTheme="minorHAnsi" w:cstheme="minorBidi"/>
          <w:b w:val="0"/>
          <w:color w:val="auto"/>
          <w:lang w:eastAsia="sv-SE"/>
        </w:rPr>
      </w:pPr>
      <w:ins w:id="141" w:author="Maria Wettermark" w:date="2014-10-20T16:47:00Z">
        <w:r>
          <w:t>Lakemedelsartikelinformation</w:t>
        </w:r>
        <w:r>
          <w:tab/>
        </w:r>
        <w:r>
          <w:fldChar w:fldCharType="begin"/>
        </w:r>
        <w:r>
          <w:instrText xml:space="preserve"> PAGEREF _Toc401586992 \h </w:instrText>
        </w:r>
      </w:ins>
      <w:r>
        <w:fldChar w:fldCharType="separate"/>
      </w:r>
      <w:ins w:id="142" w:author="Maria Wettermark" w:date="2014-10-20T16:47:00Z">
        <w:r>
          <w:t>49</w:t>
        </w:r>
        <w:r>
          <w:fldChar w:fldCharType="end"/>
        </w:r>
      </w:ins>
    </w:p>
    <w:p w14:paraId="32D4CB78" w14:textId="77777777" w:rsidR="00F80DC3" w:rsidRDefault="00F80DC3">
      <w:pPr>
        <w:pStyle w:val="Innehll2"/>
        <w:tabs>
          <w:tab w:val="right" w:leader="dot" w:pos="9912"/>
        </w:tabs>
        <w:rPr>
          <w:ins w:id="143" w:author="Maria Wettermark" w:date="2014-10-20T16:47:00Z"/>
          <w:rFonts w:asciiTheme="minorHAnsi" w:eastAsiaTheme="minorEastAsia" w:hAnsiTheme="minorHAnsi" w:cstheme="minorBidi"/>
          <w:b w:val="0"/>
          <w:color w:val="auto"/>
          <w:lang w:eastAsia="sv-SE"/>
        </w:rPr>
      </w:pPr>
      <w:ins w:id="144" w:author="Maria Wettermark" w:date="2014-10-20T16:47:00Z">
        <w:r>
          <w:t>Handelsvaruinformation</w:t>
        </w:r>
        <w:r>
          <w:tab/>
        </w:r>
        <w:r>
          <w:fldChar w:fldCharType="begin"/>
        </w:r>
        <w:r>
          <w:instrText xml:space="preserve"> PAGEREF _Toc401586993 \h </w:instrText>
        </w:r>
      </w:ins>
      <w:r>
        <w:fldChar w:fldCharType="separate"/>
      </w:r>
      <w:ins w:id="145" w:author="Maria Wettermark" w:date="2014-10-20T16:47:00Z">
        <w:r>
          <w:t>50</w:t>
        </w:r>
        <w:r>
          <w:fldChar w:fldCharType="end"/>
        </w:r>
      </w:ins>
    </w:p>
    <w:p w14:paraId="288E7C28" w14:textId="77777777" w:rsidR="00F80DC3" w:rsidRDefault="00F80DC3">
      <w:pPr>
        <w:pStyle w:val="Innehll2"/>
        <w:tabs>
          <w:tab w:val="right" w:leader="dot" w:pos="9912"/>
        </w:tabs>
        <w:rPr>
          <w:ins w:id="146" w:author="Maria Wettermark" w:date="2014-10-20T16:47:00Z"/>
          <w:rFonts w:asciiTheme="minorHAnsi" w:eastAsiaTheme="minorEastAsia" w:hAnsiTheme="minorHAnsi" w:cstheme="minorBidi"/>
          <w:b w:val="0"/>
          <w:color w:val="auto"/>
          <w:lang w:eastAsia="sv-SE"/>
        </w:rPr>
      </w:pPr>
      <w:ins w:id="147" w:author="Maria Wettermark" w:date="2014-10-20T16:47:00Z">
        <w:r>
          <w:t>Lakemedelsproduktinformation</w:t>
        </w:r>
        <w:r>
          <w:tab/>
        </w:r>
        <w:r>
          <w:fldChar w:fldCharType="begin"/>
        </w:r>
        <w:r>
          <w:instrText xml:space="preserve"> PAGEREF _Toc401586994 \h </w:instrText>
        </w:r>
      </w:ins>
      <w:r>
        <w:fldChar w:fldCharType="separate"/>
      </w:r>
      <w:ins w:id="148" w:author="Maria Wettermark" w:date="2014-10-20T16:47:00Z">
        <w:r>
          <w:t>50</w:t>
        </w:r>
        <w:r>
          <w:fldChar w:fldCharType="end"/>
        </w:r>
      </w:ins>
    </w:p>
    <w:p w14:paraId="7D3DE1E5" w14:textId="77777777" w:rsidR="00F80DC3" w:rsidRDefault="00F80DC3">
      <w:pPr>
        <w:pStyle w:val="Innehll2"/>
        <w:tabs>
          <w:tab w:val="right" w:leader="dot" w:pos="9912"/>
        </w:tabs>
        <w:rPr>
          <w:ins w:id="149" w:author="Maria Wettermark" w:date="2014-10-20T16:47:00Z"/>
          <w:rFonts w:asciiTheme="minorHAnsi" w:eastAsiaTheme="minorEastAsia" w:hAnsiTheme="minorHAnsi" w:cstheme="minorBidi"/>
          <w:b w:val="0"/>
          <w:color w:val="auto"/>
          <w:lang w:eastAsia="sv-SE"/>
        </w:rPr>
      </w:pPr>
      <w:ins w:id="150" w:author="Maria Wettermark" w:date="2014-10-20T16:47:00Z">
        <w:r>
          <w:t>Anvandareinformation</w:t>
        </w:r>
        <w:r>
          <w:tab/>
        </w:r>
        <w:r>
          <w:fldChar w:fldCharType="begin"/>
        </w:r>
        <w:r>
          <w:instrText xml:space="preserve"> PAGEREF _Toc401586995 \h </w:instrText>
        </w:r>
      </w:ins>
      <w:r>
        <w:fldChar w:fldCharType="separate"/>
      </w:r>
      <w:ins w:id="151" w:author="Maria Wettermark" w:date="2014-10-20T16:47:00Z">
        <w:r>
          <w:t>66</w:t>
        </w:r>
        <w:r>
          <w:fldChar w:fldCharType="end"/>
        </w:r>
      </w:ins>
    </w:p>
    <w:p w14:paraId="4A100673" w14:textId="77777777" w:rsidR="00F80DC3" w:rsidRDefault="00F80DC3">
      <w:pPr>
        <w:pStyle w:val="Innehll2"/>
        <w:tabs>
          <w:tab w:val="right" w:leader="dot" w:pos="9912"/>
        </w:tabs>
        <w:rPr>
          <w:ins w:id="152" w:author="Maria Wettermark" w:date="2014-10-20T16:47:00Z"/>
          <w:rFonts w:asciiTheme="minorHAnsi" w:eastAsiaTheme="minorEastAsia" w:hAnsiTheme="minorHAnsi" w:cstheme="minorBidi"/>
          <w:b w:val="0"/>
          <w:color w:val="auto"/>
          <w:lang w:eastAsia="sv-SE"/>
        </w:rPr>
      </w:pPr>
      <w:ins w:id="153" w:author="Maria Wettermark" w:date="2014-10-20T16:47:00Z">
        <w:r>
          <w:t>KompletterandeReceptinformation</w:t>
        </w:r>
        <w:r>
          <w:tab/>
        </w:r>
        <w:r>
          <w:fldChar w:fldCharType="begin"/>
        </w:r>
        <w:r>
          <w:instrText xml:space="preserve"> PAGEREF _Toc401586996 \h </w:instrText>
        </w:r>
      </w:ins>
      <w:r>
        <w:fldChar w:fldCharType="separate"/>
      </w:r>
      <w:ins w:id="154" w:author="Maria Wettermark" w:date="2014-10-20T16:47:00Z">
        <w:r>
          <w:t>67</w:t>
        </w:r>
        <w:r>
          <w:fldChar w:fldCharType="end"/>
        </w:r>
      </w:ins>
    </w:p>
    <w:p w14:paraId="63D45825" w14:textId="77777777" w:rsidR="00F80DC3" w:rsidRDefault="00F80DC3">
      <w:pPr>
        <w:pStyle w:val="Innehll2"/>
        <w:tabs>
          <w:tab w:val="right" w:leader="dot" w:pos="9912"/>
        </w:tabs>
        <w:rPr>
          <w:ins w:id="155" w:author="Maria Wettermark" w:date="2014-10-20T16:47:00Z"/>
          <w:rFonts w:asciiTheme="minorHAnsi" w:eastAsiaTheme="minorEastAsia" w:hAnsiTheme="minorHAnsi" w:cstheme="minorBidi"/>
          <w:b w:val="0"/>
          <w:color w:val="auto"/>
          <w:lang w:eastAsia="sv-SE"/>
        </w:rPr>
      </w:pPr>
      <w:ins w:id="156" w:author="Maria Wettermark" w:date="2014-10-20T16:47:00Z">
        <w:r>
          <w:t>Apoteksinformation</w:t>
        </w:r>
        <w:r>
          <w:tab/>
        </w:r>
        <w:r>
          <w:fldChar w:fldCharType="begin"/>
        </w:r>
        <w:r>
          <w:instrText xml:space="preserve"> PAGEREF _Toc401586997 \h </w:instrText>
        </w:r>
      </w:ins>
      <w:r>
        <w:fldChar w:fldCharType="separate"/>
      </w:r>
      <w:ins w:id="157" w:author="Maria Wettermark" w:date="2014-10-20T16:47:00Z">
        <w:r>
          <w:t>67</w:t>
        </w:r>
        <w:r>
          <w:fldChar w:fldCharType="end"/>
        </w:r>
      </w:ins>
    </w:p>
    <w:p w14:paraId="644672A2" w14:textId="77777777" w:rsidR="00F80DC3" w:rsidRDefault="00F80DC3">
      <w:pPr>
        <w:pStyle w:val="Innehll2"/>
        <w:tabs>
          <w:tab w:val="right" w:leader="dot" w:pos="9912"/>
        </w:tabs>
        <w:rPr>
          <w:ins w:id="158" w:author="Maria Wettermark" w:date="2014-10-20T16:47:00Z"/>
          <w:rFonts w:asciiTheme="minorHAnsi" w:eastAsiaTheme="minorEastAsia" w:hAnsiTheme="minorHAnsi" w:cstheme="minorBidi"/>
          <w:b w:val="0"/>
          <w:color w:val="auto"/>
          <w:lang w:eastAsia="sv-SE"/>
        </w:rPr>
      </w:pPr>
      <w:ins w:id="159" w:author="Maria Wettermark" w:date="2014-10-20T16:47:00Z">
        <w:r>
          <w:t>Arbetsplatsinformation</w:t>
        </w:r>
        <w:r>
          <w:tab/>
        </w:r>
        <w:r>
          <w:fldChar w:fldCharType="begin"/>
        </w:r>
        <w:r>
          <w:instrText xml:space="preserve"> PAGEREF _Toc401586998 \h </w:instrText>
        </w:r>
      </w:ins>
      <w:r>
        <w:fldChar w:fldCharType="separate"/>
      </w:r>
      <w:ins w:id="160" w:author="Maria Wettermark" w:date="2014-10-20T16:47:00Z">
        <w:r>
          <w:t>68</w:t>
        </w:r>
        <w:r>
          <w:fldChar w:fldCharType="end"/>
        </w:r>
      </w:ins>
    </w:p>
    <w:p w14:paraId="7DA89FF7" w14:textId="77777777" w:rsidR="00F80DC3" w:rsidRDefault="00F80DC3">
      <w:pPr>
        <w:pStyle w:val="Innehll2"/>
        <w:tabs>
          <w:tab w:val="right" w:leader="dot" w:pos="9912"/>
        </w:tabs>
        <w:rPr>
          <w:ins w:id="161" w:author="Maria Wettermark" w:date="2014-10-20T16:47:00Z"/>
          <w:rFonts w:asciiTheme="minorHAnsi" w:eastAsiaTheme="minorEastAsia" w:hAnsiTheme="minorHAnsi" w:cstheme="minorBidi"/>
          <w:b w:val="0"/>
          <w:color w:val="auto"/>
          <w:lang w:eastAsia="sv-SE"/>
        </w:rPr>
      </w:pPr>
      <w:ins w:id="162" w:author="Maria Wettermark" w:date="2014-10-20T16:47:00Z">
        <w:r>
          <w:t>journalstatus</w:t>
        </w:r>
        <w:r>
          <w:tab/>
        </w:r>
        <w:r>
          <w:fldChar w:fldCharType="begin"/>
        </w:r>
        <w:r>
          <w:instrText xml:space="preserve"> PAGEREF _Toc401586999 \h </w:instrText>
        </w:r>
      </w:ins>
      <w:r>
        <w:fldChar w:fldCharType="separate"/>
      </w:r>
      <w:ins w:id="163" w:author="Maria Wettermark" w:date="2014-10-20T16:47:00Z">
        <w:r>
          <w:t>69</w:t>
        </w:r>
        <w:r>
          <w:fldChar w:fldCharType="end"/>
        </w:r>
      </w:ins>
    </w:p>
    <w:p w14:paraId="490DD53E" w14:textId="77777777" w:rsidR="00F80DC3" w:rsidRDefault="00F80DC3">
      <w:pPr>
        <w:pStyle w:val="Innehll2"/>
        <w:tabs>
          <w:tab w:val="right" w:leader="dot" w:pos="9912"/>
        </w:tabs>
        <w:rPr>
          <w:ins w:id="164" w:author="Maria Wettermark" w:date="2014-10-20T16:47:00Z"/>
          <w:rFonts w:asciiTheme="minorHAnsi" w:eastAsiaTheme="minorEastAsia" w:hAnsiTheme="minorHAnsi" w:cstheme="minorBidi"/>
          <w:b w:val="0"/>
          <w:color w:val="auto"/>
          <w:lang w:eastAsia="sv-SE"/>
        </w:rPr>
      </w:pPr>
      <w:ins w:id="165" w:author="Maria Wettermark" w:date="2014-10-20T16:47:00Z">
        <w:r>
          <w:t>receptstatus</w:t>
        </w:r>
        <w:r>
          <w:tab/>
        </w:r>
        <w:r>
          <w:fldChar w:fldCharType="begin"/>
        </w:r>
        <w:r>
          <w:instrText xml:space="preserve"> PAGEREF _Toc401587000 \h </w:instrText>
        </w:r>
      </w:ins>
      <w:r>
        <w:fldChar w:fldCharType="separate"/>
      </w:r>
      <w:ins w:id="166" w:author="Maria Wettermark" w:date="2014-10-20T16:47:00Z">
        <w:r>
          <w:t>69</w:t>
        </w:r>
        <w:r>
          <w:fldChar w:fldCharType="end"/>
        </w:r>
      </w:ins>
    </w:p>
    <w:p w14:paraId="32BA97CC" w14:textId="77777777" w:rsidR="00F80DC3" w:rsidRDefault="00F80DC3">
      <w:pPr>
        <w:pStyle w:val="Innehll2"/>
        <w:tabs>
          <w:tab w:val="right" w:leader="dot" w:pos="9912"/>
        </w:tabs>
        <w:rPr>
          <w:ins w:id="167" w:author="Maria Wettermark" w:date="2014-10-20T16:47:00Z"/>
          <w:rFonts w:asciiTheme="minorHAnsi" w:eastAsiaTheme="minorEastAsia" w:hAnsiTheme="minorHAnsi" w:cstheme="minorBidi"/>
          <w:b w:val="0"/>
          <w:color w:val="auto"/>
          <w:lang w:eastAsia="sv-SE"/>
        </w:rPr>
      </w:pPr>
      <w:ins w:id="168" w:author="Maria Wettermark" w:date="2014-10-20T16:47:00Z">
        <w:r>
          <w:t>pauppdragav</w:t>
        </w:r>
        <w:r>
          <w:tab/>
        </w:r>
        <w:r>
          <w:fldChar w:fldCharType="begin"/>
        </w:r>
        <w:r>
          <w:instrText xml:space="preserve"> PAGEREF _Toc401587001 \h </w:instrText>
        </w:r>
      </w:ins>
      <w:r>
        <w:fldChar w:fldCharType="separate"/>
      </w:r>
      <w:ins w:id="169" w:author="Maria Wettermark" w:date="2014-10-20T16:47:00Z">
        <w:r>
          <w:t>69</w:t>
        </w:r>
        <w:r>
          <w:fldChar w:fldCharType="end"/>
        </w:r>
      </w:ins>
    </w:p>
    <w:p w14:paraId="3B5E32A5" w14:textId="77777777" w:rsidR="00F80DC3" w:rsidRDefault="00F80DC3">
      <w:pPr>
        <w:pStyle w:val="Innehll2"/>
        <w:tabs>
          <w:tab w:val="right" w:leader="dot" w:pos="9912"/>
        </w:tabs>
        <w:rPr>
          <w:ins w:id="170" w:author="Maria Wettermark" w:date="2014-10-20T16:47:00Z"/>
          <w:rFonts w:asciiTheme="minorHAnsi" w:eastAsiaTheme="minorEastAsia" w:hAnsiTheme="minorHAnsi" w:cstheme="minorBidi"/>
          <w:b w:val="0"/>
          <w:color w:val="auto"/>
          <w:lang w:eastAsia="sv-SE"/>
        </w:rPr>
      </w:pPr>
      <w:ins w:id="171" w:author="Maria Wettermark" w:date="2014-10-20T16:47:00Z">
        <w:r>
          <w:t>forandringstyp</w:t>
        </w:r>
        <w:r>
          <w:tab/>
        </w:r>
        <w:r>
          <w:fldChar w:fldCharType="begin"/>
        </w:r>
        <w:r>
          <w:instrText xml:space="preserve"> PAGEREF _Toc401587002 \h </w:instrText>
        </w:r>
      </w:ins>
      <w:r>
        <w:fldChar w:fldCharType="separate"/>
      </w:r>
      <w:ins w:id="172" w:author="Maria Wettermark" w:date="2014-10-20T16:47:00Z">
        <w:r>
          <w:t>69</w:t>
        </w:r>
        <w:r>
          <w:fldChar w:fldCharType="end"/>
        </w:r>
      </w:ins>
    </w:p>
    <w:p w14:paraId="4DF800ED" w14:textId="77777777" w:rsidR="00FD2D59" w:rsidDel="00F80DC3" w:rsidRDefault="00FD2D59">
      <w:pPr>
        <w:pStyle w:val="Innehll1"/>
        <w:tabs>
          <w:tab w:val="left" w:pos="400"/>
          <w:tab w:val="right" w:leader="dot" w:pos="9912"/>
        </w:tabs>
        <w:rPr>
          <w:del w:id="173" w:author="Maria Wettermark" w:date="2014-10-20T16:47:00Z"/>
          <w:rFonts w:asciiTheme="minorHAnsi" w:eastAsiaTheme="minorEastAsia" w:hAnsiTheme="minorHAnsi" w:cstheme="minorBidi"/>
          <w:b w:val="0"/>
          <w:color w:val="auto"/>
          <w:sz w:val="22"/>
          <w:szCs w:val="22"/>
          <w:lang w:eastAsia="sv-SE"/>
        </w:rPr>
      </w:pPr>
      <w:del w:id="174" w:author="Maria Wettermark" w:date="2014-10-20T16:47:00Z">
        <w:r w:rsidDel="00F80DC3">
          <w:delText>1</w:delText>
        </w:r>
        <w:r w:rsidDel="00F80DC3">
          <w:rPr>
            <w:rFonts w:asciiTheme="minorHAnsi" w:eastAsiaTheme="minorEastAsia" w:hAnsiTheme="minorHAnsi" w:cstheme="minorBidi"/>
            <w:b w:val="0"/>
            <w:color w:val="auto"/>
            <w:sz w:val="22"/>
            <w:szCs w:val="22"/>
            <w:lang w:eastAsia="sv-SE"/>
          </w:rPr>
          <w:tab/>
        </w:r>
        <w:r w:rsidDel="00F80DC3">
          <w:delText>Inledning</w:delText>
        </w:r>
        <w:r w:rsidDel="00F80DC3">
          <w:tab/>
          <w:delText>5</w:delText>
        </w:r>
      </w:del>
    </w:p>
    <w:p w14:paraId="3E4870F8" w14:textId="77777777" w:rsidR="00FD2D59" w:rsidDel="00F80DC3" w:rsidRDefault="00FD2D59">
      <w:pPr>
        <w:pStyle w:val="Innehll1"/>
        <w:tabs>
          <w:tab w:val="left" w:pos="400"/>
          <w:tab w:val="right" w:leader="dot" w:pos="9912"/>
        </w:tabs>
        <w:rPr>
          <w:del w:id="175" w:author="Maria Wettermark" w:date="2014-10-20T16:47:00Z"/>
          <w:rFonts w:asciiTheme="minorHAnsi" w:eastAsiaTheme="minorEastAsia" w:hAnsiTheme="minorHAnsi" w:cstheme="minorBidi"/>
          <w:b w:val="0"/>
          <w:color w:val="auto"/>
          <w:sz w:val="22"/>
          <w:szCs w:val="22"/>
          <w:lang w:eastAsia="sv-SE"/>
        </w:rPr>
      </w:pPr>
      <w:del w:id="176" w:author="Maria Wettermark" w:date="2014-10-20T16:47:00Z">
        <w:r w:rsidDel="00F80DC3">
          <w:delText>2</w:delText>
        </w:r>
        <w:r w:rsidDel="00F80DC3">
          <w:rPr>
            <w:rFonts w:asciiTheme="minorHAnsi" w:eastAsiaTheme="minorEastAsia" w:hAnsiTheme="minorHAnsi" w:cstheme="minorBidi"/>
            <w:b w:val="0"/>
            <w:color w:val="auto"/>
            <w:sz w:val="22"/>
            <w:szCs w:val="22"/>
            <w:lang w:eastAsia="sv-SE"/>
          </w:rPr>
          <w:tab/>
        </w:r>
        <w:r w:rsidDel="00F80DC3">
          <w:delText>Versionsinformation</w:delText>
        </w:r>
        <w:r w:rsidDel="00F80DC3">
          <w:tab/>
          <w:delText>6</w:delText>
        </w:r>
      </w:del>
    </w:p>
    <w:p w14:paraId="7C22B102" w14:textId="77777777" w:rsidR="00FD2D59" w:rsidDel="00F80DC3" w:rsidRDefault="00FD2D59">
      <w:pPr>
        <w:pStyle w:val="Innehll2"/>
        <w:tabs>
          <w:tab w:val="left" w:pos="800"/>
          <w:tab w:val="right" w:leader="dot" w:pos="9912"/>
        </w:tabs>
        <w:rPr>
          <w:del w:id="177" w:author="Maria Wettermark" w:date="2014-10-20T16:47:00Z"/>
          <w:rFonts w:asciiTheme="minorHAnsi" w:eastAsiaTheme="minorEastAsia" w:hAnsiTheme="minorHAnsi" w:cstheme="minorBidi"/>
          <w:b w:val="0"/>
          <w:color w:val="auto"/>
          <w:lang w:eastAsia="sv-SE"/>
        </w:rPr>
      </w:pPr>
      <w:del w:id="178" w:author="Maria Wettermark" w:date="2014-10-20T16:47:00Z">
        <w:r w:rsidDel="00F80DC3">
          <w:lastRenderedPageBreak/>
          <w:delText>2.1</w:delText>
        </w:r>
        <w:r w:rsidDel="00F80DC3">
          <w:rPr>
            <w:rFonts w:asciiTheme="minorHAnsi" w:eastAsiaTheme="minorEastAsia" w:hAnsiTheme="minorHAnsi" w:cstheme="minorBidi"/>
            <w:b w:val="0"/>
            <w:color w:val="auto"/>
            <w:lang w:eastAsia="sv-SE"/>
          </w:rPr>
          <w:tab/>
        </w:r>
        <w:r w:rsidDel="00F80DC3">
          <w:delText>Version 1.0.1</w:delText>
        </w:r>
        <w:r w:rsidDel="00F80DC3">
          <w:tab/>
          <w:delText>6</w:delText>
        </w:r>
      </w:del>
    </w:p>
    <w:p w14:paraId="59ED8E8A" w14:textId="77777777" w:rsidR="00FD2D59" w:rsidDel="00F80DC3" w:rsidRDefault="00FD2D59">
      <w:pPr>
        <w:pStyle w:val="Innehll1"/>
        <w:tabs>
          <w:tab w:val="left" w:pos="400"/>
          <w:tab w:val="right" w:leader="dot" w:pos="9912"/>
        </w:tabs>
        <w:rPr>
          <w:del w:id="179" w:author="Maria Wettermark" w:date="2014-10-20T16:47:00Z"/>
          <w:rFonts w:asciiTheme="minorHAnsi" w:eastAsiaTheme="minorEastAsia" w:hAnsiTheme="minorHAnsi" w:cstheme="minorBidi"/>
          <w:b w:val="0"/>
          <w:color w:val="auto"/>
          <w:sz w:val="22"/>
          <w:szCs w:val="22"/>
          <w:lang w:eastAsia="sv-SE"/>
        </w:rPr>
      </w:pPr>
      <w:del w:id="180" w:author="Maria Wettermark" w:date="2014-10-20T16:47:00Z">
        <w:r w:rsidDel="00F80DC3">
          <w:delText>3</w:delText>
        </w:r>
        <w:r w:rsidDel="00F80DC3">
          <w:rPr>
            <w:rFonts w:asciiTheme="minorHAnsi" w:eastAsiaTheme="minorEastAsia" w:hAnsiTheme="minorHAnsi" w:cstheme="minorBidi"/>
            <w:b w:val="0"/>
            <w:color w:val="auto"/>
            <w:sz w:val="22"/>
            <w:szCs w:val="22"/>
            <w:lang w:eastAsia="sv-SE"/>
          </w:rPr>
          <w:tab/>
        </w:r>
        <w:r w:rsidDel="00F80DC3">
          <w:delText>Referenser</w:delText>
        </w:r>
        <w:r w:rsidDel="00F80DC3">
          <w:tab/>
          <w:delText>7</w:delText>
        </w:r>
      </w:del>
    </w:p>
    <w:p w14:paraId="098224DE" w14:textId="77777777" w:rsidR="00FD2D59" w:rsidDel="00F80DC3" w:rsidRDefault="00FD2D59">
      <w:pPr>
        <w:pStyle w:val="Innehll1"/>
        <w:tabs>
          <w:tab w:val="left" w:pos="400"/>
          <w:tab w:val="right" w:leader="dot" w:pos="9912"/>
        </w:tabs>
        <w:rPr>
          <w:del w:id="181" w:author="Maria Wettermark" w:date="2014-10-20T16:47:00Z"/>
          <w:rFonts w:asciiTheme="minorHAnsi" w:eastAsiaTheme="minorEastAsia" w:hAnsiTheme="minorHAnsi" w:cstheme="minorBidi"/>
          <w:b w:val="0"/>
          <w:color w:val="auto"/>
          <w:sz w:val="22"/>
          <w:szCs w:val="22"/>
          <w:lang w:eastAsia="sv-SE"/>
        </w:rPr>
      </w:pPr>
      <w:del w:id="182" w:author="Maria Wettermark" w:date="2014-10-20T16:47:00Z">
        <w:r w:rsidDel="00F80DC3">
          <w:delText>4</w:delText>
        </w:r>
        <w:r w:rsidDel="00F80DC3">
          <w:rPr>
            <w:rFonts w:asciiTheme="minorHAnsi" w:eastAsiaTheme="minorEastAsia" w:hAnsiTheme="minorHAnsi" w:cstheme="minorBidi"/>
            <w:b w:val="0"/>
            <w:color w:val="auto"/>
            <w:sz w:val="22"/>
            <w:szCs w:val="22"/>
            <w:lang w:eastAsia="sv-SE"/>
          </w:rPr>
          <w:tab/>
        </w:r>
        <w:r w:rsidDel="00F80DC3">
          <w:delText>Tjänstedomänens arkitektur</w:delText>
        </w:r>
        <w:r w:rsidDel="00F80DC3">
          <w:tab/>
          <w:delText>8</w:delText>
        </w:r>
      </w:del>
    </w:p>
    <w:p w14:paraId="60CD1F3B" w14:textId="77777777" w:rsidR="00FD2D59" w:rsidDel="00F80DC3" w:rsidRDefault="00FD2D59">
      <w:pPr>
        <w:pStyle w:val="Innehll2"/>
        <w:tabs>
          <w:tab w:val="left" w:pos="800"/>
          <w:tab w:val="right" w:leader="dot" w:pos="9912"/>
        </w:tabs>
        <w:rPr>
          <w:del w:id="183" w:author="Maria Wettermark" w:date="2014-10-20T16:47:00Z"/>
          <w:rFonts w:asciiTheme="minorHAnsi" w:eastAsiaTheme="minorEastAsia" w:hAnsiTheme="minorHAnsi" w:cstheme="minorBidi"/>
          <w:b w:val="0"/>
          <w:color w:val="auto"/>
          <w:lang w:eastAsia="sv-SE"/>
        </w:rPr>
      </w:pPr>
      <w:del w:id="184" w:author="Maria Wettermark" w:date="2014-10-20T16:47:00Z">
        <w:r w:rsidDel="00F80DC3">
          <w:delText>4.1</w:delText>
        </w:r>
        <w:r w:rsidDel="00F80DC3">
          <w:rPr>
            <w:rFonts w:asciiTheme="minorHAnsi" w:eastAsiaTheme="minorEastAsia" w:hAnsiTheme="minorHAnsi" w:cstheme="minorBidi"/>
            <w:b w:val="0"/>
            <w:color w:val="auto"/>
            <w:lang w:eastAsia="sv-SE"/>
          </w:rPr>
          <w:tab/>
        </w:r>
        <w:r w:rsidDel="00F80DC3">
          <w:delText>Översikt</w:delText>
        </w:r>
        <w:r w:rsidDel="00F80DC3">
          <w:tab/>
          <w:delText>8</w:delText>
        </w:r>
      </w:del>
    </w:p>
    <w:p w14:paraId="3833F852" w14:textId="77777777" w:rsidR="00FD2D59" w:rsidDel="00F80DC3" w:rsidRDefault="00FD2D59">
      <w:pPr>
        <w:pStyle w:val="Innehll2"/>
        <w:tabs>
          <w:tab w:val="left" w:pos="800"/>
          <w:tab w:val="right" w:leader="dot" w:pos="9912"/>
        </w:tabs>
        <w:rPr>
          <w:del w:id="185" w:author="Maria Wettermark" w:date="2014-10-20T16:47:00Z"/>
          <w:rFonts w:asciiTheme="minorHAnsi" w:eastAsiaTheme="minorEastAsia" w:hAnsiTheme="minorHAnsi" w:cstheme="minorBidi"/>
          <w:b w:val="0"/>
          <w:color w:val="auto"/>
          <w:lang w:eastAsia="sv-SE"/>
        </w:rPr>
      </w:pPr>
      <w:del w:id="186" w:author="Maria Wettermark" w:date="2014-10-20T16:47:00Z">
        <w:r w:rsidDel="00F80DC3">
          <w:delText>4.2</w:delText>
        </w:r>
        <w:r w:rsidDel="00F80DC3">
          <w:rPr>
            <w:rFonts w:asciiTheme="minorHAnsi" w:eastAsiaTheme="minorEastAsia" w:hAnsiTheme="minorHAnsi" w:cstheme="minorBidi"/>
            <w:b w:val="0"/>
            <w:color w:val="auto"/>
            <w:lang w:eastAsia="sv-SE"/>
          </w:rPr>
          <w:tab/>
        </w:r>
        <w:r w:rsidDel="00F80DC3">
          <w:delText>Ordinera insättning</w:delText>
        </w:r>
        <w:r w:rsidDel="00F80DC3">
          <w:tab/>
          <w:delText>10</w:delText>
        </w:r>
      </w:del>
    </w:p>
    <w:p w14:paraId="3CCA2C1E" w14:textId="77777777" w:rsidR="00FD2D59" w:rsidDel="00F80DC3" w:rsidRDefault="00FD2D59">
      <w:pPr>
        <w:pStyle w:val="Innehll2"/>
        <w:tabs>
          <w:tab w:val="left" w:pos="800"/>
          <w:tab w:val="right" w:leader="dot" w:pos="9912"/>
        </w:tabs>
        <w:rPr>
          <w:del w:id="187" w:author="Maria Wettermark" w:date="2014-10-20T16:47:00Z"/>
          <w:rFonts w:asciiTheme="minorHAnsi" w:eastAsiaTheme="minorEastAsia" w:hAnsiTheme="minorHAnsi" w:cstheme="minorBidi"/>
          <w:b w:val="0"/>
          <w:color w:val="auto"/>
          <w:lang w:eastAsia="sv-SE"/>
        </w:rPr>
      </w:pPr>
      <w:del w:id="188" w:author="Maria Wettermark" w:date="2014-10-20T16:47:00Z">
        <w:r w:rsidDel="00F80DC3">
          <w:delText>4.3</w:delText>
        </w:r>
        <w:r w:rsidDel="00F80DC3">
          <w:rPr>
            <w:rFonts w:asciiTheme="minorHAnsi" w:eastAsiaTheme="minorEastAsia" w:hAnsiTheme="minorHAnsi" w:cstheme="minorBidi"/>
            <w:b w:val="0"/>
            <w:color w:val="auto"/>
            <w:lang w:eastAsia="sv-SE"/>
          </w:rPr>
          <w:tab/>
        </w:r>
        <w:r w:rsidDel="00F80DC3">
          <w:delText>Läsa den samlade läkemedelslistan</w:delText>
        </w:r>
        <w:r w:rsidDel="00F80DC3">
          <w:tab/>
          <w:delText>13</w:delText>
        </w:r>
      </w:del>
    </w:p>
    <w:p w14:paraId="330B5BEF" w14:textId="77777777" w:rsidR="00FD2D59" w:rsidDel="00F80DC3" w:rsidRDefault="00FD2D59">
      <w:pPr>
        <w:pStyle w:val="Innehll1"/>
        <w:tabs>
          <w:tab w:val="left" w:pos="400"/>
          <w:tab w:val="right" w:leader="dot" w:pos="9912"/>
        </w:tabs>
        <w:rPr>
          <w:del w:id="189" w:author="Maria Wettermark" w:date="2014-10-20T16:47:00Z"/>
          <w:rFonts w:asciiTheme="minorHAnsi" w:eastAsiaTheme="minorEastAsia" w:hAnsiTheme="minorHAnsi" w:cstheme="minorBidi"/>
          <w:b w:val="0"/>
          <w:color w:val="auto"/>
          <w:sz w:val="22"/>
          <w:szCs w:val="22"/>
          <w:lang w:eastAsia="sv-SE"/>
        </w:rPr>
      </w:pPr>
      <w:del w:id="190" w:author="Maria Wettermark" w:date="2014-10-20T16:47:00Z">
        <w:r w:rsidDel="00F80DC3">
          <w:delText>5</w:delText>
        </w:r>
        <w:r w:rsidDel="00F80DC3">
          <w:rPr>
            <w:rFonts w:asciiTheme="minorHAnsi" w:eastAsiaTheme="minorEastAsia" w:hAnsiTheme="minorHAnsi" w:cstheme="minorBidi"/>
            <w:b w:val="0"/>
            <w:color w:val="auto"/>
            <w:sz w:val="22"/>
            <w:szCs w:val="22"/>
            <w:lang w:eastAsia="sv-SE"/>
          </w:rPr>
          <w:tab/>
        </w:r>
        <w:r w:rsidDel="00F80DC3">
          <w:delText>Tjänstedomänens krav och regler</w:delText>
        </w:r>
        <w:r w:rsidDel="00F80DC3">
          <w:tab/>
          <w:delText>17</w:delText>
        </w:r>
      </w:del>
    </w:p>
    <w:p w14:paraId="55D29BEA" w14:textId="77777777" w:rsidR="00FD2D59" w:rsidDel="00F80DC3" w:rsidRDefault="00FD2D59">
      <w:pPr>
        <w:pStyle w:val="Innehll2"/>
        <w:tabs>
          <w:tab w:val="left" w:pos="800"/>
          <w:tab w:val="right" w:leader="dot" w:pos="9912"/>
        </w:tabs>
        <w:rPr>
          <w:del w:id="191" w:author="Maria Wettermark" w:date="2014-10-20T16:47:00Z"/>
          <w:rFonts w:asciiTheme="minorHAnsi" w:eastAsiaTheme="minorEastAsia" w:hAnsiTheme="minorHAnsi" w:cstheme="minorBidi"/>
          <w:b w:val="0"/>
          <w:color w:val="auto"/>
          <w:lang w:eastAsia="sv-SE"/>
        </w:rPr>
      </w:pPr>
      <w:del w:id="192" w:author="Maria Wettermark" w:date="2014-10-20T16:47:00Z">
        <w:r w:rsidDel="00F80DC3">
          <w:delText>5.1</w:delText>
        </w:r>
        <w:r w:rsidDel="00F80DC3">
          <w:rPr>
            <w:rFonts w:asciiTheme="minorHAnsi" w:eastAsiaTheme="minorEastAsia" w:hAnsiTheme="minorHAnsi" w:cstheme="minorBidi"/>
            <w:b w:val="0"/>
            <w:color w:val="auto"/>
            <w:lang w:eastAsia="sv-SE"/>
          </w:rPr>
          <w:tab/>
        </w:r>
        <w:r w:rsidDel="00F80DC3">
          <w:delText>Felhantering</w:delText>
        </w:r>
        <w:r w:rsidDel="00F80DC3">
          <w:tab/>
          <w:delText>17</w:delText>
        </w:r>
      </w:del>
    </w:p>
    <w:p w14:paraId="0BB453C7" w14:textId="77777777" w:rsidR="00FD2D59" w:rsidDel="00F80DC3" w:rsidRDefault="00FD2D59">
      <w:pPr>
        <w:pStyle w:val="Innehll2"/>
        <w:tabs>
          <w:tab w:val="left" w:pos="800"/>
          <w:tab w:val="right" w:leader="dot" w:pos="9912"/>
        </w:tabs>
        <w:rPr>
          <w:del w:id="193" w:author="Maria Wettermark" w:date="2014-10-20T16:47:00Z"/>
          <w:rFonts w:asciiTheme="minorHAnsi" w:eastAsiaTheme="minorEastAsia" w:hAnsiTheme="minorHAnsi" w:cstheme="minorBidi"/>
          <w:b w:val="0"/>
          <w:color w:val="auto"/>
          <w:lang w:eastAsia="sv-SE"/>
        </w:rPr>
      </w:pPr>
      <w:del w:id="194" w:author="Maria Wettermark" w:date="2014-10-20T16:47:00Z">
        <w:r w:rsidDel="00F80DC3">
          <w:delText>5.2</w:delText>
        </w:r>
        <w:r w:rsidDel="00F80DC3">
          <w:rPr>
            <w:rFonts w:asciiTheme="minorHAnsi" w:eastAsiaTheme="minorEastAsia" w:hAnsiTheme="minorHAnsi" w:cstheme="minorBidi"/>
            <w:b w:val="0"/>
            <w:color w:val="auto"/>
            <w:lang w:eastAsia="sv-SE"/>
          </w:rPr>
          <w:tab/>
        </w:r>
        <w:r w:rsidDel="00F80DC3">
          <w:delText>Krav på en tjänstekonsument</w:delText>
        </w:r>
        <w:r w:rsidDel="00F80DC3">
          <w:tab/>
          <w:delText>17</w:delText>
        </w:r>
      </w:del>
    </w:p>
    <w:p w14:paraId="1FFE9EC2" w14:textId="77777777" w:rsidR="00FD2D59" w:rsidDel="00F80DC3" w:rsidRDefault="00FD2D59">
      <w:pPr>
        <w:pStyle w:val="Innehll2"/>
        <w:tabs>
          <w:tab w:val="left" w:pos="800"/>
          <w:tab w:val="right" w:leader="dot" w:pos="9912"/>
        </w:tabs>
        <w:rPr>
          <w:del w:id="195" w:author="Maria Wettermark" w:date="2014-10-20T16:47:00Z"/>
          <w:rFonts w:asciiTheme="minorHAnsi" w:eastAsiaTheme="minorEastAsia" w:hAnsiTheme="minorHAnsi" w:cstheme="minorBidi"/>
          <w:b w:val="0"/>
          <w:color w:val="auto"/>
          <w:lang w:eastAsia="sv-SE"/>
        </w:rPr>
      </w:pPr>
      <w:del w:id="196" w:author="Maria Wettermark" w:date="2014-10-20T16:47:00Z">
        <w:r w:rsidDel="00F80DC3">
          <w:delText>5.3</w:delText>
        </w:r>
        <w:r w:rsidDel="00F80DC3">
          <w:rPr>
            <w:rFonts w:asciiTheme="minorHAnsi" w:eastAsiaTheme="minorEastAsia" w:hAnsiTheme="minorHAnsi" w:cstheme="minorBidi"/>
            <w:b w:val="0"/>
            <w:color w:val="auto"/>
            <w:lang w:eastAsia="sv-SE"/>
          </w:rPr>
          <w:tab/>
        </w:r>
        <w:r w:rsidDel="00F80DC3">
          <w:delText>Krav på en tjänsteproducent</w:delText>
        </w:r>
        <w:r w:rsidDel="00F80DC3">
          <w:tab/>
          <w:delText>18</w:delText>
        </w:r>
      </w:del>
    </w:p>
    <w:p w14:paraId="061D4B6D" w14:textId="77777777" w:rsidR="00FD2D59" w:rsidDel="00F80DC3" w:rsidRDefault="00FD2D59">
      <w:pPr>
        <w:pStyle w:val="Innehll1"/>
        <w:tabs>
          <w:tab w:val="left" w:pos="400"/>
          <w:tab w:val="right" w:leader="dot" w:pos="9912"/>
        </w:tabs>
        <w:rPr>
          <w:del w:id="197" w:author="Maria Wettermark" w:date="2014-10-20T16:47:00Z"/>
          <w:rFonts w:asciiTheme="minorHAnsi" w:eastAsiaTheme="minorEastAsia" w:hAnsiTheme="minorHAnsi" w:cstheme="minorBidi"/>
          <w:b w:val="0"/>
          <w:color w:val="auto"/>
          <w:sz w:val="22"/>
          <w:szCs w:val="22"/>
          <w:lang w:eastAsia="sv-SE"/>
        </w:rPr>
      </w:pPr>
      <w:del w:id="198" w:author="Maria Wettermark" w:date="2014-10-20T16:47:00Z">
        <w:r w:rsidDel="00F80DC3">
          <w:delText>6</w:delText>
        </w:r>
        <w:r w:rsidDel="00F80DC3">
          <w:rPr>
            <w:rFonts w:asciiTheme="minorHAnsi" w:eastAsiaTheme="minorEastAsia" w:hAnsiTheme="minorHAnsi" w:cstheme="minorBidi"/>
            <w:b w:val="0"/>
            <w:color w:val="auto"/>
            <w:sz w:val="22"/>
            <w:szCs w:val="22"/>
            <w:lang w:eastAsia="sv-SE"/>
          </w:rPr>
          <w:tab/>
        </w:r>
        <w:r w:rsidDel="00F80DC3">
          <w:delText>Tjänstedomänens meddelandemodeller</w:delText>
        </w:r>
        <w:r w:rsidDel="00F80DC3">
          <w:tab/>
          <w:delText>19</w:delText>
        </w:r>
      </w:del>
    </w:p>
    <w:p w14:paraId="2CE34AFF" w14:textId="77777777" w:rsidR="00FD2D59" w:rsidDel="00F80DC3" w:rsidRDefault="00FD2D59">
      <w:pPr>
        <w:pStyle w:val="Innehll2"/>
        <w:tabs>
          <w:tab w:val="left" w:pos="800"/>
          <w:tab w:val="right" w:leader="dot" w:pos="9912"/>
        </w:tabs>
        <w:rPr>
          <w:del w:id="199" w:author="Maria Wettermark" w:date="2014-10-20T16:47:00Z"/>
          <w:rFonts w:asciiTheme="minorHAnsi" w:eastAsiaTheme="minorEastAsia" w:hAnsiTheme="minorHAnsi" w:cstheme="minorBidi"/>
          <w:b w:val="0"/>
          <w:color w:val="auto"/>
          <w:lang w:eastAsia="sv-SE"/>
        </w:rPr>
      </w:pPr>
      <w:del w:id="200" w:author="Maria Wettermark" w:date="2014-10-20T16:47:00Z">
        <w:r w:rsidDel="00F80DC3">
          <w:delText>6.1</w:delText>
        </w:r>
        <w:r w:rsidDel="00F80DC3">
          <w:rPr>
            <w:rFonts w:asciiTheme="minorHAnsi" w:eastAsiaTheme="minorEastAsia" w:hAnsiTheme="minorHAnsi" w:cstheme="minorBidi"/>
            <w:b w:val="0"/>
            <w:color w:val="auto"/>
            <w:lang w:eastAsia="sv-SE"/>
          </w:rPr>
          <w:tab/>
        </w:r>
        <w:r w:rsidDel="00F80DC3">
          <w:delText>Meddelandeinformationsmodeller</w:delText>
        </w:r>
        <w:r w:rsidDel="00F80DC3">
          <w:tab/>
          <w:delText>19</w:delText>
        </w:r>
      </w:del>
    </w:p>
    <w:p w14:paraId="26C0ED88" w14:textId="77777777" w:rsidR="00FD2D59" w:rsidDel="00F80DC3" w:rsidRDefault="00FD2D59">
      <w:pPr>
        <w:pStyle w:val="Innehll2"/>
        <w:tabs>
          <w:tab w:val="left" w:pos="800"/>
          <w:tab w:val="right" w:leader="dot" w:pos="9912"/>
        </w:tabs>
        <w:rPr>
          <w:del w:id="201" w:author="Maria Wettermark" w:date="2014-10-20T16:47:00Z"/>
          <w:rFonts w:asciiTheme="minorHAnsi" w:eastAsiaTheme="minorEastAsia" w:hAnsiTheme="minorHAnsi" w:cstheme="minorBidi"/>
          <w:b w:val="0"/>
          <w:color w:val="auto"/>
          <w:lang w:eastAsia="sv-SE"/>
        </w:rPr>
      </w:pPr>
      <w:del w:id="202" w:author="Maria Wettermark" w:date="2014-10-20T16:47:00Z">
        <w:r w:rsidDel="00F80DC3">
          <w:delText>6.2</w:delText>
        </w:r>
        <w:r w:rsidDel="00F80DC3">
          <w:rPr>
            <w:rFonts w:asciiTheme="minorHAnsi" w:eastAsiaTheme="minorEastAsia" w:hAnsiTheme="minorHAnsi" w:cstheme="minorBidi"/>
            <w:b w:val="0"/>
            <w:color w:val="auto"/>
            <w:lang w:eastAsia="sv-SE"/>
          </w:rPr>
          <w:tab/>
        </w:r>
        <w:r w:rsidDel="00F80DC3">
          <w:delText>Format regler</w:delText>
        </w:r>
        <w:r w:rsidDel="00F80DC3">
          <w:tab/>
          <w:delText>23</w:delText>
        </w:r>
      </w:del>
    </w:p>
    <w:p w14:paraId="52654C87" w14:textId="77777777" w:rsidR="00FD2D59" w:rsidDel="00F80DC3" w:rsidRDefault="00FD2D59">
      <w:pPr>
        <w:pStyle w:val="Innehll1"/>
        <w:tabs>
          <w:tab w:val="left" w:pos="400"/>
          <w:tab w:val="right" w:leader="dot" w:pos="9912"/>
        </w:tabs>
        <w:rPr>
          <w:del w:id="203" w:author="Maria Wettermark" w:date="2014-10-20T16:47:00Z"/>
          <w:rFonts w:asciiTheme="minorHAnsi" w:eastAsiaTheme="minorEastAsia" w:hAnsiTheme="minorHAnsi" w:cstheme="minorBidi"/>
          <w:b w:val="0"/>
          <w:color w:val="auto"/>
          <w:sz w:val="22"/>
          <w:szCs w:val="22"/>
          <w:lang w:eastAsia="sv-SE"/>
        </w:rPr>
      </w:pPr>
      <w:del w:id="204" w:author="Maria Wettermark" w:date="2014-10-20T16:47:00Z">
        <w:r w:rsidDel="00F80DC3">
          <w:delText>7</w:delText>
        </w:r>
        <w:r w:rsidDel="00F80DC3">
          <w:rPr>
            <w:rFonts w:asciiTheme="minorHAnsi" w:eastAsiaTheme="minorEastAsia" w:hAnsiTheme="minorHAnsi" w:cstheme="minorBidi"/>
            <w:b w:val="0"/>
            <w:color w:val="auto"/>
            <w:sz w:val="22"/>
            <w:szCs w:val="22"/>
            <w:lang w:eastAsia="sv-SE"/>
          </w:rPr>
          <w:tab/>
        </w:r>
        <w:r w:rsidDel="00F80DC3">
          <w:delText>Tjänstekontrakt</w:delText>
        </w:r>
        <w:r w:rsidDel="00F80DC3">
          <w:tab/>
          <w:delText>24</w:delText>
        </w:r>
      </w:del>
    </w:p>
    <w:p w14:paraId="1335B3E2" w14:textId="77777777" w:rsidR="00FD2D59" w:rsidDel="00F80DC3" w:rsidRDefault="00FD2D59">
      <w:pPr>
        <w:pStyle w:val="Innehll2"/>
        <w:tabs>
          <w:tab w:val="left" w:pos="800"/>
          <w:tab w:val="right" w:leader="dot" w:pos="9912"/>
        </w:tabs>
        <w:rPr>
          <w:del w:id="205" w:author="Maria Wettermark" w:date="2014-10-20T16:47:00Z"/>
          <w:rFonts w:asciiTheme="minorHAnsi" w:eastAsiaTheme="minorEastAsia" w:hAnsiTheme="minorHAnsi" w:cstheme="minorBidi"/>
          <w:b w:val="0"/>
          <w:color w:val="auto"/>
          <w:lang w:eastAsia="sv-SE"/>
        </w:rPr>
      </w:pPr>
      <w:del w:id="206" w:author="Maria Wettermark" w:date="2014-10-20T16:47:00Z">
        <w:r w:rsidDel="00F80DC3">
          <w:delText>7.1</w:delText>
        </w:r>
        <w:r w:rsidDel="00F80DC3">
          <w:rPr>
            <w:rFonts w:asciiTheme="minorHAnsi" w:eastAsiaTheme="minorEastAsia" w:hAnsiTheme="minorHAnsi" w:cstheme="minorBidi"/>
            <w:b w:val="0"/>
            <w:color w:val="auto"/>
            <w:lang w:eastAsia="sv-SE"/>
          </w:rPr>
          <w:tab/>
        </w:r>
        <w:r w:rsidDel="00F80DC3">
          <w:delText>GetActivePrescriptions</w:delText>
        </w:r>
        <w:r w:rsidDel="00F80DC3">
          <w:tab/>
          <w:delText>24</w:delText>
        </w:r>
      </w:del>
    </w:p>
    <w:p w14:paraId="0E429A9B" w14:textId="77777777" w:rsidR="00FD2D59" w:rsidDel="00F80DC3" w:rsidRDefault="00FD2D59">
      <w:pPr>
        <w:pStyle w:val="Innehll2"/>
        <w:tabs>
          <w:tab w:val="left" w:pos="800"/>
          <w:tab w:val="right" w:leader="dot" w:pos="9912"/>
        </w:tabs>
        <w:rPr>
          <w:del w:id="207" w:author="Maria Wettermark" w:date="2014-10-20T16:47:00Z"/>
          <w:rFonts w:asciiTheme="minorHAnsi" w:eastAsiaTheme="minorEastAsia" w:hAnsiTheme="minorHAnsi" w:cstheme="minorBidi"/>
          <w:b w:val="0"/>
          <w:color w:val="auto"/>
          <w:lang w:eastAsia="sv-SE"/>
        </w:rPr>
      </w:pPr>
      <w:del w:id="208" w:author="Maria Wettermark" w:date="2014-10-20T16:47:00Z">
        <w:r w:rsidDel="00F80DC3">
          <w:delText>7.2</w:delText>
        </w:r>
        <w:r w:rsidDel="00F80DC3">
          <w:rPr>
            <w:rFonts w:asciiTheme="minorHAnsi" w:eastAsiaTheme="minorEastAsia" w:hAnsiTheme="minorHAnsi" w:cstheme="minorBidi"/>
            <w:b w:val="0"/>
            <w:color w:val="auto"/>
            <w:lang w:eastAsia="sv-SE"/>
          </w:rPr>
          <w:tab/>
        </w:r>
        <w:r w:rsidDel="00F80DC3">
          <w:delText>GetInactivePrescriptions</w:delText>
        </w:r>
        <w:r w:rsidDel="00F80DC3">
          <w:tab/>
          <w:delText>26</w:delText>
        </w:r>
      </w:del>
    </w:p>
    <w:p w14:paraId="2C31D3F2" w14:textId="77777777" w:rsidR="00FD2D59" w:rsidDel="00F80DC3" w:rsidRDefault="00FD2D59">
      <w:pPr>
        <w:pStyle w:val="Innehll2"/>
        <w:tabs>
          <w:tab w:val="left" w:pos="800"/>
          <w:tab w:val="right" w:leader="dot" w:pos="9912"/>
        </w:tabs>
        <w:rPr>
          <w:del w:id="209" w:author="Maria Wettermark" w:date="2014-10-20T16:47:00Z"/>
          <w:rFonts w:asciiTheme="minorHAnsi" w:eastAsiaTheme="minorEastAsia" w:hAnsiTheme="minorHAnsi" w:cstheme="minorBidi"/>
          <w:b w:val="0"/>
          <w:color w:val="auto"/>
          <w:lang w:eastAsia="sv-SE"/>
        </w:rPr>
      </w:pPr>
      <w:del w:id="210" w:author="Maria Wettermark" w:date="2014-10-20T16:47:00Z">
        <w:r w:rsidDel="00F80DC3">
          <w:delText>7.3</w:delText>
        </w:r>
        <w:r w:rsidDel="00F80DC3">
          <w:rPr>
            <w:rFonts w:asciiTheme="minorHAnsi" w:eastAsiaTheme="minorEastAsia" w:hAnsiTheme="minorHAnsi" w:cstheme="minorBidi"/>
            <w:b w:val="0"/>
            <w:color w:val="auto"/>
            <w:lang w:eastAsia="sv-SE"/>
          </w:rPr>
          <w:tab/>
        </w:r>
        <w:r w:rsidDel="00F80DC3">
          <w:delText>GetPrescriptionHistory</w:delText>
        </w:r>
        <w:r w:rsidDel="00F80DC3">
          <w:tab/>
          <w:delText>28</w:delText>
        </w:r>
      </w:del>
    </w:p>
    <w:p w14:paraId="0E9CC821" w14:textId="77777777" w:rsidR="00FD2D59" w:rsidDel="00F80DC3" w:rsidRDefault="00FD2D59">
      <w:pPr>
        <w:pStyle w:val="Innehll2"/>
        <w:tabs>
          <w:tab w:val="left" w:pos="800"/>
          <w:tab w:val="right" w:leader="dot" w:pos="9912"/>
        </w:tabs>
        <w:rPr>
          <w:del w:id="211" w:author="Maria Wettermark" w:date="2014-10-20T16:47:00Z"/>
          <w:rFonts w:asciiTheme="minorHAnsi" w:eastAsiaTheme="minorEastAsia" w:hAnsiTheme="minorHAnsi" w:cstheme="minorBidi"/>
          <w:b w:val="0"/>
          <w:color w:val="auto"/>
          <w:lang w:eastAsia="sv-SE"/>
        </w:rPr>
      </w:pPr>
      <w:del w:id="212" w:author="Maria Wettermark" w:date="2014-10-20T16:47:00Z">
        <w:r w:rsidDel="00F80DC3">
          <w:delText>7.4</w:delText>
        </w:r>
        <w:r w:rsidDel="00F80DC3">
          <w:rPr>
            <w:rFonts w:asciiTheme="minorHAnsi" w:eastAsiaTheme="minorEastAsia" w:hAnsiTheme="minorHAnsi" w:cstheme="minorBidi"/>
            <w:b w:val="0"/>
            <w:color w:val="auto"/>
            <w:lang w:eastAsia="sv-SE"/>
          </w:rPr>
          <w:tab/>
        </w:r>
        <w:r w:rsidDel="00F80DC3">
          <w:delText>GetMedicalPrescriptions</w:delText>
        </w:r>
        <w:r w:rsidDel="00F80DC3">
          <w:tab/>
          <w:delText>30</w:delText>
        </w:r>
      </w:del>
    </w:p>
    <w:p w14:paraId="2FB64BF7" w14:textId="77777777" w:rsidR="00FD2D59" w:rsidDel="00F80DC3" w:rsidRDefault="00FD2D59">
      <w:pPr>
        <w:pStyle w:val="Innehll2"/>
        <w:tabs>
          <w:tab w:val="left" w:pos="800"/>
          <w:tab w:val="right" w:leader="dot" w:pos="9912"/>
        </w:tabs>
        <w:rPr>
          <w:del w:id="213" w:author="Maria Wettermark" w:date="2014-10-20T16:47:00Z"/>
          <w:rFonts w:asciiTheme="minorHAnsi" w:eastAsiaTheme="minorEastAsia" w:hAnsiTheme="minorHAnsi" w:cstheme="minorBidi"/>
          <w:b w:val="0"/>
          <w:color w:val="auto"/>
          <w:lang w:eastAsia="sv-SE"/>
        </w:rPr>
      </w:pPr>
      <w:del w:id="214" w:author="Maria Wettermark" w:date="2014-10-20T16:47:00Z">
        <w:r w:rsidDel="00F80DC3">
          <w:delText>7.5</w:delText>
        </w:r>
        <w:r w:rsidDel="00F80DC3">
          <w:rPr>
            <w:rFonts w:asciiTheme="minorHAnsi" w:eastAsiaTheme="minorEastAsia" w:hAnsiTheme="minorHAnsi" w:cstheme="minorBidi"/>
            <w:b w:val="0"/>
            <w:color w:val="auto"/>
            <w:lang w:eastAsia="sv-SE"/>
          </w:rPr>
          <w:tab/>
        </w:r>
        <w:r w:rsidDel="00F80DC3">
          <w:delText>RegisterPrescription</w:delText>
        </w:r>
        <w:r w:rsidDel="00F80DC3">
          <w:tab/>
          <w:delText>32</w:delText>
        </w:r>
      </w:del>
    </w:p>
    <w:p w14:paraId="7F8D227C" w14:textId="77777777" w:rsidR="00FD2D59" w:rsidDel="00F80DC3" w:rsidRDefault="00FD2D59">
      <w:pPr>
        <w:pStyle w:val="Innehll2"/>
        <w:tabs>
          <w:tab w:val="left" w:pos="800"/>
          <w:tab w:val="right" w:leader="dot" w:pos="9912"/>
        </w:tabs>
        <w:rPr>
          <w:del w:id="215" w:author="Maria Wettermark" w:date="2014-10-20T16:47:00Z"/>
          <w:rFonts w:asciiTheme="minorHAnsi" w:eastAsiaTheme="minorEastAsia" w:hAnsiTheme="minorHAnsi" w:cstheme="minorBidi"/>
          <w:b w:val="0"/>
          <w:color w:val="auto"/>
          <w:lang w:eastAsia="sv-SE"/>
        </w:rPr>
      </w:pPr>
      <w:del w:id="216" w:author="Maria Wettermark" w:date="2014-10-20T16:47:00Z">
        <w:r w:rsidDel="00F80DC3">
          <w:delText>7.6</w:delText>
        </w:r>
        <w:r w:rsidDel="00F80DC3">
          <w:rPr>
            <w:rFonts w:asciiTheme="minorHAnsi" w:eastAsiaTheme="minorEastAsia" w:hAnsiTheme="minorHAnsi" w:cstheme="minorBidi"/>
            <w:b w:val="0"/>
            <w:color w:val="auto"/>
            <w:lang w:eastAsia="sv-SE"/>
          </w:rPr>
          <w:tab/>
        </w:r>
        <w:r w:rsidDel="00F80DC3">
          <w:delText>DiscontinuePrescription</w:delText>
        </w:r>
        <w:r w:rsidDel="00F80DC3">
          <w:tab/>
          <w:delText>34</w:delText>
        </w:r>
      </w:del>
    </w:p>
    <w:p w14:paraId="6470F47E" w14:textId="77777777" w:rsidR="00FD2D59" w:rsidDel="00F80DC3" w:rsidRDefault="00FD2D59">
      <w:pPr>
        <w:pStyle w:val="Innehll2"/>
        <w:tabs>
          <w:tab w:val="left" w:pos="800"/>
          <w:tab w:val="right" w:leader="dot" w:pos="9912"/>
        </w:tabs>
        <w:rPr>
          <w:del w:id="217" w:author="Maria Wettermark" w:date="2014-10-20T16:47:00Z"/>
          <w:rFonts w:asciiTheme="minorHAnsi" w:eastAsiaTheme="minorEastAsia" w:hAnsiTheme="minorHAnsi" w:cstheme="minorBidi"/>
          <w:b w:val="0"/>
          <w:color w:val="auto"/>
          <w:lang w:eastAsia="sv-SE"/>
        </w:rPr>
      </w:pPr>
      <w:del w:id="218" w:author="Maria Wettermark" w:date="2014-10-20T16:47:00Z">
        <w:r w:rsidDel="00F80DC3">
          <w:delText>7.7</w:delText>
        </w:r>
        <w:r w:rsidDel="00F80DC3">
          <w:rPr>
            <w:rFonts w:asciiTheme="minorHAnsi" w:eastAsiaTheme="minorEastAsia" w:hAnsiTheme="minorHAnsi" w:cstheme="minorBidi"/>
            <w:b w:val="0"/>
            <w:color w:val="auto"/>
            <w:lang w:eastAsia="sv-SE"/>
          </w:rPr>
          <w:tab/>
        </w:r>
        <w:r w:rsidDel="00F80DC3">
          <w:delText>ChangePrescription</w:delText>
        </w:r>
        <w:r w:rsidDel="00F80DC3">
          <w:tab/>
          <w:delText>36</w:delText>
        </w:r>
      </w:del>
    </w:p>
    <w:p w14:paraId="5C6072F1" w14:textId="77777777" w:rsidR="00FD2D59" w:rsidDel="00F80DC3" w:rsidRDefault="00FD2D59">
      <w:pPr>
        <w:pStyle w:val="Innehll2"/>
        <w:tabs>
          <w:tab w:val="left" w:pos="800"/>
          <w:tab w:val="right" w:leader="dot" w:pos="9912"/>
        </w:tabs>
        <w:rPr>
          <w:del w:id="219" w:author="Maria Wettermark" w:date="2014-10-20T16:47:00Z"/>
          <w:rFonts w:asciiTheme="minorHAnsi" w:eastAsiaTheme="minorEastAsia" w:hAnsiTheme="minorHAnsi" w:cstheme="minorBidi"/>
          <w:b w:val="0"/>
          <w:color w:val="auto"/>
          <w:lang w:eastAsia="sv-SE"/>
        </w:rPr>
      </w:pPr>
      <w:del w:id="220" w:author="Maria Wettermark" w:date="2014-10-20T16:47:00Z">
        <w:r w:rsidDel="00F80DC3">
          <w:delText>7.8</w:delText>
        </w:r>
        <w:r w:rsidDel="00F80DC3">
          <w:rPr>
            <w:rFonts w:asciiTheme="minorHAnsi" w:eastAsiaTheme="minorEastAsia" w:hAnsiTheme="minorHAnsi" w:cstheme="minorBidi"/>
            <w:b w:val="0"/>
            <w:color w:val="auto"/>
            <w:lang w:eastAsia="sv-SE"/>
          </w:rPr>
          <w:tab/>
        </w:r>
        <w:r w:rsidDel="00F80DC3">
          <w:delText>ConfirmPrescription</w:delText>
        </w:r>
        <w:r w:rsidDel="00F80DC3">
          <w:tab/>
          <w:delText>39</w:delText>
        </w:r>
      </w:del>
    </w:p>
    <w:p w14:paraId="7B267A56" w14:textId="77777777" w:rsidR="00FD2D59" w:rsidDel="00F80DC3" w:rsidRDefault="00FD2D59">
      <w:pPr>
        <w:pStyle w:val="Innehll2"/>
        <w:tabs>
          <w:tab w:val="left" w:pos="800"/>
          <w:tab w:val="right" w:leader="dot" w:pos="9912"/>
        </w:tabs>
        <w:rPr>
          <w:del w:id="221" w:author="Maria Wettermark" w:date="2014-10-20T16:47:00Z"/>
          <w:rFonts w:asciiTheme="minorHAnsi" w:eastAsiaTheme="minorEastAsia" w:hAnsiTheme="minorHAnsi" w:cstheme="minorBidi"/>
          <w:b w:val="0"/>
          <w:color w:val="auto"/>
          <w:lang w:eastAsia="sv-SE"/>
        </w:rPr>
      </w:pPr>
      <w:del w:id="222" w:author="Maria Wettermark" w:date="2014-10-20T16:47:00Z">
        <w:r w:rsidDel="00F80DC3">
          <w:delText>7.9</w:delText>
        </w:r>
        <w:r w:rsidDel="00F80DC3">
          <w:rPr>
            <w:rFonts w:asciiTheme="minorHAnsi" w:eastAsiaTheme="minorEastAsia" w:hAnsiTheme="minorHAnsi" w:cstheme="minorBidi"/>
            <w:b w:val="0"/>
            <w:color w:val="auto"/>
            <w:lang w:eastAsia="sv-SE"/>
          </w:rPr>
          <w:tab/>
        </w:r>
        <w:r w:rsidDel="00F80DC3">
          <w:delText>StopPrescriptionDispensation</w:delText>
        </w:r>
        <w:r w:rsidDel="00F80DC3">
          <w:tab/>
          <w:delText>41</w:delText>
        </w:r>
      </w:del>
    </w:p>
    <w:p w14:paraId="0E303FF0" w14:textId="77777777" w:rsidR="00FD2D59" w:rsidDel="00F80DC3" w:rsidRDefault="00FD2D59">
      <w:pPr>
        <w:pStyle w:val="Innehll2"/>
        <w:tabs>
          <w:tab w:val="left" w:pos="1000"/>
          <w:tab w:val="right" w:leader="dot" w:pos="9912"/>
        </w:tabs>
        <w:rPr>
          <w:del w:id="223" w:author="Maria Wettermark" w:date="2014-10-20T16:47:00Z"/>
          <w:rFonts w:asciiTheme="minorHAnsi" w:eastAsiaTheme="minorEastAsia" w:hAnsiTheme="minorHAnsi" w:cstheme="minorBidi"/>
          <w:b w:val="0"/>
          <w:color w:val="auto"/>
          <w:lang w:eastAsia="sv-SE"/>
        </w:rPr>
      </w:pPr>
      <w:del w:id="224" w:author="Maria Wettermark" w:date="2014-10-20T16:47:00Z">
        <w:r w:rsidDel="00F80DC3">
          <w:delText>7.10</w:delText>
        </w:r>
        <w:r w:rsidDel="00F80DC3">
          <w:rPr>
            <w:rFonts w:asciiTheme="minorHAnsi" w:eastAsiaTheme="minorEastAsia" w:hAnsiTheme="minorHAnsi" w:cstheme="minorBidi"/>
            <w:b w:val="0"/>
            <w:color w:val="auto"/>
            <w:lang w:eastAsia="sv-SE"/>
          </w:rPr>
          <w:tab/>
        </w:r>
        <w:r w:rsidDel="00F80DC3">
          <w:delText>Beskrivning av fält</w:delText>
        </w:r>
        <w:r w:rsidDel="00F80DC3">
          <w:tab/>
          <w:delText>43</w:delText>
        </w:r>
      </w:del>
    </w:p>
    <w:p w14:paraId="6C11960E" w14:textId="77777777" w:rsidR="00FD2D59" w:rsidDel="00F80DC3" w:rsidRDefault="00FD2D59">
      <w:pPr>
        <w:pStyle w:val="Innehll2"/>
        <w:tabs>
          <w:tab w:val="right" w:leader="dot" w:pos="9912"/>
        </w:tabs>
        <w:rPr>
          <w:del w:id="225" w:author="Maria Wettermark" w:date="2014-10-20T16:47:00Z"/>
          <w:rFonts w:asciiTheme="minorHAnsi" w:eastAsiaTheme="minorEastAsia" w:hAnsiTheme="minorHAnsi" w:cstheme="minorBidi"/>
          <w:b w:val="0"/>
          <w:color w:val="auto"/>
          <w:lang w:eastAsia="sv-SE"/>
        </w:rPr>
      </w:pPr>
      <w:del w:id="226" w:author="Maria Wettermark" w:date="2014-10-20T16:47:00Z">
        <w:r w:rsidDel="00F80DC3">
          <w:delText>EjVerifieradForskrivningsdel</w:delText>
        </w:r>
        <w:r w:rsidDel="00F80DC3">
          <w:tab/>
          <w:delText>48</w:delText>
        </w:r>
      </w:del>
    </w:p>
    <w:p w14:paraId="79B675F1" w14:textId="77777777" w:rsidR="00FD2D59" w:rsidDel="00F80DC3" w:rsidRDefault="00FD2D59">
      <w:pPr>
        <w:pStyle w:val="Innehll2"/>
        <w:tabs>
          <w:tab w:val="right" w:leader="dot" w:pos="9912"/>
        </w:tabs>
        <w:rPr>
          <w:del w:id="227" w:author="Maria Wettermark" w:date="2014-10-20T16:47:00Z"/>
          <w:rFonts w:asciiTheme="minorHAnsi" w:eastAsiaTheme="minorEastAsia" w:hAnsiTheme="minorHAnsi" w:cstheme="minorBidi"/>
          <w:b w:val="0"/>
          <w:color w:val="auto"/>
          <w:lang w:eastAsia="sv-SE"/>
        </w:rPr>
      </w:pPr>
      <w:del w:id="228" w:author="Maria Wettermark" w:date="2014-10-20T16:47:00Z">
        <w:r w:rsidDel="00F80DC3">
          <w:delText>Lakemedelsartikelinformation</w:delText>
        </w:r>
        <w:r w:rsidDel="00F80DC3">
          <w:tab/>
          <w:delText>49</w:delText>
        </w:r>
      </w:del>
    </w:p>
    <w:p w14:paraId="67D79D1A" w14:textId="77777777" w:rsidR="00FD2D59" w:rsidDel="00F80DC3" w:rsidRDefault="00FD2D59">
      <w:pPr>
        <w:pStyle w:val="Innehll2"/>
        <w:tabs>
          <w:tab w:val="right" w:leader="dot" w:pos="9912"/>
        </w:tabs>
        <w:rPr>
          <w:del w:id="229" w:author="Maria Wettermark" w:date="2014-10-20T16:47:00Z"/>
          <w:rFonts w:asciiTheme="minorHAnsi" w:eastAsiaTheme="minorEastAsia" w:hAnsiTheme="minorHAnsi" w:cstheme="minorBidi"/>
          <w:b w:val="0"/>
          <w:color w:val="auto"/>
          <w:lang w:eastAsia="sv-SE"/>
        </w:rPr>
      </w:pPr>
      <w:del w:id="230" w:author="Maria Wettermark" w:date="2014-10-20T16:47:00Z">
        <w:r w:rsidDel="00F80DC3">
          <w:delText>Handelsvaruinformation</w:delText>
        </w:r>
        <w:r w:rsidDel="00F80DC3">
          <w:tab/>
          <w:delText>50</w:delText>
        </w:r>
      </w:del>
    </w:p>
    <w:p w14:paraId="55B2E6B4" w14:textId="77777777" w:rsidR="00FD2D59" w:rsidDel="00F80DC3" w:rsidRDefault="00FD2D59">
      <w:pPr>
        <w:pStyle w:val="Innehll2"/>
        <w:tabs>
          <w:tab w:val="right" w:leader="dot" w:pos="9912"/>
        </w:tabs>
        <w:rPr>
          <w:del w:id="231" w:author="Maria Wettermark" w:date="2014-10-20T16:47:00Z"/>
          <w:rFonts w:asciiTheme="minorHAnsi" w:eastAsiaTheme="minorEastAsia" w:hAnsiTheme="minorHAnsi" w:cstheme="minorBidi"/>
          <w:b w:val="0"/>
          <w:color w:val="auto"/>
          <w:lang w:eastAsia="sv-SE"/>
        </w:rPr>
      </w:pPr>
      <w:del w:id="232" w:author="Maria Wettermark" w:date="2014-10-20T16:47:00Z">
        <w:r w:rsidDel="00F80DC3">
          <w:delText>Lakemedelsproduktinformation</w:delText>
        </w:r>
        <w:r w:rsidDel="00F80DC3">
          <w:tab/>
          <w:delText>50</w:delText>
        </w:r>
      </w:del>
    </w:p>
    <w:p w14:paraId="4B4975AF" w14:textId="77777777" w:rsidR="00FD2D59" w:rsidDel="00F80DC3" w:rsidRDefault="00FD2D59">
      <w:pPr>
        <w:pStyle w:val="Innehll2"/>
        <w:tabs>
          <w:tab w:val="right" w:leader="dot" w:pos="9912"/>
        </w:tabs>
        <w:rPr>
          <w:del w:id="233" w:author="Maria Wettermark" w:date="2014-10-20T16:47:00Z"/>
          <w:rFonts w:asciiTheme="minorHAnsi" w:eastAsiaTheme="minorEastAsia" w:hAnsiTheme="minorHAnsi" w:cstheme="minorBidi"/>
          <w:b w:val="0"/>
          <w:color w:val="auto"/>
          <w:lang w:eastAsia="sv-SE"/>
        </w:rPr>
      </w:pPr>
      <w:del w:id="234" w:author="Maria Wettermark" w:date="2014-10-20T16:47:00Z">
        <w:r w:rsidDel="00F80DC3">
          <w:delText>Anvandareinformation</w:delText>
        </w:r>
        <w:r w:rsidDel="00F80DC3">
          <w:tab/>
          <w:delText>66</w:delText>
        </w:r>
      </w:del>
    </w:p>
    <w:p w14:paraId="5C34A2CC" w14:textId="77777777" w:rsidR="00FD2D59" w:rsidDel="00F80DC3" w:rsidRDefault="00FD2D59">
      <w:pPr>
        <w:pStyle w:val="Innehll2"/>
        <w:tabs>
          <w:tab w:val="right" w:leader="dot" w:pos="9912"/>
        </w:tabs>
        <w:rPr>
          <w:del w:id="235" w:author="Maria Wettermark" w:date="2014-10-20T16:47:00Z"/>
          <w:rFonts w:asciiTheme="minorHAnsi" w:eastAsiaTheme="minorEastAsia" w:hAnsiTheme="minorHAnsi" w:cstheme="minorBidi"/>
          <w:b w:val="0"/>
          <w:color w:val="auto"/>
          <w:lang w:eastAsia="sv-SE"/>
        </w:rPr>
      </w:pPr>
      <w:del w:id="236" w:author="Maria Wettermark" w:date="2014-10-20T16:47:00Z">
        <w:r w:rsidDel="00F80DC3">
          <w:delText>KompletterandeReceptinformation</w:delText>
        </w:r>
        <w:r w:rsidDel="00F80DC3">
          <w:tab/>
          <w:delText>67</w:delText>
        </w:r>
      </w:del>
    </w:p>
    <w:p w14:paraId="6A565F59" w14:textId="77777777" w:rsidR="00FD2D59" w:rsidDel="00F80DC3" w:rsidRDefault="00FD2D59">
      <w:pPr>
        <w:pStyle w:val="Innehll2"/>
        <w:tabs>
          <w:tab w:val="right" w:leader="dot" w:pos="9912"/>
        </w:tabs>
        <w:rPr>
          <w:del w:id="237" w:author="Maria Wettermark" w:date="2014-10-20T16:47:00Z"/>
          <w:rFonts w:asciiTheme="minorHAnsi" w:eastAsiaTheme="minorEastAsia" w:hAnsiTheme="minorHAnsi" w:cstheme="minorBidi"/>
          <w:b w:val="0"/>
          <w:color w:val="auto"/>
          <w:lang w:eastAsia="sv-SE"/>
        </w:rPr>
      </w:pPr>
      <w:del w:id="238" w:author="Maria Wettermark" w:date="2014-10-20T16:47:00Z">
        <w:r w:rsidDel="00F80DC3">
          <w:delText>Apoteksinformation</w:delText>
        </w:r>
        <w:r w:rsidDel="00F80DC3">
          <w:tab/>
          <w:delText>68</w:delText>
        </w:r>
      </w:del>
    </w:p>
    <w:p w14:paraId="0E94C11C" w14:textId="77777777" w:rsidR="00FD2D59" w:rsidDel="00F80DC3" w:rsidRDefault="00FD2D59">
      <w:pPr>
        <w:pStyle w:val="Innehll2"/>
        <w:tabs>
          <w:tab w:val="right" w:leader="dot" w:pos="9912"/>
        </w:tabs>
        <w:rPr>
          <w:del w:id="239" w:author="Maria Wettermark" w:date="2014-10-20T16:47:00Z"/>
          <w:rFonts w:asciiTheme="minorHAnsi" w:eastAsiaTheme="minorEastAsia" w:hAnsiTheme="minorHAnsi" w:cstheme="minorBidi"/>
          <w:b w:val="0"/>
          <w:color w:val="auto"/>
          <w:lang w:eastAsia="sv-SE"/>
        </w:rPr>
      </w:pPr>
      <w:del w:id="240" w:author="Maria Wettermark" w:date="2014-10-20T16:47:00Z">
        <w:r w:rsidDel="00F80DC3">
          <w:delText>Arbetsplatsinformation</w:delText>
        </w:r>
        <w:r w:rsidDel="00F80DC3">
          <w:tab/>
          <w:delText>68</w:delText>
        </w:r>
      </w:del>
    </w:p>
    <w:p w14:paraId="7BC11899" w14:textId="77777777" w:rsidR="00FD2D59" w:rsidDel="00F80DC3" w:rsidRDefault="00FD2D59">
      <w:pPr>
        <w:pStyle w:val="Innehll2"/>
        <w:tabs>
          <w:tab w:val="right" w:leader="dot" w:pos="9912"/>
        </w:tabs>
        <w:rPr>
          <w:del w:id="241" w:author="Maria Wettermark" w:date="2014-10-20T16:47:00Z"/>
          <w:rFonts w:asciiTheme="minorHAnsi" w:eastAsiaTheme="minorEastAsia" w:hAnsiTheme="minorHAnsi" w:cstheme="minorBidi"/>
          <w:b w:val="0"/>
          <w:color w:val="auto"/>
          <w:lang w:eastAsia="sv-SE"/>
        </w:rPr>
      </w:pPr>
      <w:del w:id="242" w:author="Maria Wettermark" w:date="2014-10-20T16:47:00Z">
        <w:r w:rsidDel="00F80DC3">
          <w:delText>journalstatus</w:delText>
        </w:r>
        <w:r w:rsidDel="00F80DC3">
          <w:tab/>
          <w:delText>69</w:delText>
        </w:r>
      </w:del>
    </w:p>
    <w:p w14:paraId="39D9A616" w14:textId="77777777" w:rsidR="00FD2D59" w:rsidDel="00F80DC3" w:rsidRDefault="00FD2D59">
      <w:pPr>
        <w:pStyle w:val="Innehll2"/>
        <w:tabs>
          <w:tab w:val="right" w:leader="dot" w:pos="9912"/>
        </w:tabs>
        <w:rPr>
          <w:del w:id="243" w:author="Maria Wettermark" w:date="2014-10-20T16:47:00Z"/>
          <w:rFonts w:asciiTheme="minorHAnsi" w:eastAsiaTheme="minorEastAsia" w:hAnsiTheme="minorHAnsi" w:cstheme="minorBidi"/>
          <w:b w:val="0"/>
          <w:color w:val="auto"/>
          <w:lang w:eastAsia="sv-SE"/>
        </w:rPr>
      </w:pPr>
      <w:del w:id="244" w:author="Maria Wettermark" w:date="2014-10-20T16:47:00Z">
        <w:r w:rsidDel="00F80DC3">
          <w:delText>receptstatus</w:delText>
        </w:r>
        <w:r w:rsidDel="00F80DC3">
          <w:tab/>
          <w:delText>69</w:delText>
        </w:r>
      </w:del>
    </w:p>
    <w:p w14:paraId="6DC5613F" w14:textId="77777777" w:rsidR="00FD2D59" w:rsidDel="00F80DC3" w:rsidRDefault="00FD2D59">
      <w:pPr>
        <w:pStyle w:val="Innehll2"/>
        <w:tabs>
          <w:tab w:val="right" w:leader="dot" w:pos="9912"/>
        </w:tabs>
        <w:rPr>
          <w:del w:id="245" w:author="Maria Wettermark" w:date="2014-10-20T16:47:00Z"/>
          <w:rFonts w:asciiTheme="minorHAnsi" w:eastAsiaTheme="minorEastAsia" w:hAnsiTheme="minorHAnsi" w:cstheme="minorBidi"/>
          <w:b w:val="0"/>
          <w:color w:val="auto"/>
          <w:lang w:eastAsia="sv-SE"/>
        </w:rPr>
      </w:pPr>
      <w:del w:id="246" w:author="Maria Wettermark" w:date="2014-10-20T16:47:00Z">
        <w:r w:rsidDel="00F80DC3">
          <w:delText>pauppdragav</w:delText>
        </w:r>
        <w:r w:rsidDel="00F80DC3">
          <w:tab/>
          <w:delText>69</w:delText>
        </w:r>
      </w:del>
    </w:p>
    <w:p w14:paraId="4830A420" w14:textId="77777777" w:rsidR="00FD2D59" w:rsidDel="00F80DC3" w:rsidRDefault="00FD2D59">
      <w:pPr>
        <w:pStyle w:val="Innehll2"/>
        <w:tabs>
          <w:tab w:val="right" w:leader="dot" w:pos="9912"/>
        </w:tabs>
        <w:rPr>
          <w:del w:id="247" w:author="Maria Wettermark" w:date="2014-10-20T16:47:00Z"/>
          <w:rFonts w:asciiTheme="minorHAnsi" w:eastAsiaTheme="minorEastAsia" w:hAnsiTheme="minorHAnsi" w:cstheme="minorBidi"/>
          <w:b w:val="0"/>
          <w:color w:val="auto"/>
          <w:lang w:eastAsia="sv-SE"/>
        </w:rPr>
      </w:pPr>
      <w:del w:id="248" w:author="Maria Wettermark" w:date="2014-10-20T16:47:00Z">
        <w:r w:rsidDel="00F80DC3">
          <w:delText>forandringstyp</w:delText>
        </w:r>
        <w:r w:rsidDel="00F80DC3">
          <w:tab/>
          <w:delText>69</w:delText>
        </w:r>
      </w:del>
    </w:p>
    <w:p w14:paraId="1803340B" w14:textId="77777777" w:rsidR="00725117" w:rsidRPr="00F201BB" w:rsidRDefault="00725117" w:rsidP="00B91AA5">
      <w:r w:rsidRPr="00F201BB">
        <w:rPr>
          <w:rFonts w:ascii="Cambria" w:hAnsi="Cambria"/>
          <w:noProof w:val="0"/>
          <w:sz w:val="24"/>
        </w:rPr>
        <w:fldChar w:fldCharType="end"/>
      </w:r>
    </w:p>
    <w:p w14:paraId="4DF03A79" w14:textId="77777777" w:rsidR="00533A31" w:rsidRPr="00F201BB" w:rsidRDefault="00533A31" w:rsidP="00B91AA5"/>
    <w:p w14:paraId="140021CE" w14:textId="77777777" w:rsidR="00533A31" w:rsidRPr="00F201BB" w:rsidRDefault="00533A31" w:rsidP="00B91AA5">
      <w:pPr>
        <w:pStyle w:val="Rubrik1"/>
        <w:ind w:right="0"/>
      </w:pPr>
      <w:bookmarkStart w:id="249" w:name="_Toc163963305"/>
      <w:bookmarkStart w:id="250" w:name="_Toc199311100"/>
      <w:bookmarkStart w:id="251" w:name="_Toc199552311"/>
      <w:bookmarkStart w:id="252" w:name="_Toc199552341"/>
      <w:bookmarkStart w:id="253" w:name="_Toc199552434"/>
      <w:bookmarkStart w:id="254" w:name="_Toc224960917"/>
      <w:bookmarkStart w:id="255" w:name="_Toc401586965"/>
      <w:r w:rsidRPr="00F201BB">
        <w:lastRenderedPageBreak/>
        <w:t>Inledning</w:t>
      </w:r>
      <w:bookmarkEnd w:id="249"/>
      <w:bookmarkEnd w:id="250"/>
      <w:bookmarkEnd w:id="251"/>
      <w:bookmarkEnd w:id="252"/>
      <w:bookmarkEnd w:id="253"/>
      <w:bookmarkEnd w:id="254"/>
      <w:bookmarkEnd w:id="255"/>
    </w:p>
    <w:p w14:paraId="5BAEA190" w14:textId="6CFA47ED" w:rsidR="0077723D" w:rsidRPr="00F201BB" w:rsidRDefault="00533A31" w:rsidP="00B91AA5">
      <w:pPr>
        <w:rPr>
          <w:color w:val="auto"/>
        </w:rPr>
      </w:pPr>
      <w:r w:rsidRPr="00F201BB">
        <w:t>Detta är beskrivningen av tjänstekontrakten i tjänstedomänen</w:t>
      </w:r>
      <w:r w:rsidR="00673809" w:rsidRPr="00F201BB">
        <w:t xml:space="preserve"> </w:t>
      </w:r>
      <w:r w:rsidR="00673809" w:rsidRPr="00F201BB">
        <w:rPr>
          <w:b/>
          <w:bCs/>
          <w:i/>
        </w:rPr>
        <w:fldChar w:fldCharType="begin"/>
      </w:r>
      <w:r w:rsidR="00673809" w:rsidRPr="00F201BB">
        <w:rPr>
          <w:b/>
          <w:bCs/>
          <w:i/>
        </w:rPr>
        <w:instrText xml:space="preserve"> DOCPROPERTY "Tjänstedomän"  \* MERGEFORMAT </w:instrText>
      </w:r>
      <w:r w:rsidR="00673809" w:rsidRPr="00F201BB">
        <w:rPr>
          <w:b/>
          <w:bCs/>
          <w:i/>
        </w:rPr>
        <w:fldChar w:fldCharType="separate"/>
      </w:r>
      <w:r w:rsidR="00E12DE1" w:rsidRPr="00F201BB">
        <w:rPr>
          <w:b/>
          <w:bCs/>
          <w:i/>
        </w:rPr>
        <w:t>clinicalprocess:activityprescription:prescribe</w:t>
      </w:r>
      <w:r w:rsidR="00673809" w:rsidRPr="00F201BB">
        <w:fldChar w:fldCharType="end"/>
      </w:r>
      <w:r w:rsidRPr="00F201BB">
        <w:t xml:space="preserve">. Den svenska benämningen </w:t>
      </w:r>
      <w:r w:rsidRPr="00F201BB">
        <w:rPr>
          <w:color w:val="auto"/>
        </w:rPr>
        <w:t>är ”Nationell</w:t>
      </w:r>
      <w:r w:rsidR="00BA4593" w:rsidRPr="00F201BB">
        <w:rPr>
          <w:color w:val="auto"/>
        </w:rPr>
        <w:t xml:space="preserve">a Tjänstekontrakt för </w:t>
      </w:r>
      <w:r w:rsidR="00673809" w:rsidRPr="00F201BB">
        <w:rPr>
          <w:bCs/>
          <w:color w:val="auto"/>
        </w:rPr>
        <w:fldChar w:fldCharType="begin"/>
      </w:r>
      <w:r w:rsidR="00673809" w:rsidRPr="00F201BB">
        <w:rPr>
          <w:bCs/>
          <w:color w:val="auto"/>
        </w:rPr>
        <w:instrText xml:space="preserve"> DOCPROPERTY "Tjänstedomän_sv"  \* MERGEFORMAT </w:instrText>
      </w:r>
      <w:r w:rsidR="00673809" w:rsidRPr="00F201BB">
        <w:rPr>
          <w:bCs/>
          <w:color w:val="auto"/>
        </w:rPr>
        <w:fldChar w:fldCharType="separate"/>
      </w:r>
      <w:r w:rsidR="00E12DE1" w:rsidRPr="00F201BB">
        <w:rPr>
          <w:bCs/>
          <w:color w:val="auto"/>
        </w:rPr>
        <w:t>Hantera aktiviteter, ordination</w:t>
      </w:r>
      <w:r w:rsidR="00673809" w:rsidRPr="00F201BB">
        <w:rPr>
          <w:color w:val="auto"/>
        </w:rPr>
        <w:fldChar w:fldCharType="end"/>
      </w:r>
      <w:r w:rsidRPr="00F201BB">
        <w:t xml:space="preserve">”. </w:t>
      </w:r>
    </w:p>
    <w:p w14:paraId="1D3319BF" w14:textId="77777777" w:rsidR="00CB41DE" w:rsidRDefault="00CB41DE" w:rsidP="00673809">
      <w:r w:rsidRPr="00F201BB">
        <w:t xml:space="preserve">Tjänstedomänens omfattning är funktioner som stödjer ordinationsprocessen i vården, primärt </w:t>
      </w:r>
      <w:r>
        <w:t xml:space="preserve">de processer som hanterar </w:t>
      </w:r>
      <w:r w:rsidRPr="00F201BB">
        <w:t>ordination</w:t>
      </w:r>
      <w:r>
        <w:t xml:space="preserve"> av läkemedel och handelsvaror, samt eventuellt tillhörande förskrivningar</w:t>
      </w:r>
      <w:r w:rsidRPr="00F201BB">
        <w:t>, men i förlängningen även andra typer av ordinationer.</w:t>
      </w:r>
    </w:p>
    <w:p w14:paraId="4CFF15AC" w14:textId="6AE28E7F" w:rsidR="001E62F1" w:rsidRPr="00F201BB" w:rsidRDefault="001E62F1" w:rsidP="00B91AA5"/>
    <w:p w14:paraId="44AA8A68" w14:textId="7C4CC33C" w:rsidR="00533A31" w:rsidRPr="00F201BB" w:rsidRDefault="00533A31" w:rsidP="00B91AA5">
      <w:r w:rsidRPr="00F201BB">
        <w:t xml:space="preserve">Tjänstekontraktsbeskrivningen är </w:t>
      </w:r>
      <w:r w:rsidR="00DD1B84" w:rsidRPr="00F201BB">
        <w:t>ett</w:t>
      </w:r>
      <w:r w:rsidRPr="00F201BB">
        <w:t xml:space="preserve"> tekni</w:t>
      </w:r>
      <w:r w:rsidR="00ED5872">
        <w:t>k</w:t>
      </w:r>
      <w:r w:rsidRPr="00F201BB">
        <w:t>oberoende, formellt regelverk som reglerar integrationskrav för parter (tjänstekonsumenter och tjänsteproducenter) som avser ansluta system för samverkan enligt dessa tjänstekontrakt . Tjänsteko</w:t>
      </w:r>
      <w:r w:rsidR="00133C3C" w:rsidRPr="00F201BB">
        <w:t>ntraktsbeskrivningen är också</w:t>
      </w:r>
      <w:r w:rsidRPr="00F201BB">
        <w:t xml:space="preserve"> ett viktigt underlag för skapande </w:t>
      </w:r>
      <w:r w:rsidR="00CE16F1" w:rsidRPr="00F201BB">
        <w:t xml:space="preserve">av </w:t>
      </w:r>
      <w:r w:rsidRPr="00F201BB">
        <w:t xml:space="preserve">de tekniska </w:t>
      </w:r>
      <w:r w:rsidR="00133C3C" w:rsidRPr="00F201BB">
        <w:t xml:space="preserve">kontrakten </w:t>
      </w:r>
      <w:r w:rsidRPr="00F201BB">
        <w:t xml:space="preserve">(scheman och WSDL-filer). </w:t>
      </w:r>
    </w:p>
    <w:p w14:paraId="76873DBD" w14:textId="70EF5687" w:rsidR="00804D41" w:rsidRPr="00F201BB" w:rsidRDefault="00533A31" w:rsidP="00B91AA5">
      <w:r w:rsidRPr="00F201BB">
        <w:t>Detta dokument komplettera</w:t>
      </w:r>
      <w:r w:rsidR="0058014B" w:rsidRPr="00F201BB">
        <w:t>r</w:t>
      </w:r>
      <w:r w:rsidRPr="00F201BB">
        <w:t xml:space="preserve"> </w:t>
      </w:r>
      <w:r w:rsidR="002B7BD4" w:rsidRPr="00F201BB">
        <w:t xml:space="preserve">reglerna i </w:t>
      </w:r>
      <w:r w:rsidRPr="00F201BB">
        <w:t>de tekniska kontrakten</w:t>
      </w:r>
      <w:r w:rsidR="002B7BD4" w:rsidRPr="00F201BB">
        <w:t xml:space="preserve">. Tjänsteproducenter och tjänstekonsumenter ska m.a.o. följa såväl de maskintolkbara reglerna i de tekniska kontrakten, så väl som de regler som uttrycks </w:t>
      </w:r>
      <w:r w:rsidR="00ED5872">
        <w:t>skrifligt</w:t>
      </w:r>
      <w:r w:rsidR="00ED5872" w:rsidRPr="00F201BB">
        <w:t xml:space="preserve"> </w:t>
      </w:r>
      <w:r w:rsidR="002B7BD4" w:rsidRPr="00F201BB">
        <w:t>i detta dokument.</w:t>
      </w:r>
    </w:p>
    <w:p w14:paraId="0F1F3555" w14:textId="77777777" w:rsidR="00506468" w:rsidRPr="00F201BB" w:rsidRDefault="00506468" w:rsidP="00B91AA5"/>
    <w:p w14:paraId="50072C21" w14:textId="77777777" w:rsidR="0019360F" w:rsidRDefault="00A3321B" w:rsidP="007641D4">
      <w:pPr>
        <w:tabs>
          <w:tab w:val="left" w:pos="7110"/>
        </w:tabs>
      </w:pPr>
      <w:r w:rsidRPr="00F201BB">
        <w:rPr>
          <w:lang w:eastAsia="sv-SE"/>
        </w:rPr>
        <mc:AlternateContent>
          <mc:Choice Requires="wps">
            <w:drawing>
              <wp:inline distT="0" distB="0" distL="0" distR="0" wp14:anchorId="361FAC05" wp14:editId="4A6AB715">
                <wp:extent cx="5753100" cy="2876689"/>
                <wp:effectExtent l="0" t="0" r="38100" b="19050"/>
                <wp:docPr id="1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76689"/>
                        </a:xfrm>
                        <a:prstGeom prst="rect">
                          <a:avLst/>
                        </a:prstGeom>
                        <a:solidFill>
                          <a:srgbClr val="DDDDDD"/>
                        </a:solidFill>
                        <a:ln w="9525">
                          <a:solidFill>
                            <a:srgbClr val="000000"/>
                          </a:solidFill>
                          <a:miter lim="800000"/>
                          <a:headEnd/>
                          <a:tailEnd/>
                        </a:ln>
                      </wps:spPr>
                      <wps:txbx>
                        <w:txbxContent>
                          <w:p w14:paraId="4CA31947" w14:textId="77777777" w:rsidR="001E5B09" w:rsidRPr="00FE3AAD" w:rsidRDefault="001E5B09" w:rsidP="001F0E99">
                            <w:pPr>
                              <w:pStyle w:val="Sidfot"/>
                              <w:rPr>
                                <w:b/>
                                <w:i/>
                                <w:lang w:val="sv-SE"/>
                              </w:rPr>
                            </w:pPr>
                            <w:r w:rsidRPr="00FE3AAD">
                              <w:rPr>
                                <w:b/>
                                <w:i/>
                                <w:lang w:val="sv-SE"/>
                              </w:rPr>
                              <w:t>I arbetet har följande personer deltagit:</w:t>
                            </w:r>
                          </w:p>
                          <w:p w14:paraId="280D8B71" w14:textId="77777777" w:rsidR="001E5B09" w:rsidRDefault="001E5B09" w:rsidP="001F0E99"/>
                          <w:p w14:paraId="2AAB2EF1" w14:textId="20063798" w:rsidR="001E5B09" w:rsidRPr="00FE3AAD" w:rsidRDefault="001E5B09" w:rsidP="001F0E99">
                            <w:pPr>
                              <w:pStyle w:val="Sidfot"/>
                              <w:rPr>
                                <w:lang w:val="sv-SE"/>
                              </w:rPr>
                            </w:pPr>
                            <w:r>
                              <w:rPr>
                                <w:i/>
                                <w:lang w:val="sv-SE"/>
                              </w:rPr>
                              <w:t>Tjänstedomänansvarig</w:t>
                            </w:r>
                            <w:r w:rsidRPr="00FE3AAD">
                              <w:rPr>
                                <w:lang w:val="sv-SE"/>
                              </w:rPr>
                              <w:t>:</w:t>
                            </w:r>
                          </w:p>
                          <w:p w14:paraId="04349292" w14:textId="02C94B10" w:rsidR="001E5B09" w:rsidRDefault="001E5B09" w:rsidP="001F0E99">
                            <w:pPr>
                              <w:rPr>
                                <w:i/>
                              </w:rPr>
                            </w:pPr>
                            <w:r w:rsidRPr="00861A25">
                              <w:rPr>
                                <w:highlight w:val="yellow"/>
                              </w:rPr>
                              <w:t>Namn</w:t>
                            </w:r>
                          </w:p>
                          <w:p w14:paraId="6FE7954C" w14:textId="77777777" w:rsidR="001E5B09" w:rsidRPr="00FE3AAD" w:rsidRDefault="001E5B09" w:rsidP="001F0E99">
                            <w:pPr>
                              <w:pStyle w:val="Sidfot"/>
                              <w:rPr>
                                <w:i/>
                                <w:lang w:val="sv-SE"/>
                              </w:rPr>
                            </w:pPr>
                          </w:p>
                          <w:p w14:paraId="450D97B0" w14:textId="35811288" w:rsidR="001E5B09" w:rsidRPr="009A761D" w:rsidRDefault="001E5B09" w:rsidP="001F0E99">
                            <w:pPr>
                              <w:pStyle w:val="Sidfot"/>
                              <w:rPr>
                                <w:i/>
                                <w:lang w:val="sv-SE"/>
                              </w:rPr>
                            </w:pPr>
                            <w:r w:rsidRPr="009B4414">
                              <w:rPr>
                                <w:i/>
                                <w:lang w:val="sv-SE"/>
                              </w:rPr>
                              <w:t>Projektgrupp</w:t>
                            </w:r>
                          </w:p>
                          <w:p w14:paraId="1645AD09" w14:textId="6ADEAC44" w:rsidR="001E5B09" w:rsidRDefault="001E5B09" w:rsidP="009A761D">
                            <w:pPr>
                              <w:rPr>
                                <w:i/>
                              </w:rPr>
                            </w:pPr>
                            <w:r>
                              <w:t xml:space="preserve">Krister Andersson, </w:t>
                            </w:r>
                            <w:del w:id="256" w:author="Krister Andersson" w:date="2014-05-15T11:17:00Z">
                              <w:r w:rsidDel="00767C76">
                                <w:delText>Apotekens Service AB</w:delText>
                              </w:r>
                            </w:del>
                            <w:ins w:id="257" w:author="Krister Andersson" w:date="2014-05-15T11:17:00Z">
                              <w:r>
                                <w:t>eHälsom</w:t>
                              </w:r>
                            </w:ins>
                            <w:ins w:id="258" w:author="Krister Andersson" w:date="2014-05-15T11:18:00Z">
                              <w:r>
                                <w:t>y</w:t>
                              </w:r>
                            </w:ins>
                            <w:ins w:id="259" w:author="Krister Andersson" w:date="2014-05-15T11:17:00Z">
                              <w:r>
                                <w:t>ndigheten</w:t>
                              </w:r>
                            </w:ins>
                            <w:r>
                              <w:t>, Projektledare</w:t>
                            </w:r>
                          </w:p>
                          <w:p w14:paraId="099A070A" w14:textId="7745379F" w:rsidR="001E5B09" w:rsidRDefault="001E5B09" w:rsidP="009A761D">
                            <w:r w:rsidRPr="00DD17F3">
                              <w:t>Daniel</w:t>
                            </w:r>
                            <w:r>
                              <w:t xml:space="preserve"> Sundberg, </w:t>
                            </w:r>
                            <w:ins w:id="260" w:author="Krister Andersson" w:date="2014-05-15T11:18:00Z">
                              <w:r>
                                <w:t>eHälsomyndigheten</w:t>
                              </w:r>
                            </w:ins>
                            <w:del w:id="261" w:author="Krister Andersson" w:date="2014-05-15T11:18:00Z">
                              <w:r w:rsidDel="00767C76">
                                <w:delText>Apotekens Service AB</w:delText>
                              </w:r>
                            </w:del>
                            <w:r>
                              <w:t>, Utvecklare</w:t>
                            </w:r>
                          </w:p>
                          <w:p w14:paraId="750CCFA4" w14:textId="0E8612D5" w:rsidR="001E5B09" w:rsidRDefault="001E5B09" w:rsidP="009A761D">
                            <w:r>
                              <w:t xml:space="preserve">Jesper Pettersson, </w:t>
                            </w:r>
                            <w:ins w:id="262" w:author="Krister Andersson" w:date="2014-05-15T11:18:00Z">
                              <w:r>
                                <w:t>eHälsomyndigheten</w:t>
                              </w:r>
                            </w:ins>
                            <w:del w:id="263" w:author="Krister Andersson" w:date="2014-05-15T11:18:00Z">
                              <w:r w:rsidDel="00767C76">
                                <w:delText>Apotekens Service AB</w:delText>
                              </w:r>
                            </w:del>
                            <w:r>
                              <w:t>, Utvecklare</w:t>
                            </w:r>
                          </w:p>
                          <w:p w14:paraId="0786AB96" w14:textId="6A98E8E6" w:rsidR="001E5B09" w:rsidRDefault="001E5B09" w:rsidP="009A761D">
                            <w:r>
                              <w:t>Fredrik Johansson,</w:t>
                            </w:r>
                            <w:r w:rsidRPr="00DD17F3">
                              <w:t xml:space="preserve"> </w:t>
                            </w:r>
                            <w:ins w:id="264" w:author="Krister Andersson" w:date="2014-05-15T11:18:00Z">
                              <w:r>
                                <w:t>eHälsomyndigheten</w:t>
                              </w:r>
                            </w:ins>
                            <w:del w:id="265" w:author="Krister Andersson" w:date="2014-05-15T11:18:00Z">
                              <w:r w:rsidDel="00767C76">
                                <w:delText>Apotekens Service AB</w:delText>
                              </w:r>
                            </w:del>
                            <w:r>
                              <w:t>, Teknisk arkitekt</w:t>
                            </w:r>
                          </w:p>
                          <w:p w14:paraId="54714746" w14:textId="29165012" w:rsidR="001E5B09" w:rsidRDefault="001E5B09" w:rsidP="009A761D">
                            <w:r>
                              <w:t xml:space="preserve">Maria Wettermark, </w:t>
                            </w:r>
                            <w:ins w:id="266" w:author="Krister Andersson" w:date="2014-05-15T11:18:00Z">
                              <w:r>
                                <w:t>eHälsomyndigheten</w:t>
                              </w:r>
                            </w:ins>
                            <w:del w:id="267" w:author="Krister Andersson" w:date="2014-05-15T11:18:00Z">
                              <w:r w:rsidDel="00767C76">
                                <w:delText>Apotekens Service AB</w:delText>
                              </w:r>
                            </w:del>
                            <w:r>
                              <w:t>, Kravhanterare</w:t>
                            </w:r>
                          </w:p>
                          <w:p w14:paraId="39443B0C" w14:textId="34B8C387" w:rsidR="001E5B09" w:rsidRDefault="001E5B09" w:rsidP="009A761D">
                            <w:r>
                              <w:t xml:space="preserve">Jonas Sedin, </w:t>
                            </w:r>
                            <w:ins w:id="268" w:author="Krister Andersson" w:date="2014-05-15T11:18:00Z">
                              <w:r>
                                <w:t>eHälsomyndigheten</w:t>
                              </w:r>
                            </w:ins>
                            <w:del w:id="269" w:author="Krister Andersson" w:date="2014-05-15T11:18:00Z">
                              <w:r w:rsidDel="00767C76">
                                <w:delText>Apotekens Service AB</w:delText>
                              </w:r>
                            </w:del>
                            <w:r>
                              <w:t>, Kravhanterare</w:t>
                            </w:r>
                          </w:p>
                          <w:p w14:paraId="77D89F21" w14:textId="3D75094B" w:rsidR="001E5B09" w:rsidRDefault="001E5B09" w:rsidP="009A761D">
                            <w:r>
                              <w:t>Björn Strihagen, Inera AB, Kravhanterare</w:t>
                            </w:r>
                          </w:p>
                          <w:p w14:paraId="04006779" w14:textId="400F9DA5" w:rsidR="001E5B09" w:rsidRDefault="001E5B09" w:rsidP="009A761D">
                            <w:r>
                              <w:t>Per Mützell,</w:t>
                            </w:r>
                            <w:r w:rsidRPr="00DD17F3">
                              <w:t xml:space="preserve"> </w:t>
                            </w:r>
                            <w:r>
                              <w:t>Alcesys AB, Teknisk arkitekt</w:t>
                            </w:r>
                          </w:p>
                          <w:p w14:paraId="1C55007C" w14:textId="77777777" w:rsidR="001E5B09" w:rsidRPr="009A761D" w:rsidRDefault="001E5B09" w:rsidP="009A761D"/>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" fillcolor="#ddd">
                <v:textbox>
                  <w:txbxContent>
                    <w:p w14:paraId="4CA31947" w14:textId="77777777" w:rsidR="001E5B09" w:rsidRPr="00FE3AAD" w:rsidRDefault="001E5B09" w:rsidP="001F0E99">
                      <w:pPr>
                        <w:pStyle w:val="Sidfot"/>
                        <w:rPr>
                          <w:b/>
                          <w:i/>
                          <w:lang w:val="sv-SE"/>
                        </w:rPr>
                      </w:pPr>
                      <w:r w:rsidRPr="00FE3AAD">
                        <w:rPr>
                          <w:b/>
                          <w:i/>
                          <w:lang w:val="sv-SE"/>
                        </w:rPr>
                        <w:t>I arbetet har följande personer deltagit:</w:t>
                      </w:r>
                    </w:p>
                    <w:p w14:paraId="280D8B71" w14:textId="77777777" w:rsidR="001E5B09" w:rsidRDefault="001E5B09" w:rsidP="001F0E99"/>
                    <w:p w14:paraId="2AAB2EF1" w14:textId="20063798" w:rsidR="001E5B09" w:rsidRPr="00FE3AAD" w:rsidRDefault="001E5B09" w:rsidP="001F0E99">
                      <w:pPr>
                        <w:pStyle w:val="Sidfot"/>
                        <w:rPr>
                          <w:lang w:val="sv-SE"/>
                        </w:rPr>
                      </w:pPr>
                      <w:r>
                        <w:rPr>
                          <w:i/>
                          <w:lang w:val="sv-SE"/>
                        </w:rPr>
                        <w:t>Tjänstedomänansvarig</w:t>
                      </w:r>
                      <w:r w:rsidRPr="00FE3AAD">
                        <w:rPr>
                          <w:lang w:val="sv-SE"/>
                        </w:rPr>
                        <w:t>:</w:t>
                      </w:r>
                    </w:p>
                    <w:p w14:paraId="04349292" w14:textId="02C94B10" w:rsidR="001E5B09" w:rsidRDefault="001E5B09" w:rsidP="001F0E99">
                      <w:pPr>
                        <w:rPr>
                          <w:i/>
                        </w:rPr>
                      </w:pPr>
                      <w:r w:rsidRPr="00861A25">
                        <w:rPr>
                          <w:highlight w:val="yellow"/>
                        </w:rPr>
                        <w:t>Namn</w:t>
                      </w:r>
                    </w:p>
                    <w:p w14:paraId="6FE7954C" w14:textId="77777777" w:rsidR="001E5B09" w:rsidRPr="00FE3AAD" w:rsidRDefault="001E5B09" w:rsidP="001F0E99">
                      <w:pPr>
                        <w:pStyle w:val="Sidfot"/>
                        <w:rPr>
                          <w:i/>
                          <w:lang w:val="sv-SE"/>
                        </w:rPr>
                      </w:pPr>
                    </w:p>
                    <w:p w14:paraId="450D97B0" w14:textId="35811288" w:rsidR="001E5B09" w:rsidRPr="009A761D" w:rsidRDefault="001E5B09" w:rsidP="001F0E99">
                      <w:pPr>
                        <w:pStyle w:val="Sidfot"/>
                        <w:rPr>
                          <w:i/>
                          <w:lang w:val="sv-SE"/>
                        </w:rPr>
                      </w:pPr>
                      <w:r w:rsidRPr="009B4414">
                        <w:rPr>
                          <w:i/>
                          <w:lang w:val="sv-SE"/>
                        </w:rPr>
                        <w:t>Projektgrupp</w:t>
                      </w:r>
                    </w:p>
                    <w:p w14:paraId="1645AD09" w14:textId="6ADEAC44" w:rsidR="001E5B09" w:rsidRDefault="001E5B09" w:rsidP="009A761D">
                      <w:pPr>
                        <w:rPr>
                          <w:i/>
                        </w:rPr>
                      </w:pPr>
                      <w:r>
                        <w:t xml:space="preserve">Krister Andersson, </w:t>
                      </w:r>
                      <w:del w:id="81" w:author="Krister Andersson" w:date="2014-05-15T11:17:00Z">
                        <w:r w:rsidDel="00767C76">
                          <w:delText>Apotekens Service AB</w:delText>
                        </w:r>
                      </w:del>
                      <w:ins w:id="82" w:author="Krister Andersson" w:date="2014-05-15T11:17:00Z">
                        <w:r>
                          <w:t>eHälsom</w:t>
                        </w:r>
                      </w:ins>
                      <w:ins w:id="83" w:author="Krister Andersson" w:date="2014-05-15T11:18:00Z">
                        <w:r>
                          <w:t>y</w:t>
                        </w:r>
                      </w:ins>
                      <w:ins w:id="84" w:author="Krister Andersson" w:date="2014-05-15T11:17:00Z">
                        <w:r>
                          <w:t>ndigheten</w:t>
                        </w:r>
                      </w:ins>
                      <w:r>
                        <w:t>, Projektledare</w:t>
                      </w:r>
                    </w:p>
                    <w:p w14:paraId="099A070A" w14:textId="7745379F" w:rsidR="001E5B09" w:rsidRDefault="001E5B09" w:rsidP="009A761D">
                      <w:r w:rsidRPr="00DD17F3">
                        <w:t>Daniel</w:t>
                      </w:r>
                      <w:r>
                        <w:t xml:space="preserve"> Sundberg, </w:t>
                      </w:r>
                      <w:ins w:id="85" w:author="Krister Andersson" w:date="2014-05-15T11:18:00Z">
                        <w:r>
                          <w:t>eHälsomyndigheten</w:t>
                        </w:r>
                      </w:ins>
                      <w:del w:id="86" w:author="Krister Andersson" w:date="2014-05-15T11:18:00Z">
                        <w:r w:rsidDel="00767C76">
                          <w:delText>Apotekens Service AB</w:delText>
                        </w:r>
                      </w:del>
                      <w:r>
                        <w:t>, Utvecklare</w:t>
                      </w:r>
                    </w:p>
                    <w:p w14:paraId="750CCFA4" w14:textId="0E8612D5" w:rsidR="001E5B09" w:rsidRDefault="001E5B09" w:rsidP="009A761D">
                      <w:r>
                        <w:t xml:space="preserve">Jesper Pettersson, </w:t>
                      </w:r>
                      <w:ins w:id="87" w:author="Krister Andersson" w:date="2014-05-15T11:18:00Z">
                        <w:r>
                          <w:t>eHälsomyndigheten</w:t>
                        </w:r>
                      </w:ins>
                      <w:del w:id="88" w:author="Krister Andersson" w:date="2014-05-15T11:18:00Z">
                        <w:r w:rsidDel="00767C76">
                          <w:delText>Apotekens Service AB</w:delText>
                        </w:r>
                      </w:del>
                      <w:r>
                        <w:t>, Utvecklare</w:t>
                      </w:r>
                    </w:p>
                    <w:p w14:paraId="0786AB96" w14:textId="6A98E8E6" w:rsidR="001E5B09" w:rsidRDefault="001E5B09" w:rsidP="009A761D">
                      <w:r>
                        <w:t>Fredrik Johansson,</w:t>
                      </w:r>
                      <w:r w:rsidRPr="00DD17F3">
                        <w:t xml:space="preserve"> </w:t>
                      </w:r>
                      <w:ins w:id="89" w:author="Krister Andersson" w:date="2014-05-15T11:18:00Z">
                        <w:r>
                          <w:t>eHälsomyndigheten</w:t>
                        </w:r>
                      </w:ins>
                      <w:del w:id="90" w:author="Krister Andersson" w:date="2014-05-15T11:18:00Z">
                        <w:r w:rsidDel="00767C76">
                          <w:delText>Apotekens Service AB</w:delText>
                        </w:r>
                      </w:del>
                      <w:r>
                        <w:t>, Teknisk arkitekt</w:t>
                      </w:r>
                    </w:p>
                    <w:p w14:paraId="54714746" w14:textId="29165012" w:rsidR="001E5B09" w:rsidRDefault="001E5B09" w:rsidP="009A761D">
                      <w:r>
                        <w:t xml:space="preserve">Maria Wettermark, </w:t>
                      </w:r>
                      <w:ins w:id="91" w:author="Krister Andersson" w:date="2014-05-15T11:18:00Z">
                        <w:r>
                          <w:t>eHälsomyndigheten</w:t>
                        </w:r>
                      </w:ins>
                      <w:del w:id="92" w:author="Krister Andersson" w:date="2014-05-15T11:18:00Z">
                        <w:r w:rsidDel="00767C76">
                          <w:delText>Apotekens Service AB</w:delText>
                        </w:r>
                      </w:del>
                      <w:r>
                        <w:t>, Kravhanterare</w:t>
                      </w:r>
                    </w:p>
                    <w:p w14:paraId="39443B0C" w14:textId="34B8C387" w:rsidR="001E5B09" w:rsidRDefault="001E5B09" w:rsidP="009A761D">
                      <w:r>
                        <w:t xml:space="preserve">Jonas Sedin, </w:t>
                      </w:r>
                      <w:ins w:id="93" w:author="Krister Andersson" w:date="2014-05-15T11:18:00Z">
                        <w:r>
                          <w:t>eHälsomyndigheten</w:t>
                        </w:r>
                      </w:ins>
                      <w:del w:id="94" w:author="Krister Andersson" w:date="2014-05-15T11:18:00Z">
                        <w:r w:rsidDel="00767C76">
                          <w:delText>Apotekens Service AB</w:delText>
                        </w:r>
                      </w:del>
                      <w:r>
                        <w:t>, Kravhanterare</w:t>
                      </w:r>
                    </w:p>
                    <w:p w14:paraId="77D89F21" w14:textId="3D75094B" w:rsidR="001E5B09" w:rsidRDefault="001E5B09" w:rsidP="009A761D">
                      <w:r>
                        <w:t>Björn Strihagen, Inera AB, Kravhanterare</w:t>
                      </w:r>
                    </w:p>
                    <w:p w14:paraId="04006779" w14:textId="400F9DA5" w:rsidR="001E5B09" w:rsidRDefault="001E5B09" w:rsidP="009A761D">
                      <w:r>
                        <w:t>Per Mützell,</w:t>
                      </w:r>
                      <w:r w:rsidRPr="00DD17F3">
                        <w:t xml:space="preserve"> </w:t>
                      </w:r>
                      <w:r>
                        <w:t>Alcesys AB, Teknisk arkitekt</w:t>
                      </w:r>
                    </w:p>
                    <w:p w14:paraId="1C55007C" w14:textId="77777777" w:rsidR="001E5B09" w:rsidRPr="009A761D" w:rsidRDefault="001E5B09" w:rsidP="009A761D"/>
                  </w:txbxContent>
                </v:textbox>
                <w10:anchorlock/>
              </v:shape>
            </w:pict>
          </mc:Fallback>
        </mc:AlternateContent>
      </w:r>
    </w:p>
    <w:p w14:paraId="0A221ED9" w14:textId="77777777" w:rsidR="0019360F" w:rsidRDefault="0019360F" w:rsidP="007641D4">
      <w:pPr>
        <w:tabs>
          <w:tab w:val="left" w:pos="7110"/>
        </w:tabs>
      </w:pPr>
    </w:p>
    <w:p w14:paraId="5A060FEC" w14:textId="77777777" w:rsidR="0019360F" w:rsidRPr="0019360F" w:rsidRDefault="0019360F" w:rsidP="0019360F">
      <w:pPr>
        <w:rPr>
          <w:i/>
        </w:rPr>
      </w:pPr>
      <w:r w:rsidRPr="0019360F">
        <w:rPr>
          <w:i/>
        </w:rPr>
        <w:t>Dessa tjänstekontrakt och beskrivningar är under arbete och kommer att kompletteras.</w:t>
      </w:r>
    </w:p>
    <w:p w14:paraId="3B4DC3F0" w14:textId="3E34C97A" w:rsidR="001F0E99" w:rsidRPr="00F201BB" w:rsidRDefault="007641D4" w:rsidP="007641D4">
      <w:pPr>
        <w:tabs>
          <w:tab w:val="left" w:pos="7110"/>
        </w:tabs>
      </w:pPr>
      <w:r w:rsidRPr="00F201BB">
        <w:tab/>
      </w:r>
    </w:p>
    <w:p w14:paraId="3162A1A9" w14:textId="77777777" w:rsidR="00A33E77" w:rsidRPr="00F201BB" w:rsidRDefault="00A33E77" w:rsidP="00B91AA5">
      <w:pPr>
        <w:pStyle w:val="Rubrik1"/>
        <w:ind w:right="0"/>
      </w:pPr>
      <w:bookmarkStart w:id="270" w:name="_Toc198086678"/>
      <w:bookmarkStart w:id="271" w:name="_Toc224960918"/>
      <w:bookmarkStart w:id="272" w:name="_Toc401586966"/>
      <w:bookmarkStart w:id="273" w:name="_Toc163300578"/>
      <w:bookmarkStart w:id="274" w:name="_Toc163300880"/>
      <w:bookmarkStart w:id="275" w:name="_Toc198366954"/>
      <w:r w:rsidRPr="00F201BB">
        <w:lastRenderedPageBreak/>
        <w:t>Versionsinformation</w:t>
      </w:r>
      <w:bookmarkEnd w:id="270"/>
      <w:bookmarkEnd w:id="271"/>
      <w:bookmarkEnd w:id="272"/>
    </w:p>
    <w:p w14:paraId="2FE09135" w14:textId="35B476EA" w:rsidR="00702636" w:rsidRPr="00F201BB" w:rsidRDefault="00A33E77" w:rsidP="00B91AA5">
      <w:r w:rsidRPr="00F201BB">
        <w:t>Denna revision av tjänstekontraktsbe</w:t>
      </w:r>
      <w:r w:rsidR="00C85AB0" w:rsidRPr="00F201BB">
        <w:t xml:space="preserve">skrivningen </w:t>
      </w:r>
      <w:r w:rsidR="00D725CD">
        <w:t>avser</w:t>
      </w:r>
      <w:r w:rsidR="00C85AB0" w:rsidRPr="00F201BB">
        <w:t xml:space="preserve"> version</w:t>
      </w:r>
      <w:r w:rsidR="00A30580">
        <w:t xml:space="preserve"> </w:t>
      </w:r>
      <w:r w:rsidR="00A30580" w:rsidRPr="00A30580">
        <w:rPr>
          <w:color w:val="9BBB59" w:themeColor="accent3"/>
        </w:rPr>
        <w:fldChar w:fldCharType="begin"/>
      </w:r>
      <w:r w:rsidR="00A30580" w:rsidRPr="00A30580">
        <w:rPr>
          <w:color w:val="9BBB59" w:themeColor="accent3"/>
        </w:rPr>
        <w:instrText xml:space="preserve"> DOCPROPERTY "Version_1" \* MERGEFORMAT </w:instrText>
      </w:r>
      <w:r w:rsidR="00A30580" w:rsidRPr="00A30580">
        <w:rPr>
          <w:color w:val="9BBB59" w:themeColor="accent3"/>
        </w:rPr>
        <w:fldChar w:fldCharType="separate"/>
      </w:r>
      <w:r w:rsidR="00A30580" w:rsidRPr="00A30580">
        <w:rPr>
          <w:color w:val="9BBB59" w:themeColor="accent3"/>
        </w:rPr>
        <w:t>1</w:t>
      </w:r>
      <w:r w:rsidR="00A30580" w:rsidRPr="00A30580">
        <w:rPr>
          <w:color w:val="9BBB59" w:themeColor="accent3"/>
        </w:rPr>
        <w:fldChar w:fldCharType="end"/>
      </w:r>
      <w:r w:rsidR="00A30580" w:rsidRPr="00A30580">
        <w:t>.</w:t>
      </w:r>
      <w:r w:rsidR="00A30580" w:rsidRPr="00A30580">
        <w:rPr>
          <w:color w:val="9BBB59" w:themeColor="accent3"/>
        </w:rPr>
        <w:fldChar w:fldCharType="begin"/>
      </w:r>
      <w:r w:rsidR="00A30580" w:rsidRPr="00A30580">
        <w:rPr>
          <w:color w:val="9BBB59" w:themeColor="accent3"/>
        </w:rPr>
        <w:instrText xml:space="preserve"> DOCPROPERTY "Version_2" \* MERGEFORMAT </w:instrText>
      </w:r>
      <w:r w:rsidR="00A30580" w:rsidRPr="00A30580">
        <w:rPr>
          <w:color w:val="9BBB59" w:themeColor="accent3"/>
        </w:rPr>
        <w:fldChar w:fldCharType="separate"/>
      </w:r>
      <w:r w:rsidR="00A30580" w:rsidRPr="00A30580">
        <w:rPr>
          <w:color w:val="9BBB59" w:themeColor="accent3"/>
        </w:rPr>
        <w:t>0</w:t>
      </w:r>
      <w:r w:rsidR="00A30580" w:rsidRPr="00A30580">
        <w:rPr>
          <w:color w:val="9BBB59" w:themeColor="accent3"/>
        </w:rPr>
        <w:fldChar w:fldCharType="end"/>
      </w:r>
      <w:r w:rsidR="00A30580" w:rsidRPr="00A30580">
        <w:t>.</w:t>
      </w:r>
      <w:del w:id="276" w:author="Krister Andersson" w:date="2014-05-15T11:19:00Z">
        <w:r w:rsidR="00A30580" w:rsidRPr="00A30580" w:rsidDel="00767C76">
          <w:rPr>
            <w:color w:val="9BBB59" w:themeColor="accent3"/>
          </w:rPr>
          <w:fldChar w:fldCharType="begin"/>
        </w:r>
        <w:r w:rsidR="00A30580" w:rsidRPr="00A30580" w:rsidDel="00767C76">
          <w:rPr>
            <w:color w:val="9BBB59" w:themeColor="accent3"/>
          </w:rPr>
          <w:delInstrText xml:space="preserve"> DOCPROPERTY "Version_3" \* MERGEFORMAT </w:delInstrText>
        </w:r>
        <w:r w:rsidR="00A30580" w:rsidRPr="00A30580" w:rsidDel="00767C76">
          <w:rPr>
            <w:color w:val="9BBB59" w:themeColor="accent3"/>
          </w:rPr>
          <w:fldChar w:fldCharType="separate"/>
        </w:r>
        <w:r w:rsidR="00A30580" w:rsidRPr="00A30580" w:rsidDel="00767C76">
          <w:rPr>
            <w:color w:val="9BBB59" w:themeColor="accent3"/>
          </w:rPr>
          <w:delText>0</w:delText>
        </w:r>
        <w:r w:rsidR="00A30580" w:rsidRPr="00A30580" w:rsidDel="00767C76">
          <w:rPr>
            <w:color w:val="9BBB59" w:themeColor="accent3"/>
          </w:rPr>
          <w:fldChar w:fldCharType="end"/>
        </w:r>
      </w:del>
      <w:ins w:id="277" w:author="Krister Andersson" w:date="2014-05-16T13:41:00Z">
        <w:r w:rsidR="00C41042">
          <w:rPr>
            <w:color w:val="9BBB59" w:themeColor="accent3"/>
          </w:rPr>
          <w:t>1</w:t>
        </w:r>
      </w:ins>
      <w:r w:rsidR="00D725CD">
        <w:t>.</w:t>
      </w:r>
      <w:r w:rsidRPr="00F201BB">
        <w:t xml:space="preserve"> Det</w:t>
      </w:r>
      <w:r w:rsidR="00FE13A0" w:rsidRPr="00F201BB">
        <w:t xml:space="preserve">ta är </w:t>
      </w:r>
      <w:r w:rsidR="001966AF" w:rsidRPr="00F201BB">
        <w:t>den sen</w:t>
      </w:r>
      <w:r w:rsidR="00A30580">
        <w:t>ast publicerade versionen</w:t>
      </w:r>
      <w:r w:rsidR="001966AF" w:rsidRPr="00F201BB">
        <w:t xml:space="preserve"> på RIV</w:t>
      </w:r>
      <w:r w:rsidR="00966B1D" w:rsidRPr="00F201BB">
        <w:t xml:space="preserve"> TA</w:t>
      </w:r>
      <w:r w:rsidR="00CB41DE">
        <w:t>:</w:t>
      </w:r>
      <w:r w:rsidR="00966B1D" w:rsidRPr="00F201BB">
        <w:t>s hemsida</w:t>
      </w:r>
      <w:r w:rsidR="0038515C" w:rsidRPr="00F201BB">
        <w:t>.</w:t>
      </w:r>
    </w:p>
    <w:p w14:paraId="552F7CAA" w14:textId="471B06A1" w:rsidR="00DE0A27" w:rsidRPr="00F201BB" w:rsidRDefault="00DE0A27" w:rsidP="007620A2">
      <w:pPr>
        <w:pStyle w:val="Rubrik2"/>
      </w:pPr>
      <w:bookmarkStart w:id="278" w:name="_Toc401586967"/>
      <w:bookmarkStart w:id="279" w:name="_Toc163300882"/>
      <w:r w:rsidRPr="00F201BB">
        <w:t>Version</w:t>
      </w:r>
      <w:r w:rsidR="00C95562" w:rsidRPr="00F201BB">
        <w:t xml:space="preserve"> 1.0</w:t>
      </w:r>
      <w:r w:rsidR="00A30580">
        <w:t>.</w:t>
      </w:r>
      <w:del w:id="280" w:author="Krister Andersson" w:date="2014-05-15T11:19:00Z">
        <w:r w:rsidR="00A30580" w:rsidDel="00767C76">
          <w:delText>0</w:delText>
        </w:r>
      </w:del>
      <w:ins w:id="281" w:author="Krister Andersson" w:date="2014-05-16T13:41:00Z">
        <w:r w:rsidR="00C41042">
          <w:t>1</w:t>
        </w:r>
      </w:ins>
      <w:bookmarkEnd w:id="278"/>
    </w:p>
    <w:p w14:paraId="19CE5A81" w14:textId="77777777" w:rsidR="00DE0A27" w:rsidRPr="00F201BB" w:rsidRDefault="00DE0A27">
      <w:pPr>
        <w:pStyle w:val="Rubrik3"/>
      </w:pPr>
      <w:r w:rsidRPr="00F201BB">
        <w:t>Oförändrade tjänstekontrakt</w:t>
      </w:r>
    </w:p>
    <w:p w14:paraId="369663BE" w14:textId="23A63FEA" w:rsidR="00DC5529" w:rsidDel="00767C76" w:rsidRDefault="00C95562" w:rsidP="00C95562">
      <w:pPr>
        <w:rPr>
          <w:del w:id="282" w:author="Krister Andersson" w:date="2014-05-15T11:20:00Z"/>
        </w:rPr>
      </w:pPr>
      <w:del w:id="283" w:author="Krister Andersson" w:date="2014-05-15T11:20:00Z">
        <w:r w:rsidRPr="00F201BB" w:rsidDel="00767C76">
          <w:delText>Ej applicerbart. Detta är första publika versionen.</w:delText>
        </w:r>
      </w:del>
    </w:p>
    <w:p w14:paraId="3BEEB4AC" w14:textId="4F95FAF5" w:rsidR="00767C76" w:rsidRPr="00F201BB" w:rsidRDefault="00767C76" w:rsidP="00C95562">
      <w:pPr>
        <w:rPr>
          <w:ins w:id="284" w:author="Krister Andersson" w:date="2014-05-15T11:20:00Z"/>
        </w:rPr>
      </w:pPr>
      <w:ins w:id="285" w:author="Krister Andersson" w:date="2014-05-15T11:20:00Z">
        <w:r>
          <w:t>Inga.</w:t>
        </w:r>
      </w:ins>
    </w:p>
    <w:p w14:paraId="0F3B172D" w14:textId="77777777" w:rsidR="00DE0A27" w:rsidRPr="00F201BB" w:rsidRDefault="00DE0A27">
      <w:pPr>
        <w:pStyle w:val="Rubrik3"/>
      </w:pPr>
      <w:r w:rsidRPr="00F201BB">
        <w:t>Nya tjänstekontrakt</w:t>
      </w:r>
    </w:p>
    <w:p w14:paraId="68F4D5E3" w14:textId="145B6E9B" w:rsidR="00DE0A27" w:rsidRPr="00F201BB" w:rsidRDefault="00DE0A27" w:rsidP="00B91AA5">
      <w:r w:rsidRPr="00F201BB">
        <w:t>Följande nya tjänstekont</w:t>
      </w:r>
      <w:r w:rsidR="00DC5529" w:rsidRPr="00F201BB">
        <w:t>rakt finns från och med denna version</w:t>
      </w:r>
      <w:r w:rsidRPr="00F201BB">
        <w:t>:</w:t>
      </w:r>
    </w:p>
    <w:p w14:paraId="45DB5BBD" w14:textId="3DAFC897" w:rsidR="00A91DA3" w:rsidRPr="00F201BB" w:rsidDel="00767C76" w:rsidRDefault="00A91DA3" w:rsidP="00836CE1">
      <w:pPr>
        <w:numPr>
          <w:ilvl w:val="0"/>
          <w:numId w:val="7"/>
        </w:numPr>
        <w:rPr>
          <w:del w:id="286" w:author="Krister Andersson" w:date="2014-05-15T11:21:00Z"/>
        </w:rPr>
      </w:pPr>
      <w:del w:id="287" w:author="Krister Andersson" w:date="2014-05-15T11:21:00Z">
        <w:r w:rsidRPr="00F201BB" w:rsidDel="00767C76">
          <w:delText>GetActivePrescriptions, version 1.0</w:delText>
        </w:r>
      </w:del>
    </w:p>
    <w:p w14:paraId="0B5B4B03" w14:textId="1BAF229F" w:rsidR="00A91DA3" w:rsidRPr="00F201BB" w:rsidDel="00767C76" w:rsidRDefault="00A91DA3" w:rsidP="00836CE1">
      <w:pPr>
        <w:numPr>
          <w:ilvl w:val="0"/>
          <w:numId w:val="7"/>
        </w:numPr>
        <w:rPr>
          <w:del w:id="288" w:author="Krister Andersson" w:date="2014-05-15T11:21:00Z"/>
        </w:rPr>
      </w:pPr>
      <w:del w:id="289" w:author="Krister Andersson" w:date="2014-05-15T11:21:00Z">
        <w:r w:rsidRPr="00F201BB" w:rsidDel="00767C76">
          <w:delText>GetInactivePrescriptions, version 1.0</w:delText>
        </w:r>
      </w:del>
    </w:p>
    <w:p w14:paraId="48597467" w14:textId="4D7BCABE" w:rsidR="00A91DA3" w:rsidRPr="00F201BB" w:rsidDel="00767C76" w:rsidRDefault="00A91DA3" w:rsidP="00836CE1">
      <w:pPr>
        <w:numPr>
          <w:ilvl w:val="0"/>
          <w:numId w:val="7"/>
        </w:numPr>
        <w:rPr>
          <w:del w:id="290" w:author="Krister Andersson" w:date="2014-05-15T11:21:00Z"/>
        </w:rPr>
      </w:pPr>
      <w:del w:id="291" w:author="Krister Andersson" w:date="2014-05-15T11:21:00Z">
        <w:r w:rsidRPr="00F201BB" w:rsidDel="00767C76">
          <w:delText>GetPrescriptionHistory, version 1.0</w:delText>
        </w:r>
      </w:del>
    </w:p>
    <w:p w14:paraId="2AD363BE" w14:textId="211DA8E0" w:rsidR="00A91DA3" w:rsidRPr="00F201BB" w:rsidDel="00767C76" w:rsidRDefault="00A91DA3" w:rsidP="00836CE1">
      <w:pPr>
        <w:numPr>
          <w:ilvl w:val="0"/>
          <w:numId w:val="7"/>
        </w:numPr>
        <w:rPr>
          <w:del w:id="292" w:author="Krister Andersson" w:date="2014-05-15T11:21:00Z"/>
        </w:rPr>
      </w:pPr>
      <w:del w:id="293" w:author="Krister Andersson" w:date="2014-05-15T11:21:00Z">
        <w:r w:rsidRPr="00F201BB" w:rsidDel="00767C76">
          <w:delText>GetUnconfirmedPrescriptions, version 1.0</w:delText>
        </w:r>
      </w:del>
    </w:p>
    <w:p w14:paraId="30AE2229" w14:textId="09E468A7" w:rsidR="00E12DE1" w:rsidRPr="00F201BB" w:rsidDel="00767C76" w:rsidRDefault="00E12DE1" w:rsidP="00836CE1">
      <w:pPr>
        <w:numPr>
          <w:ilvl w:val="0"/>
          <w:numId w:val="7"/>
        </w:numPr>
        <w:rPr>
          <w:del w:id="294" w:author="Krister Andersson" w:date="2014-05-15T11:21:00Z"/>
        </w:rPr>
      </w:pPr>
      <w:del w:id="295" w:author="Krister Andersson" w:date="2014-05-15T11:21:00Z">
        <w:r w:rsidRPr="00F201BB" w:rsidDel="00767C76">
          <w:delText>RegisterPrescription, version 1.0</w:delText>
        </w:r>
      </w:del>
    </w:p>
    <w:p w14:paraId="23615391" w14:textId="1A8F88E4" w:rsidR="00E12DE1" w:rsidRPr="00F201BB" w:rsidDel="00767C76" w:rsidRDefault="00E12DE1" w:rsidP="00836CE1">
      <w:pPr>
        <w:numPr>
          <w:ilvl w:val="0"/>
          <w:numId w:val="7"/>
        </w:numPr>
        <w:rPr>
          <w:del w:id="296" w:author="Krister Andersson" w:date="2014-05-15T11:21:00Z"/>
        </w:rPr>
      </w:pPr>
      <w:del w:id="297" w:author="Krister Andersson" w:date="2014-05-15T11:21:00Z">
        <w:r w:rsidRPr="00F201BB" w:rsidDel="00767C76">
          <w:delText>DiscontinuePrescription, version 1.0</w:delText>
        </w:r>
      </w:del>
    </w:p>
    <w:p w14:paraId="230F7A08" w14:textId="0F834B7A" w:rsidR="00E12DE1" w:rsidRPr="00F201BB" w:rsidDel="00767C76" w:rsidRDefault="00E12DE1" w:rsidP="00836CE1">
      <w:pPr>
        <w:numPr>
          <w:ilvl w:val="0"/>
          <w:numId w:val="7"/>
        </w:numPr>
        <w:rPr>
          <w:del w:id="298" w:author="Krister Andersson" w:date="2014-05-15T11:21:00Z"/>
        </w:rPr>
      </w:pPr>
      <w:del w:id="299" w:author="Krister Andersson" w:date="2014-05-15T11:21:00Z">
        <w:r w:rsidRPr="00F201BB" w:rsidDel="00767C76">
          <w:delText>ChangePrescription, version 1.0</w:delText>
        </w:r>
      </w:del>
    </w:p>
    <w:p w14:paraId="26CE8795" w14:textId="21FAE093" w:rsidR="00A91DA3" w:rsidDel="00767C76" w:rsidRDefault="00A91DA3" w:rsidP="00836CE1">
      <w:pPr>
        <w:numPr>
          <w:ilvl w:val="0"/>
          <w:numId w:val="7"/>
        </w:numPr>
        <w:rPr>
          <w:del w:id="300" w:author="Krister Andersson" w:date="2014-05-15T11:21:00Z"/>
        </w:rPr>
      </w:pPr>
      <w:del w:id="301" w:author="Krister Andersson" w:date="2014-05-15T11:21:00Z">
        <w:r w:rsidRPr="00F201BB" w:rsidDel="00767C76">
          <w:delText>ConfirmPrescription, version 1.0</w:delText>
        </w:r>
      </w:del>
    </w:p>
    <w:p w14:paraId="298A6547" w14:textId="25E422D7" w:rsidR="00B822E9" w:rsidDel="0070605D" w:rsidRDefault="00B822E9" w:rsidP="00836CE1">
      <w:pPr>
        <w:numPr>
          <w:ilvl w:val="0"/>
          <w:numId w:val="7"/>
        </w:numPr>
        <w:rPr>
          <w:del w:id="302" w:author="Krister Andersson" w:date="2014-05-15T11:21:00Z"/>
        </w:rPr>
      </w:pPr>
      <w:del w:id="303" w:author="Krister Andersson" w:date="2014-05-15T11:21:00Z">
        <w:r w:rsidDel="00767C76">
          <w:delText>StopPrescriptionDispensation, version 1.0</w:delText>
        </w:r>
      </w:del>
    </w:p>
    <w:p w14:paraId="311EAEF3" w14:textId="012A5B1A" w:rsidR="0070605D" w:rsidRPr="00F201BB" w:rsidRDefault="0070605D" w:rsidP="00836CE1">
      <w:pPr>
        <w:numPr>
          <w:ilvl w:val="0"/>
          <w:numId w:val="7"/>
        </w:numPr>
        <w:rPr>
          <w:ins w:id="304" w:author="Krister Andersson" w:date="2014-10-29T09:00:00Z"/>
        </w:rPr>
      </w:pPr>
      <w:ins w:id="305" w:author="Krister Andersson" w:date="2014-10-29T09:00:00Z">
        <w:r>
          <w:t>GetMedicalPrescriptions</w:t>
        </w:r>
      </w:ins>
    </w:p>
    <w:p w14:paraId="3022D369" w14:textId="77777777" w:rsidR="00DE0A27" w:rsidRPr="00F201BB" w:rsidRDefault="00DE0A27">
      <w:pPr>
        <w:pStyle w:val="Rubrik3"/>
      </w:pPr>
      <w:r w:rsidRPr="00F201BB">
        <w:t>Förändrade tjänstekontrakt</w:t>
      </w:r>
    </w:p>
    <w:p w14:paraId="50A51826" w14:textId="7B0E1590" w:rsidR="00CB41DE" w:rsidRDefault="00CB41DE" w:rsidP="00CB41DE">
      <w:pPr>
        <w:rPr>
          <w:ins w:id="306" w:author="Krister Andersson" w:date="2014-05-15T11:21:00Z"/>
        </w:rPr>
      </w:pPr>
      <w:del w:id="307" w:author="Krister Andersson" w:date="2014-05-15T11:21:00Z">
        <w:r w:rsidRPr="00F201BB" w:rsidDel="00767C76">
          <w:delText>Ej applicerbart. Detta är första publika versionen.</w:delText>
        </w:r>
      </w:del>
      <w:ins w:id="308" w:author="Krister Andersson" w:date="2014-05-15T11:21:00Z">
        <w:r w:rsidR="00767C76">
          <w:t>Följande tjänstekontrakt har förändrats:</w:t>
        </w:r>
      </w:ins>
    </w:p>
    <w:p w14:paraId="665E3F41" w14:textId="77777777" w:rsidR="00767C76" w:rsidRPr="00F201BB" w:rsidRDefault="00767C76" w:rsidP="00836CE1">
      <w:pPr>
        <w:numPr>
          <w:ilvl w:val="0"/>
          <w:numId w:val="7"/>
        </w:numPr>
        <w:rPr>
          <w:ins w:id="309" w:author="Krister Andersson" w:date="2014-05-15T11:21:00Z"/>
        </w:rPr>
      </w:pPr>
      <w:ins w:id="310" w:author="Krister Andersson" w:date="2014-05-15T11:21:00Z">
        <w:r w:rsidRPr="00F201BB">
          <w:t>GetActivePrescriptions, version 1.0</w:t>
        </w:r>
      </w:ins>
    </w:p>
    <w:p w14:paraId="48AD89E3" w14:textId="77777777" w:rsidR="00767C76" w:rsidRPr="00F201BB" w:rsidRDefault="00767C76" w:rsidP="00836CE1">
      <w:pPr>
        <w:numPr>
          <w:ilvl w:val="0"/>
          <w:numId w:val="7"/>
        </w:numPr>
        <w:rPr>
          <w:ins w:id="311" w:author="Krister Andersson" w:date="2014-05-15T11:21:00Z"/>
        </w:rPr>
      </w:pPr>
      <w:ins w:id="312" w:author="Krister Andersson" w:date="2014-05-15T11:21:00Z">
        <w:r w:rsidRPr="00F201BB">
          <w:t>GetInactivePrescriptions, version 1.0</w:t>
        </w:r>
      </w:ins>
    </w:p>
    <w:p w14:paraId="448FAB2C" w14:textId="77777777" w:rsidR="00767C76" w:rsidRPr="00F201BB" w:rsidRDefault="00767C76" w:rsidP="00836CE1">
      <w:pPr>
        <w:numPr>
          <w:ilvl w:val="0"/>
          <w:numId w:val="7"/>
        </w:numPr>
        <w:rPr>
          <w:ins w:id="313" w:author="Krister Andersson" w:date="2014-05-15T11:21:00Z"/>
        </w:rPr>
      </w:pPr>
      <w:ins w:id="314" w:author="Krister Andersson" w:date="2014-05-15T11:21:00Z">
        <w:r w:rsidRPr="00F201BB">
          <w:t>GetPrescriptionHistory, version 1.0</w:t>
        </w:r>
      </w:ins>
    </w:p>
    <w:p w14:paraId="4E3FC9A3" w14:textId="77777777" w:rsidR="00767C76" w:rsidRPr="00F201BB" w:rsidRDefault="00767C76" w:rsidP="00836CE1">
      <w:pPr>
        <w:numPr>
          <w:ilvl w:val="0"/>
          <w:numId w:val="7"/>
        </w:numPr>
        <w:rPr>
          <w:ins w:id="315" w:author="Krister Andersson" w:date="2014-05-15T11:21:00Z"/>
        </w:rPr>
      </w:pPr>
      <w:ins w:id="316" w:author="Krister Andersson" w:date="2014-05-15T11:21:00Z">
        <w:r w:rsidRPr="00F201BB">
          <w:t>RegisterPrescription, version 1.0</w:t>
        </w:r>
      </w:ins>
    </w:p>
    <w:p w14:paraId="0027416B" w14:textId="77777777" w:rsidR="00767C76" w:rsidRPr="00F201BB" w:rsidRDefault="00767C76" w:rsidP="00836CE1">
      <w:pPr>
        <w:numPr>
          <w:ilvl w:val="0"/>
          <w:numId w:val="7"/>
        </w:numPr>
        <w:rPr>
          <w:ins w:id="317" w:author="Krister Andersson" w:date="2014-05-15T11:21:00Z"/>
        </w:rPr>
      </w:pPr>
      <w:ins w:id="318" w:author="Krister Andersson" w:date="2014-05-15T11:21:00Z">
        <w:r w:rsidRPr="00F201BB">
          <w:t>DiscontinuePrescription, version 1.0</w:t>
        </w:r>
      </w:ins>
    </w:p>
    <w:p w14:paraId="7D05591E" w14:textId="77777777" w:rsidR="00767C76" w:rsidRPr="00F201BB" w:rsidRDefault="00767C76" w:rsidP="00836CE1">
      <w:pPr>
        <w:numPr>
          <w:ilvl w:val="0"/>
          <w:numId w:val="7"/>
        </w:numPr>
        <w:rPr>
          <w:ins w:id="319" w:author="Krister Andersson" w:date="2014-05-15T11:21:00Z"/>
        </w:rPr>
      </w:pPr>
      <w:ins w:id="320" w:author="Krister Andersson" w:date="2014-05-15T11:21:00Z">
        <w:r w:rsidRPr="00F201BB">
          <w:t>ChangePrescription, version 1.0</w:t>
        </w:r>
      </w:ins>
    </w:p>
    <w:p w14:paraId="5138DD65" w14:textId="77777777" w:rsidR="00767C76" w:rsidRDefault="00767C76" w:rsidP="00836CE1">
      <w:pPr>
        <w:numPr>
          <w:ilvl w:val="0"/>
          <w:numId w:val="7"/>
        </w:numPr>
        <w:rPr>
          <w:ins w:id="321" w:author="Krister Andersson" w:date="2014-05-15T11:21:00Z"/>
        </w:rPr>
      </w:pPr>
      <w:ins w:id="322" w:author="Krister Andersson" w:date="2014-05-15T11:21:00Z">
        <w:r w:rsidRPr="00F201BB">
          <w:t>ConfirmPrescription, version 1.0</w:t>
        </w:r>
      </w:ins>
    </w:p>
    <w:p w14:paraId="0D923965" w14:textId="77777777" w:rsidR="00767C76" w:rsidRPr="00F201BB" w:rsidRDefault="00767C76" w:rsidP="00836CE1">
      <w:pPr>
        <w:numPr>
          <w:ilvl w:val="0"/>
          <w:numId w:val="7"/>
        </w:numPr>
        <w:rPr>
          <w:ins w:id="323" w:author="Krister Andersson" w:date="2014-05-15T11:21:00Z"/>
        </w:rPr>
      </w:pPr>
      <w:ins w:id="324" w:author="Krister Andersson" w:date="2014-05-15T11:21:00Z">
        <w:r>
          <w:t>StopPrescriptionDispensation, version 1.0</w:t>
        </w:r>
      </w:ins>
    </w:p>
    <w:p w14:paraId="6713BB87" w14:textId="77777777" w:rsidR="00767C76" w:rsidRDefault="00767C76" w:rsidP="00CB41DE">
      <w:pPr>
        <w:rPr>
          <w:ins w:id="325" w:author="Krister Andersson" w:date="2014-05-15T11:21:00Z"/>
        </w:rPr>
      </w:pPr>
    </w:p>
    <w:p w14:paraId="3C195BC3" w14:textId="77777777" w:rsidR="00767C76" w:rsidRPr="00F201BB" w:rsidRDefault="00767C76" w:rsidP="00CB41DE"/>
    <w:p w14:paraId="2078453B" w14:textId="77777777" w:rsidR="00DE0A27" w:rsidRPr="00F201BB" w:rsidRDefault="00DE0A27">
      <w:pPr>
        <w:pStyle w:val="Rubrik3"/>
      </w:pPr>
      <w:r w:rsidRPr="00F201BB">
        <w:t>Utgångna tjänstekontrakt</w:t>
      </w:r>
    </w:p>
    <w:p w14:paraId="450D58BD" w14:textId="77777777" w:rsidR="0070605D" w:rsidRPr="00F201BB" w:rsidRDefault="0070605D" w:rsidP="0070605D">
      <w:pPr>
        <w:numPr>
          <w:ilvl w:val="0"/>
          <w:numId w:val="7"/>
        </w:numPr>
        <w:rPr>
          <w:ins w:id="326" w:author="Krister Andersson" w:date="2014-10-29T09:05:00Z"/>
        </w:rPr>
      </w:pPr>
      <w:ins w:id="327" w:author="Krister Andersson" w:date="2014-10-29T09:05:00Z">
        <w:r w:rsidRPr="00F201BB">
          <w:t>GetUnconfirmedPrescriptions, version 1.0</w:t>
        </w:r>
      </w:ins>
    </w:p>
    <w:p w14:paraId="4DBF23E8" w14:textId="3DB09908" w:rsidR="00CB41DE" w:rsidRPr="00F201BB" w:rsidDel="00767C76" w:rsidRDefault="00CB41DE" w:rsidP="00CB41DE">
      <w:pPr>
        <w:rPr>
          <w:del w:id="328" w:author="Krister Andersson" w:date="2014-05-15T11:22:00Z"/>
        </w:rPr>
      </w:pPr>
      <w:del w:id="329" w:author="Krister Andersson" w:date="2014-05-15T11:22:00Z">
        <w:r w:rsidRPr="00F201BB" w:rsidDel="00767C76">
          <w:lastRenderedPageBreak/>
          <w:delText>Ej applicerbart. Detta är första publika versionen.</w:delText>
        </w:r>
      </w:del>
    </w:p>
    <w:p w14:paraId="7609BB97" w14:textId="77777777" w:rsidR="00C63695" w:rsidRPr="00F201BB" w:rsidRDefault="00C63695" w:rsidP="000B67AC">
      <w:pPr>
        <w:pStyle w:val="Brdtext"/>
        <w:ind w:left="0"/>
      </w:pPr>
    </w:p>
    <w:p w14:paraId="5541D898" w14:textId="77777777" w:rsidR="000B67AC" w:rsidRPr="00F201BB" w:rsidRDefault="000B67AC" w:rsidP="000B67AC">
      <w:pPr>
        <w:pStyle w:val="Rubrik1"/>
      </w:pPr>
      <w:bookmarkStart w:id="330" w:name="_Toc401586968"/>
      <w:r w:rsidRPr="00F201BB">
        <w:lastRenderedPageBreak/>
        <w:t>Referenser</w:t>
      </w:r>
      <w:bookmarkEnd w:id="330"/>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94"/>
        <w:gridCol w:w="4819"/>
      </w:tblGrid>
      <w:tr w:rsidR="000B67AC" w:rsidRPr="00F201BB" w14:paraId="618A3A06" w14:textId="77777777" w:rsidTr="000B67AC">
        <w:tc>
          <w:tcPr>
            <w:tcW w:w="3794" w:type="dxa"/>
            <w:shd w:val="clear" w:color="auto" w:fill="auto"/>
          </w:tcPr>
          <w:p w14:paraId="5A1F1ADB" w14:textId="77777777" w:rsidR="000B67AC" w:rsidRPr="00F201BB" w:rsidRDefault="000B67AC" w:rsidP="000B67AC">
            <w:pPr>
              <w:pStyle w:val="Brdtext"/>
              <w:ind w:left="0"/>
              <w:rPr>
                <w:b/>
                <w:i/>
                <w:sz w:val="20"/>
              </w:rPr>
            </w:pPr>
            <w:r w:rsidRPr="00F201BB">
              <w:rPr>
                <w:b/>
                <w:i/>
                <w:sz w:val="20"/>
              </w:rPr>
              <w:t>Namn</w:t>
            </w:r>
          </w:p>
        </w:tc>
        <w:tc>
          <w:tcPr>
            <w:tcW w:w="4819" w:type="dxa"/>
            <w:shd w:val="clear" w:color="auto" w:fill="auto"/>
          </w:tcPr>
          <w:p w14:paraId="76562304" w14:textId="77777777" w:rsidR="000B67AC" w:rsidRPr="00F201BB" w:rsidRDefault="000B67AC" w:rsidP="000B67AC">
            <w:pPr>
              <w:pStyle w:val="Brdtext"/>
              <w:ind w:left="0"/>
              <w:rPr>
                <w:b/>
                <w:i/>
                <w:sz w:val="20"/>
              </w:rPr>
            </w:pPr>
            <w:r w:rsidRPr="00F201BB">
              <w:rPr>
                <w:b/>
                <w:i/>
                <w:sz w:val="20"/>
              </w:rPr>
              <w:t>Beskrivning</w:t>
            </w:r>
          </w:p>
        </w:tc>
      </w:tr>
      <w:tr w:rsidR="000B67AC" w:rsidRPr="00F201BB" w14:paraId="319BDB8A" w14:textId="77777777" w:rsidTr="000B67AC">
        <w:tc>
          <w:tcPr>
            <w:tcW w:w="3794" w:type="dxa"/>
            <w:shd w:val="clear" w:color="auto" w:fill="auto"/>
          </w:tcPr>
          <w:p w14:paraId="0EE0F5D6" w14:textId="7D316833" w:rsidR="000B67AC" w:rsidRPr="00F201BB" w:rsidRDefault="00ED5872" w:rsidP="000B67AC">
            <w:pPr>
              <w:pStyle w:val="Brdtext"/>
              <w:ind w:left="0"/>
              <w:rPr>
                <w:rFonts w:ascii="Times New Roman" w:hAnsi="Times New Roman"/>
                <w:i/>
                <w:sz w:val="20"/>
              </w:rPr>
            </w:pPr>
            <w:r>
              <w:rPr>
                <w:rFonts w:ascii="Times New Roman" w:hAnsi="Times New Roman"/>
                <w:i/>
                <w:sz w:val="20"/>
              </w:rPr>
              <w:t>Informationsmodell Nationel</w:t>
            </w:r>
            <w:r w:rsidR="00CB41DE">
              <w:rPr>
                <w:rFonts w:ascii="Times New Roman" w:hAnsi="Times New Roman"/>
                <w:i/>
                <w:sz w:val="20"/>
              </w:rPr>
              <w:t>l o</w:t>
            </w:r>
            <w:r>
              <w:rPr>
                <w:rFonts w:ascii="Times New Roman" w:hAnsi="Times New Roman"/>
                <w:i/>
                <w:sz w:val="20"/>
              </w:rPr>
              <w:t>rdinationsdatabas</w:t>
            </w:r>
          </w:p>
        </w:tc>
        <w:tc>
          <w:tcPr>
            <w:tcW w:w="4819" w:type="dxa"/>
            <w:shd w:val="clear" w:color="auto" w:fill="auto"/>
          </w:tcPr>
          <w:p w14:paraId="6743DDAB" w14:textId="57BAB381" w:rsidR="000B67AC" w:rsidRPr="00F201BB" w:rsidRDefault="00CB41DE" w:rsidP="000B67AC">
            <w:pPr>
              <w:pStyle w:val="Brdtext"/>
              <w:ind w:left="0"/>
              <w:rPr>
                <w:rFonts w:ascii="Times New Roman" w:hAnsi="Times New Roman"/>
                <w:i/>
                <w:sz w:val="20"/>
              </w:rPr>
            </w:pPr>
            <w:r w:rsidRPr="00F201BB">
              <w:rPr>
                <w:rFonts w:ascii="Times New Roman" w:hAnsi="Times New Roman"/>
                <w:i/>
                <w:sz w:val="20"/>
              </w:rPr>
              <w:t xml:space="preserve">Dokument som innehåller informationsmodell för </w:t>
            </w:r>
            <w:r>
              <w:rPr>
                <w:rFonts w:ascii="Times New Roman" w:hAnsi="Times New Roman"/>
                <w:i/>
                <w:sz w:val="20"/>
              </w:rPr>
              <w:t xml:space="preserve">den information som lagras i Nationell ordinationsdatabas, en av de informationsmängder som </w:t>
            </w:r>
            <w:r w:rsidRPr="00F201BB">
              <w:rPr>
                <w:rFonts w:ascii="Times New Roman" w:hAnsi="Times New Roman"/>
                <w:i/>
                <w:sz w:val="20"/>
              </w:rPr>
              <w:t>dessa kontrakts meddelandemodeller bygger på</w:t>
            </w:r>
            <w:r>
              <w:rPr>
                <w:rFonts w:ascii="Times New Roman" w:hAnsi="Times New Roman"/>
                <w:i/>
                <w:sz w:val="20"/>
              </w:rPr>
              <w:t>. Dokumentet omfattar också en sammanställning av informationen i det meddelande till öppenvårdsapotek som utgör ett expeditionsunderlag (</w:t>
            </w:r>
            <w:r w:rsidRPr="00365C11">
              <w:rPr>
                <w:rFonts w:ascii="Times New Roman" w:hAnsi="Times New Roman"/>
                <w:i/>
                <w:sz w:val="20"/>
              </w:rPr>
              <w:t>”</w:t>
            </w:r>
            <w:r w:rsidRPr="00626BBE">
              <w:rPr>
                <w:rFonts w:ascii="Times New Roman" w:hAnsi="Times New Roman"/>
                <w:i/>
                <w:sz w:val="20"/>
              </w:rPr>
              <w:t>recept</w:t>
            </w:r>
            <w:r w:rsidRPr="00365C11">
              <w:rPr>
                <w:rFonts w:ascii="Times New Roman" w:hAnsi="Times New Roman"/>
                <w:i/>
                <w:sz w:val="20"/>
              </w:rPr>
              <w:t>”)</w:t>
            </w:r>
            <w:r w:rsidRPr="00626BBE">
              <w:rPr>
                <w:rFonts w:ascii="Times New Roman" w:hAnsi="Times New Roman"/>
                <w:i/>
                <w:sz w:val="20"/>
              </w:rPr>
              <w:t>.</w:t>
            </w:r>
          </w:p>
        </w:tc>
      </w:tr>
      <w:tr w:rsidR="009A6384" w:rsidRPr="00F201BB" w14:paraId="28A12C86" w14:textId="77777777" w:rsidTr="000B67AC">
        <w:tc>
          <w:tcPr>
            <w:tcW w:w="3794" w:type="dxa"/>
            <w:shd w:val="clear" w:color="auto" w:fill="auto"/>
          </w:tcPr>
          <w:p w14:paraId="444E7C90" w14:textId="383FA553" w:rsidR="009A6384" w:rsidRPr="00F201BB" w:rsidRDefault="009A6384" w:rsidP="000B67AC">
            <w:pPr>
              <w:pStyle w:val="Brdtext"/>
              <w:ind w:left="0"/>
              <w:rPr>
                <w:rFonts w:ascii="Times New Roman" w:hAnsi="Times New Roman"/>
                <w:i/>
                <w:sz w:val="20"/>
              </w:rPr>
            </w:pPr>
            <w:r w:rsidRPr="00C3216E">
              <w:rPr>
                <w:rFonts w:ascii="Times New Roman" w:hAnsi="Times New Roman"/>
                <w:i/>
                <w:sz w:val="20"/>
              </w:rPr>
              <w:t>V</w:t>
            </w:r>
            <w:r w:rsidR="00ED5872">
              <w:rPr>
                <w:rFonts w:ascii="Times New Roman" w:hAnsi="Times New Roman"/>
                <w:i/>
                <w:sz w:val="20"/>
              </w:rPr>
              <w:t>å</w:t>
            </w:r>
            <w:r w:rsidRPr="00C3216E">
              <w:rPr>
                <w:rFonts w:ascii="Times New Roman" w:hAnsi="Times New Roman"/>
                <w:i/>
                <w:sz w:val="20"/>
              </w:rPr>
              <w:t>rdens O</w:t>
            </w:r>
            <w:r>
              <w:rPr>
                <w:rFonts w:ascii="Times New Roman" w:hAnsi="Times New Roman"/>
                <w:i/>
                <w:sz w:val="20"/>
              </w:rPr>
              <w:t>rdinationsKontroll (VOK)</w:t>
            </w:r>
          </w:p>
        </w:tc>
        <w:tc>
          <w:tcPr>
            <w:tcW w:w="4819" w:type="dxa"/>
            <w:shd w:val="clear" w:color="auto" w:fill="auto"/>
          </w:tcPr>
          <w:p w14:paraId="120D707D" w14:textId="0BF67D99" w:rsidR="009A6384" w:rsidRPr="00F201BB" w:rsidRDefault="00CB41DE" w:rsidP="000B67AC">
            <w:pPr>
              <w:pStyle w:val="Brdtext"/>
              <w:ind w:left="0"/>
              <w:rPr>
                <w:rFonts w:ascii="Times New Roman" w:hAnsi="Times New Roman"/>
                <w:i/>
                <w:sz w:val="20"/>
              </w:rPr>
            </w:pPr>
            <w:r>
              <w:rPr>
                <w:rFonts w:ascii="Times New Roman" w:hAnsi="Times New Roman"/>
                <w:i/>
                <w:sz w:val="20"/>
              </w:rPr>
              <w:t xml:space="preserve">Dokument som beskriver verksamhetsregler som tekniskt verifierar vissa aspekter av </w:t>
            </w:r>
            <w:r w:rsidRPr="008A29DA">
              <w:rPr>
                <w:rFonts w:ascii="Times New Roman" w:hAnsi="Times New Roman"/>
                <w:i/>
                <w:sz w:val="20"/>
              </w:rPr>
              <w:t>innehållet i en ordination</w:t>
            </w:r>
          </w:p>
        </w:tc>
      </w:tr>
      <w:tr w:rsidR="009A6384" w:rsidRPr="00F201BB" w14:paraId="65408FB9" w14:textId="77777777" w:rsidTr="000B67AC">
        <w:tc>
          <w:tcPr>
            <w:tcW w:w="3794" w:type="dxa"/>
            <w:shd w:val="clear" w:color="auto" w:fill="auto"/>
          </w:tcPr>
          <w:p w14:paraId="4052B7B0" w14:textId="7557F711" w:rsidR="009A6384" w:rsidRPr="00C3216E" w:rsidRDefault="009A6384" w:rsidP="000B67AC">
            <w:pPr>
              <w:pStyle w:val="Brdtext"/>
              <w:ind w:left="0"/>
              <w:rPr>
                <w:rFonts w:ascii="Times New Roman" w:hAnsi="Times New Roman"/>
                <w:i/>
                <w:sz w:val="20"/>
              </w:rPr>
            </w:pPr>
            <w:r w:rsidRPr="00381F12">
              <w:rPr>
                <w:rFonts w:ascii="Times New Roman" w:hAnsi="Times New Roman"/>
                <w:i/>
                <w:sz w:val="20"/>
              </w:rPr>
              <w:t>Specifikation AFF</w:t>
            </w:r>
            <w:r>
              <w:rPr>
                <w:rFonts w:ascii="Times New Roman" w:hAnsi="Times New Roman"/>
                <w:i/>
                <w:sz w:val="20"/>
              </w:rPr>
              <w:t>-kontroller Receptdepå human</w:t>
            </w:r>
          </w:p>
        </w:tc>
        <w:tc>
          <w:tcPr>
            <w:tcW w:w="4819" w:type="dxa"/>
            <w:shd w:val="clear" w:color="auto" w:fill="auto"/>
          </w:tcPr>
          <w:p w14:paraId="405DB048" w14:textId="155D1B3E" w:rsidR="009A6384" w:rsidRDefault="00CB41DE" w:rsidP="00673EF1">
            <w:pPr>
              <w:pStyle w:val="Brdtext"/>
              <w:ind w:left="0"/>
              <w:rPr>
                <w:rFonts w:ascii="Times New Roman" w:hAnsi="Times New Roman"/>
                <w:i/>
                <w:sz w:val="20"/>
              </w:rPr>
            </w:pPr>
            <w:r>
              <w:rPr>
                <w:rFonts w:ascii="Times New Roman" w:hAnsi="Times New Roman"/>
                <w:i/>
                <w:sz w:val="20"/>
              </w:rPr>
              <w:t xml:space="preserve">Dokument som beskriver </w:t>
            </w:r>
            <w:del w:id="331" w:author="Krister Andersson" w:date="2014-05-15T11:26:00Z">
              <w:r w:rsidDel="00673EF1">
                <w:rPr>
                  <w:rFonts w:ascii="Times New Roman" w:hAnsi="Times New Roman"/>
                  <w:i/>
                  <w:sz w:val="20"/>
                </w:rPr>
                <w:delText>Apotekens Services</w:delText>
              </w:r>
            </w:del>
            <w:ins w:id="332" w:author="Krister Andersson" w:date="2014-05-15T11:26:00Z">
              <w:r w:rsidR="00673EF1">
                <w:rPr>
                  <w:rFonts w:ascii="Times New Roman" w:hAnsi="Times New Roman"/>
                  <w:i/>
                  <w:sz w:val="20"/>
                </w:rPr>
                <w:t>eHälsomyndighetens</w:t>
              </w:r>
            </w:ins>
            <w:r>
              <w:rPr>
                <w:rFonts w:ascii="Times New Roman" w:hAnsi="Times New Roman"/>
                <w:i/>
                <w:sz w:val="20"/>
              </w:rPr>
              <w:t xml:space="preserve"> verksamhetsregler för att tekniskt verifiera</w:t>
            </w:r>
            <w:r w:rsidRPr="008A29DA" w:rsidDel="00365C11">
              <w:rPr>
                <w:rFonts w:ascii="Times New Roman" w:hAnsi="Times New Roman"/>
                <w:i/>
                <w:sz w:val="20"/>
              </w:rPr>
              <w:t xml:space="preserve"> </w:t>
            </w:r>
            <w:r>
              <w:rPr>
                <w:rFonts w:ascii="Times New Roman" w:hAnsi="Times New Roman"/>
                <w:i/>
                <w:sz w:val="20"/>
              </w:rPr>
              <w:t>innehållet i ett expeditionsunderlag (</w:t>
            </w:r>
            <w:r w:rsidRPr="00365C11">
              <w:rPr>
                <w:rFonts w:ascii="Times New Roman" w:hAnsi="Times New Roman"/>
                <w:i/>
                <w:sz w:val="20"/>
              </w:rPr>
              <w:t>”</w:t>
            </w:r>
            <w:r w:rsidRPr="00626BBE">
              <w:rPr>
                <w:rFonts w:ascii="Times New Roman" w:hAnsi="Times New Roman"/>
                <w:i/>
                <w:sz w:val="20"/>
              </w:rPr>
              <w:t>recept</w:t>
            </w:r>
            <w:r w:rsidRPr="00365C11">
              <w:rPr>
                <w:rFonts w:ascii="Times New Roman" w:hAnsi="Times New Roman"/>
                <w:i/>
                <w:sz w:val="20"/>
              </w:rPr>
              <w:t>”)</w:t>
            </w:r>
            <w:r w:rsidRPr="008A29DA">
              <w:rPr>
                <w:rFonts w:ascii="Times New Roman" w:hAnsi="Times New Roman"/>
                <w:i/>
                <w:sz w:val="20"/>
              </w:rPr>
              <w:t>.</w:t>
            </w:r>
          </w:p>
        </w:tc>
      </w:tr>
    </w:tbl>
    <w:p w14:paraId="2FF13A53" w14:textId="77777777" w:rsidR="000B67AC" w:rsidRDefault="000B67AC" w:rsidP="000B67AC">
      <w:pPr>
        <w:pStyle w:val="Brdtext"/>
        <w:ind w:left="0"/>
      </w:pPr>
    </w:p>
    <w:p w14:paraId="76434F58" w14:textId="0752306C" w:rsidR="0019360F" w:rsidRPr="0019360F" w:rsidRDefault="0019360F" w:rsidP="0019360F">
      <w:pPr>
        <w:rPr>
          <w:i/>
        </w:rPr>
      </w:pPr>
      <w:r w:rsidRPr="0019360F">
        <w:rPr>
          <w:i/>
        </w:rPr>
        <w:t xml:space="preserve">Refererade dokument i gällande version </w:t>
      </w:r>
      <w:ins w:id="333" w:author="Krister Andersson" w:date="2014-05-16T13:42:00Z">
        <w:r w:rsidR="00C41042">
          <w:rPr>
            <w:i/>
          </w:rPr>
          <w:t>får hämtas från av eHälsomyndigheten utpekad lagringsyta efter överenskommelse.</w:t>
        </w:r>
      </w:ins>
      <w:del w:id="334" w:author="Krister Andersson" w:date="2014-05-16T13:42:00Z">
        <w:r w:rsidRPr="0019360F" w:rsidDel="00C41042">
          <w:rPr>
            <w:i/>
          </w:rPr>
          <w:delText>biläggs tillsammans med denna beskrivning på tjänstedomänens lagringsplats för RIV-TA på Google code.</w:delText>
        </w:r>
      </w:del>
    </w:p>
    <w:p w14:paraId="15DA6437" w14:textId="77777777" w:rsidR="0019360F" w:rsidRDefault="0019360F" w:rsidP="000B67AC">
      <w:pPr>
        <w:pStyle w:val="Brdtext"/>
        <w:ind w:left="0"/>
      </w:pPr>
    </w:p>
    <w:p w14:paraId="172FD6B8" w14:textId="77777777" w:rsidR="005B735B" w:rsidRPr="005B735B" w:rsidRDefault="005B735B" w:rsidP="005B735B"/>
    <w:p w14:paraId="52D49129" w14:textId="77777777" w:rsidR="00CF5576" w:rsidRPr="00F201BB" w:rsidRDefault="00CF5576" w:rsidP="000B67AC">
      <w:pPr>
        <w:pStyle w:val="Brdtext"/>
        <w:ind w:left="0"/>
      </w:pPr>
    </w:p>
    <w:p w14:paraId="7B6BC205" w14:textId="77777777" w:rsidR="00837CC5" w:rsidRDefault="00837CC5" w:rsidP="00837CC5">
      <w:pPr>
        <w:pStyle w:val="Rubrik1"/>
        <w:ind w:right="0"/>
      </w:pPr>
      <w:bookmarkStart w:id="335" w:name="_Toc231334995"/>
      <w:bookmarkStart w:id="336" w:name="_Toc401586969"/>
      <w:bookmarkStart w:id="337" w:name="_Toc224960921"/>
      <w:bookmarkEnd w:id="279"/>
      <w:r>
        <w:lastRenderedPageBreak/>
        <w:t>Tjänstedomänens arkitektur</w:t>
      </w:r>
      <w:bookmarkEnd w:id="335"/>
      <w:bookmarkEnd w:id="336"/>
    </w:p>
    <w:p w14:paraId="6FFF2C87" w14:textId="77777777" w:rsidR="00837CC5" w:rsidRDefault="00837CC5" w:rsidP="00837CC5">
      <w:pPr>
        <w:rPr>
          <w:color w:val="auto"/>
        </w:rPr>
      </w:pPr>
      <w:r w:rsidRPr="006E2ECD">
        <w:rPr>
          <w:color w:val="auto"/>
        </w:rPr>
        <w:t xml:space="preserve">Detta kapitel beskriver de flöden som är relevanta för tjänstedomänen. Beskrivningarna är i form av modeller, för varje flöde finns dels ett arbetsflöde som beskriver vilka steg som ingår i flödet och vilka tjänstekontrakt som nyttjas i de olika stegen. </w:t>
      </w:r>
    </w:p>
    <w:p w14:paraId="2B5C3AD8" w14:textId="77777777" w:rsidR="00837CC5" w:rsidRDefault="00837CC5" w:rsidP="00837CC5">
      <w:pPr>
        <w:pStyle w:val="Rubrik2"/>
      </w:pPr>
      <w:bookmarkStart w:id="338" w:name="_Toc231334996"/>
      <w:bookmarkStart w:id="339" w:name="_Toc401586970"/>
      <w:r>
        <w:t>Översikt</w:t>
      </w:r>
      <w:bookmarkEnd w:id="338"/>
      <w:bookmarkEnd w:id="339"/>
    </w:p>
    <w:p w14:paraId="6C6EEE64" w14:textId="27302A81" w:rsidR="007C1D1C" w:rsidRDefault="007C1D1C" w:rsidP="007C1D1C">
      <w:r>
        <w:t xml:space="preserve">Tjänstedomänen syftar till att direkt stödja ordinationsprocessen i vården med ordinationsinformation för att åstadkomma en samlad läkemedelslista. Ett annat syfte med domänen är att patienten själv </w:t>
      </w:r>
      <w:r w:rsidR="00C650B0">
        <w:t>ska kunna</w:t>
      </w:r>
      <w:r>
        <w:t xml:space="preserve"> få tillgång till </w:t>
      </w:r>
      <w:r w:rsidR="001F60E1">
        <w:t>sin egen</w:t>
      </w:r>
      <w:r w:rsidR="00C650B0">
        <w:t xml:space="preserve"> läkemedelslista.</w:t>
      </w:r>
    </w:p>
    <w:p w14:paraId="3ECBA227" w14:textId="48B5AC3B" w:rsidR="007C1D1C" w:rsidRPr="00607156" w:rsidRDefault="007C1D1C" w:rsidP="007C1D1C">
      <w:r>
        <w:br/>
        <w:t>Nedan visar en konceptuell bild över de öve</w:t>
      </w:r>
      <w:r w:rsidR="001F60E1">
        <w:t>rgripande syftet med tjänsterna</w:t>
      </w:r>
      <w:r>
        <w:t>. Tjänstekonsumenter behöver även hantera de säkerhetskrav som gäller för att använda tjänsterna.</w:t>
      </w:r>
    </w:p>
    <w:p w14:paraId="124D6941" w14:textId="77777777" w:rsidR="007C1D1C" w:rsidRPr="007C1D1C" w:rsidRDefault="007C1D1C" w:rsidP="00CB41DE"/>
    <w:p w14:paraId="0C4A376E" w14:textId="26B9F873" w:rsidR="00837CC5" w:rsidRPr="006E2ECD" w:rsidRDefault="00837CC5" w:rsidP="00837CC5">
      <w:pPr>
        <w:rPr>
          <w:color w:val="auto"/>
        </w:rPr>
      </w:pPr>
      <w:r w:rsidRPr="00BD0F74">
        <w:rPr>
          <w:color w:val="auto"/>
          <w:lang w:eastAsia="sv-SE"/>
        </w:rPr>
        <w:t xml:space="preserve"> </w:t>
      </w:r>
      <w:r w:rsidR="00C650B0" w:rsidRPr="00C650B0">
        <w:t xml:space="preserve"> </w:t>
      </w:r>
      <w:r w:rsidR="00C650B0">
        <w:rPr>
          <w:color w:val="auto"/>
          <w:lang w:eastAsia="sv-SE"/>
        </w:rPr>
        <w:drawing>
          <wp:inline distT="0" distB="0" distL="0" distR="0" wp14:anchorId="446D4E5D" wp14:editId="3B4B321A">
            <wp:extent cx="4257463" cy="3327672"/>
            <wp:effectExtent l="0" t="0" r="10160" b="0"/>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532" cy="3327726"/>
                    </a:xfrm>
                    <a:prstGeom prst="rect">
                      <a:avLst/>
                    </a:prstGeom>
                    <a:noFill/>
                    <a:ln>
                      <a:noFill/>
                    </a:ln>
                  </pic:spPr>
                </pic:pic>
              </a:graphicData>
            </a:graphic>
          </wp:inline>
        </w:drawing>
      </w:r>
    </w:p>
    <w:p w14:paraId="068813AD" w14:textId="77777777" w:rsidR="001F60E1" w:rsidRPr="00BB07F2" w:rsidRDefault="001F60E1" w:rsidP="001F60E1">
      <w:pPr>
        <w:spacing w:after="0"/>
        <w:ind w:firstLine="720"/>
        <w:rPr>
          <w:sz w:val="16"/>
        </w:rPr>
      </w:pPr>
      <w:r w:rsidRPr="00BB07F2">
        <w:rPr>
          <w:sz w:val="16"/>
        </w:rPr>
        <w:t>Figur 1: Patientens samlade läkemedelslista</w:t>
      </w:r>
    </w:p>
    <w:p w14:paraId="163D2AF7" w14:textId="77777777" w:rsidR="00837CC5" w:rsidRDefault="00837CC5" w:rsidP="00837CC5">
      <w:pPr>
        <w:spacing w:after="0"/>
      </w:pPr>
    </w:p>
    <w:p w14:paraId="3323FC05" w14:textId="77777777" w:rsidR="001F60E1" w:rsidRDefault="001F60E1" w:rsidP="00837CC5">
      <w:pPr>
        <w:spacing w:after="0"/>
      </w:pPr>
    </w:p>
    <w:p w14:paraId="43A5FB74" w14:textId="1386BEB8" w:rsidR="00837CC5" w:rsidRDefault="00837CC5" w:rsidP="00837CC5">
      <w:pPr>
        <w:rPr>
          <w:color w:val="auto"/>
        </w:rPr>
      </w:pPr>
      <w:r w:rsidRPr="00BC23DF">
        <w:rPr>
          <w:color w:val="auto"/>
        </w:rPr>
        <w:t>Den samlade läkemedelslistan är den lista över patient</w:t>
      </w:r>
      <w:r>
        <w:rPr>
          <w:color w:val="auto"/>
        </w:rPr>
        <w:t xml:space="preserve">ens läkemedelsordinationer (och </w:t>
      </w:r>
      <w:r w:rsidRPr="00BC23DF">
        <w:rPr>
          <w:color w:val="auto"/>
        </w:rPr>
        <w:t>läkemedelsförskr</w:t>
      </w:r>
      <w:r>
        <w:rPr>
          <w:color w:val="auto"/>
        </w:rPr>
        <w:t>ivningar) som journalförs i NOD, Nationell Ordinationsdataba</w:t>
      </w:r>
      <w:r w:rsidR="00C650B0">
        <w:rPr>
          <w:color w:val="auto"/>
        </w:rPr>
        <w:t xml:space="preserve">s. NOD får sin information från </w:t>
      </w:r>
      <w:r>
        <w:rPr>
          <w:color w:val="auto"/>
        </w:rPr>
        <w:t xml:space="preserve"> </w:t>
      </w:r>
      <w:r w:rsidR="00AF469C">
        <w:rPr>
          <w:color w:val="auto"/>
        </w:rPr>
        <w:t xml:space="preserve">och tillgängliggörs </w:t>
      </w:r>
      <w:r w:rsidRPr="00BC23DF">
        <w:rPr>
          <w:color w:val="auto"/>
        </w:rPr>
        <w:t xml:space="preserve">via integrerade vårdsystem. </w:t>
      </w:r>
    </w:p>
    <w:p w14:paraId="51AC740C" w14:textId="1950097F" w:rsidR="00837CC5" w:rsidRPr="00BC23DF" w:rsidRDefault="00837CC5" w:rsidP="00837CC5">
      <w:pPr>
        <w:rPr>
          <w:color w:val="auto"/>
        </w:rPr>
      </w:pPr>
      <w:r>
        <w:rPr>
          <w:color w:val="auto"/>
        </w:rPr>
        <w:t>Tjänstedomänen hanterar</w:t>
      </w:r>
      <w:r w:rsidR="00C650B0">
        <w:rPr>
          <w:color w:val="auto"/>
        </w:rPr>
        <w:t xml:space="preserve"> sådana ordinationer som ska göras tillgängliga över vårdgivargränser inom ramen för sammanhållen journalföring. Ordinationerna kan vid behov ligga </w:t>
      </w:r>
      <w:r w:rsidR="00C650B0" w:rsidRPr="00BC23DF">
        <w:rPr>
          <w:color w:val="auto"/>
        </w:rPr>
        <w:t xml:space="preserve">till </w:t>
      </w:r>
      <w:r w:rsidRPr="00BC23DF">
        <w:rPr>
          <w:color w:val="auto"/>
        </w:rPr>
        <w:t xml:space="preserve">grund för en förskrivning, dvs. ett recept som patienten kan hämta ut </w:t>
      </w:r>
      <w:r>
        <w:rPr>
          <w:color w:val="auto"/>
        </w:rPr>
        <w:t xml:space="preserve">på ett öppenvårdsapotek. Sådana </w:t>
      </w:r>
      <w:r w:rsidRPr="00BC23DF">
        <w:rPr>
          <w:color w:val="auto"/>
        </w:rPr>
        <w:t>ordinationer kan göras både inom öppenvården och slutenvården</w:t>
      </w:r>
      <w:r>
        <w:rPr>
          <w:color w:val="auto"/>
        </w:rPr>
        <w:t>.</w:t>
      </w:r>
    </w:p>
    <w:p w14:paraId="5FECC135" w14:textId="28404C12" w:rsidR="00837CC5" w:rsidRDefault="00837CC5" w:rsidP="00837CC5">
      <w:pPr>
        <w:rPr>
          <w:color w:val="auto"/>
        </w:rPr>
      </w:pPr>
      <w:r w:rsidRPr="00BC23DF">
        <w:rPr>
          <w:color w:val="auto"/>
        </w:rPr>
        <w:lastRenderedPageBreak/>
        <w:t>Målet med den samlade läkemedelslistan är att skapa en samlad bild av vilka läkemedel en patient har, oavsett hur och var patienten fått dem.</w:t>
      </w:r>
    </w:p>
    <w:p w14:paraId="18BCE7B9" w14:textId="77777777" w:rsidR="00837CC5" w:rsidRDefault="00837CC5" w:rsidP="00837CC5">
      <w:pPr>
        <w:rPr>
          <w:color w:val="auto"/>
        </w:rPr>
      </w:pPr>
    </w:p>
    <w:p w14:paraId="2212530A" w14:textId="4A911E66" w:rsidR="00837CC5" w:rsidRDefault="00837CC5" w:rsidP="00837CC5">
      <w:pPr>
        <w:rPr>
          <w:color w:val="auto"/>
        </w:rPr>
      </w:pPr>
      <w:r>
        <w:rPr>
          <w:color w:val="auto"/>
        </w:rPr>
        <w:t xml:space="preserve">Tjänstekontrakten inom domänen kan </w:t>
      </w:r>
      <w:r w:rsidR="00F75744">
        <w:rPr>
          <w:color w:val="auto"/>
        </w:rPr>
        <w:t xml:space="preserve">grovt sätt </w:t>
      </w:r>
      <w:r>
        <w:rPr>
          <w:color w:val="auto"/>
        </w:rPr>
        <w:t xml:space="preserve">delas i </w:t>
      </w:r>
    </w:p>
    <w:p w14:paraId="34086E44" w14:textId="335C08A4" w:rsidR="00837CC5" w:rsidRPr="00280E19" w:rsidRDefault="00837CC5" w:rsidP="00836CE1">
      <w:pPr>
        <w:pStyle w:val="Liststycke"/>
        <w:numPr>
          <w:ilvl w:val="0"/>
          <w:numId w:val="15"/>
        </w:numPr>
        <w:rPr>
          <w:color w:val="auto"/>
        </w:rPr>
      </w:pPr>
      <w:r w:rsidRPr="00280E19">
        <w:rPr>
          <w:color w:val="auto"/>
        </w:rPr>
        <w:t xml:space="preserve">Kontrakt </w:t>
      </w:r>
      <w:r w:rsidR="00F75744">
        <w:rPr>
          <w:color w:val="auto"/>
        </w:rPr>
        <w:t>för</w:t>
      </w:r>
      <w:r w:rsidRPr="00280E19">
        <w:rPr>
          <w:color w:val="auto"/>
        </w:rPr>
        <w:t xml:space="preserve"> att läsa den samlade läkemedelslistan</w:t>
      </w:r>
      <w:r w:rsidR="00121D00">
        <w:rPr>
          <w:color w:val="auto"/>
        </w:rPr>
        <w:t>.</w:t>
      </w:r>
    </w:p>
    <w:p w14:paraId="01CB3D73" w14:textId="2AA7A712" w:rsidR="00837CC5" w:rsidRDefault="00837CC5" w:rsidP="00836CE1">
      <w:pPr>
        <w:pStyle w:val="Liststycke"/>
        <w:numPr>
          <w:ilvl w:val="0"/>
          <w:numId w:val="15"/>
        </w:numPr>
      </w:pPr>
      <w:r w:rsidRPr="00280E19">
        <w:rPr>
          <w:color w:val="auto"/>
        </w:rPr>
        <w:t xml:space="preserve">Kontrakt </w:t>
      </w:r>
      <w:r w:rsidR="00F75744">
        <w:rPr>
          <w:color w:val="auto"/>
        </w:rPr>
        <w:t>för</w:t>
      </w:r>
      <w:r w:rsidRPr="00280E19">
        <w:rPr>
          <w:color w:val="auto"/>
        </w:rPr>
        <w:t xml:space="preserve"> att uppdatera den samlade läkemedelslista</w:t>
      </w:r>
      <w:r w:rsidR="00C650B0">
        <w:rPr>
          <w:color w:val="auto"/>
        </w:rPr>
        <w:t>n</w:t>
      </w:r>
      <w:r w:rsidR="00121D00">
        <w:rPr>
          <w:color w:val="auto"/>
        </w:rPr>
        <w:t>.</w:t>
      </w:r>
    </w:p>
    <w:p w14:paraId="5FE971D1" w14:textId="77777777" w:rsidR="00837CC5" w:rsidRDefault="00837CC5" w:rsidP="00837CC5">
      <w:pPr>
        <w:spacing w:after="0"/>
      </w:pPr>
    </w:p>
    <w:p w14:paraId="7408F3C5" w14:textId="77777777" w:rsidR="00121D00" w:rsidRDefault="00837CC5" w:rsidP="00837CC5">
      <w:pPr>
        <w:spacing w:after="0"/>
      </w:pPr>
      <w:r>
        <w:t>Nedan bild visar översiktligt hur tjänstedomänen, i figuren kallad ”Ordination”, passar in i en större helhet kring processen för att ordinera läkemedel</w:t>
      </w:r>
      <w:r w:rsidR="00121D00">
        <w:t>.</w:t>
      </w:r>
    </w:p>
    <w:p w14:paraId="3B291C49" w14:textId="77777777" w:rsidR="00121D00" w:rsidRDefault="00121D00" w:rsidP="00837CC5">
      <w:pPr>
        <w:spacing w:after="0"/>
      </w:pPr>
    </w:p>
    <w:p w14:paraId="19C055D7" w14:textId="140703E3" w:rsidR="00837CC5" w:rsidRDefault="00121D00" w:rsidP="00837CC5">
      <w:pPr>
        <w:spacing w:after="0"/>
      </w:pPr>
      <w:r>
        <w:t>Följande tjänstegrupper relaterar till och kompletterar på olika sätt domänen:</w:t>
      </w:r>
      <w:r w:rsidR="00837CC5">
        <w:t xml:space="preserve"> </w:t>
      </w:r>
    </w:p>
    <w:p w14:paraId="489E5057" w14:textId="24D02659" w:rsidR="00837CC5" w:rsidRDefault="00837CC5" w:rsidP="00836CE1">
      <w:pPr>
        <w:pStyle w:val="Liststycke"/>
        <w:numPr>
          <w:ilvl w:val="0"/>
          <w:numId w:val="16"/>
        </w:numPr>
        <w:spacing w:after="0"/>
      </w:pPr>
      <w:r>
        <w:t>Andra läkemedelsrelaterade tjänster, t</w:t>
      </w:r>
      <w:r w:rsidR="00C650B0">
        <w:t>.</w:t>
      </w:r>
      <w:r>
        <w:t>ex</w:t>
      </w:r>
      <w:r w:rsidR="00C650B0">
        <w:t>.</w:t>
      </w:r>
      <w:r>
        <w:t xml:space="preserve"> information om uthämtade läkemedel samt information om dospatienter och dosapotek.</w:t>
      </w:r>
    </w:p>
    <w:p w14:paraId="7C7D061A" w14:textId="77777777" w:rsidR="00837CC5" w:rsidRDefault="00837CC5" w:rsidP="00836CE1">
      <w:pPr>
        <w:pStyle w:val="Liststycke"/>
        <w:numPr>
          <w:ilvl w:val="0"/>
          <w:numId w:val="16"/>
        </w:numPr>
        <w:spacing w:after="0"/>
      </w:pPr>
      <w:r>
        <w:t>Stödtjänster såsom</w:t>
      </w:r>
    </w:p>
    <w:p w14:paraId="636004E3" w14:textId="77777777" w:rsidR="00837CC5" w:rsidRDefault="00837CC5" w:rsidP="00836CE1">
      <w:pPr>
        <w:pStyle w:val="Liststycke"/>
        <w:numPr>
          <w:ilvl w:val="1"/>
          <w:numId w:val="16"/>
        </w:numPr>
        <w:spacing w:after="0"/>
      </w:pPr>
      <w:r>
        <w:t>SIL – Svensk Informationsdatabas för Läkemedel</w:t>
      </w:r>
    </w:p>
    <w:p w14:paraId="2C4B8F90" w14:textId="69CF4C2B" w:rsidR="00F05291" w:rsidRDefault="00F05291" w:rsidP="00836CE1">
      <w:pPr>
        <w:numPr>
          <w:ilvl w:val="1"/>
          <w:numId w:val="16"/>
        </w:numPr>
        <w:spacing w:after="0"/>
        <w:contextualSpacing/>
      </w:pPr>
      <w:r>
        <w:t>Nationell katalog (HSA) – för att koppla medarbetare till organisation och få ut behörighetsstyrande egenskaper för medarbetaren.</w:t>
      </w:r>
    </w:p>
    <w:p w14:paraId="5575CB7D" w14:textId="77777777" w:rsidR="00837CC5" w:rsidRDefault="00837CC5" w:rsidP="00836CE1">
      <w:pPr>
        <w:pStyle w:val="Liststycke"/>
        <w:numPr>
          <w:ilvl w:val="1"/>
          <w:numId w:val="16"/>
        </w:numPr>
        <w:spacing w:after="0"/>
      </w:pPr>
      <w:r>
        <w:t>Stark autentisering, Spärr, Samtycke samt Logg – som stöd att hantera krav i PDL.</w:t>
      </w:r>
    </w:p>
    <w:p w14:paraId="230C69D5" w14:textId="77777777" w:rsidR="00837CC5" w:rsidRDefault="00837CC5" w:rsidP="00836CE1">
      <w:pPr>
        <w:pStyle w:val="Liststycke"/>
        <w:numPr>
          <w:ilvl w:val="1"/>
          <w:numId w:val="16"/>
        </w:numPr>
        <w:spacing w:after="0"/>
      </w:pPr>
      <w:r>
        <w:t>Personuppgift – kontroll av patientuppgifter mot Skatteverket</w:t>
      </w:r>
    </w:p>
    <w:p w14:paraId="2E44C7AD" w14:textId="77777777" w:rsidR="00837CC5" w:rsidRDefault="00837CC5" w:rsidP="00837CC5">
      <w:pPr>
        <w:spacing w:after="0"/>
      </w:pPr>
    </w:p>
    <w:p w14:paraId="7DFFADB5" w14:textId="77777777" w:rsidR="000339DD" w:rsidRDefault="000339DD" w:rsidP="00837CC5">
      <w:pPr>
        <w:spacing w:after="0"/>
      </w:pPr>
    </w:p>
    <w:p w14:paraId="1FAD13A3" w14:textId="77777777" w:rsidR="00837CC5" w:rsidRDefault="00837CC5" w:rsidP="00837CC5">
      <w:pPr>
        <w:spacing w:after="0"/>
      </w:pPr>
    </w:p>
    <w:p w14:paraId="4DD71B3F" w14:textId="0229C23D" w:rsidR="00837CC5" w:rsidRDefault="00182F94" w:rsidP="00837CC5">
      <w:pPr>
        <w:spacing w:after="0"/>
      </w:pPr>
      <w:r>
        <w:rPr>
          <w:lang w:eastAsia="sv-SE"/>
        </w:rPr>
        <w:drawing>
          <wp:inline distT="0" distB="0" distL="0" distR="0" wp14:anchorId="505265AF" wp14:editId="2A08CF9E">
            <wp:extent cx="4697269" cy="3343901"/>
            <wp:effectExtent l="0" t="0" r="1905" b="952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b="5611"/>
                    <a:stretch/>
                  </pic:blipFill>
                  <pic:spPr bwMode="auto">
                    <a:xfrm>
                      <a:off x="0" y="0"/>
                      <a:ext cx="4698677" cy="3344903"/>
                    </a:xfrm>
                    <a:prstGeom prst="rect">
                      <a:avLst/>
                    </a:prstGeom>
                    <a:noFill/>
                    <a:ln>
                      <a:noFill/>
                    </a:ln>
                    <a:extLst>
                      <a:ext uri="{53640926-AAD7-44D8-BBD7-CCE9431645EC}">
                        <a14:shadowObscured xmlns:a14="http://schemas.microsoft.com/office/drawing/2010/main"/>
                      </a:ext>
                    </a:extLst>
                  </pic:spPr>
                </pic:pic>
              </a:graphicData>
            </a:graphic>
          </wp:inline>
        </w:drawing>
      </w:r>
    </w:p>
    <w:p w14:paraId="503D2138" w14:textId="77777777" w:rsidR="00837CC5" w:rsidRDefault="00837CC5" w:rsidP="00837CC5">
      <w:pPr>
        <w:spacing w:after="0"/>
      </w:pPr>
    </w:p>
    <w:p w14:paraId="5430394F" w14:textId="77777777" w:rsidR="00837CC5" w:rsidRDefault="00837CC5" w:rsidP="00837CC5">
      <w:pPr>
        <w:spacing w:after="0"/>
        <w:rPr>
          <w:b/>
          <w:noProof w:val="0"/>
          <w:kern w:val="32"/>
          <w:sz w:val="28"/>
        </w:rPr>
      </w:pPr>
      <w:r w:rsidRPr="000B4653">
        <w:t xml:space="preserve"> </w:t>
      </w:r>
      <w:r>
        <w:br w:type="page"/>
      </w:r>
    </w:p>
    <w:p w14:paraId="59136EFA" w14:textId="77777777" w:rsidR="00837CC5" w:rsidRDefault="00837CC5" w:rsidP="00837CC5">
      <w:pPr>
        <w:pStyle w:val="Rubrik2"/>
      </w:pPr>
      <w:bookmarkStart w:id="340" w:name="_Toc231334997"/>
      <w:bookmarkStart w:id="341" w:name="_Toc401586971"/>
      <w:r w:rsidRPr="001C0C52">
        <w:lastRenderedPageBreak/>
        <w:t>Ordinera insättning</w:t>
      </w:r>
      <w:bookmarkEnd w:id="340"/>
      <w:bookmarkEnd w:id="341"/>
    </w:p>
    <w:p w14:paraId="59956082" w14:textId="77777777" w:rsidR="00837CC5" w:rsidRDefault="00837CC5">
      <w:pPr>
        <w:pStyle w:val="Rubrik3"/>
      </w:pPr>
      <w:r>
        <w:t>Översikt</w:t>
      </w:r>
    </w:p>
    <w:p w14:paraId="3115F301" w14:textId="44664D8E" w:rsidR="00182F94" w:rsidRDefault="00182F94" w:rsidP="00182F94">
      <w:r>
        <w:t xml:space="preserve">Följande principiella bild </w:t>
      </w:r>
      <w:r w:rsidR="00452953">
        <w:t xml:space="preserve">representerar registrering av en ordination </w:t>
      </w:r>
      <w:r>
        <w:t>ur ett arkitekturellt perspektiv.</w:t>
      </w:r>
      <w:r w:rsidR="00452953">
        <w:t xml:space="preserve"> Ordinationen adderas till patientens samlade läkemedelslista i NOD.</w:t>
      </w:r>
    </w:p>
    <w:p w14:paraId="009A0DF4" w14:textId="77777777" w:rsidR="00182F94" w:rsidRDefault="00182F94" w:rsidP="00837CC5"/>
    <w:p w14:paraId="032F80D9" w14:textId="2733C763" w:rsidR="00837CC5" w:rsidRDefault="00182F94" w:rsidP="00837CC5">
      <w:r w:rsidRPr="00182F94">
        <w:t xml:space="preserve"> </w:t>
      </w:r>
      <w:r w:rsidR="002E2EBC">
        <w:rPr>
          <w:lang w:eastAsia="sv-SE"/>
        </w:rPr>
        <w:drawing>
          <wp:inline distT="0" distB="0" distL="0" distR="0" wp14:anchorId="0EB531F6" wp14:editId="7E0CBAB3">
            <wp:extent cx="4512951" cy="3742267"/>
            <wp:effectExtent l="0" t="0" r="8255" b="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3844" cy="3743008"/>
                    </a:xfrm>
                    <a:prstGeom prst="rect">
                      <a:avLst/>
                    </a:prstGeom>
                    <a:noFill/>
                    <a:ln>
                      <a:noFill/>
                    </a:ln>
                  </pic:spPr>
                </pic:pic>
              </a:graphicData>
            </a:graphic>
          </wp:inline>
        </w:drawing>
      </w:r>
    </w:p>
    <w:p w14:paraId="1BB98DF7" w14:textId="77777777" w:rsidR="00D6070C" w:rsidRDefault="00D6070C" w:rsidP="00837CC5"/>
    <w:p w14:paraId="3A36D044" w14:textId="25977976" w:rsidR="00F26FEE" w:rsidRDefault="00F26FEE" w:rsidP="00D6070C"/>
    <w:p w14:paraId="6496882D" w14:textId="77777777" w:rsidR="00D6070C" w:rsidRDefault="00D6070C" w:rsidP="00D6070C"/>
    <w:p w14:paraId="3887FAB2" w14:textId="77777777" w:rsidR="00D6070C" w:rsidRPr="004130B6" w:rsidRDefault="00D6070C" w:rsidP="00837CC5"/>
    <w:p w14:paraId="506EBADB" w14:textId="77777777" w:rsidR="00837CC5" w:rsidRDefault="00837CC5">
      <w:pPr>
        <w:pStyle w:val="Rubrik3"/>
      </w:pPr>
      <w:r>
        <w:lastRenderedPageBreak/>
        <w:t>Arbetsflöde</w:t>
      </w:r>
    </w:p>
    <w:p w14:paraId="43033BFA" w14:textId="132F0BA8" w:rsidR="00837CC5" w:rsidRDefault="00BB5331" w:rsidP="00837CC5">
      <w:r>
        <w:rPr>
          <w:lang w:eastAsia="sv-SE"/>
        </w:rPr>
        <w:drawing>
          <wp:inline distT="0" distB="0" distL="0" distR="0" wp14:anchorId="4D45BBB6" wp14:editId="5C5F88E5">
            <wp:extent cx="5717963" cy="3556086"/>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inera insättning.png"/>
                    <pic:cNvPicPr/>
                  </pic:nvPicPr>
                  <pic:blipFill rotWithShape="1">
                    <a:blip r:embed="rId15">
                      <a:extLst>
                        <a:ext uri="{28A0092B-C50C-407E-A947-70E740481C1C}">
                          <a14:useLocalDpi xmlns:a14="http://schemas.microsoft.com/office/drawing/2010/main" val="0"/>
                        </a:ext>
                      </a:extLst>
                    </a:blip>
                    <a:srcRect r="25956"/>
                    <a:stretch/>
                  </pic:blipFill>
                  <pic:spPr bwMode="auto">
                    <a:xfrm>
                      <a:off x="0" y="0"/>
                      <a:ext cx="5718482" cy="3556408"/>
                    </a:xfrm>
                    <a:prstGeom prst="rect">
                      <a:avLst/>
                    </a:prstGeom>
                    <a:ln>
                      <a:noFill/>
                    </a:ln>
                    <a:extLst>
                      <a:ext uri="{53640926-AAD7-44D8-BBD7-CCE9431645EC}">
                        <a14:shadowObscured xmlns:a14="http://schemas.microsoft.com/office/drawing/2010/main"/>
                      </a:ext>
                    </a:extLst>
                  </pic:spPr>
                </pic:pic>
              </a:graphicData>
            </a:graphic>
          </wp:inline>
        </w:drawing>
      </w:r>
    </w:p>
    <w:p w14:paraId="6E20BD2F" w14:textId="77777777" w:rsidR="00837CC5" w:rsidRDefault="00837CC5" w:rsidP="00837CC5"/>
    <w:p w14:paraId="3AFBD776" w14:textId="122B8313" w:rsidR="001D1E26" w:rsidRDefault="001D1E26" w:rsidP="007E2A3A">
      <w:pPr>
        <w:pStyle w:val="Rubrik4"/>
      </w:pPr>
      <w:r>
        <w:t>Förutsättningar</w:t>
      </w:r>
    </w:p>
    <w:p w14:paraId="234E6954" w14:textId="62191300" w:rsidR="001D1E26" w:rsidRDefault="001D1E26" w:rsidP="007E2A3A">
      <w:r>
        <w:t>Arbetsflödet förutsätter att</w:t>
      </w:r>
    </w:p>
    <w:p w14:paraId="2A50354A" w14:textId="33554E60" w:rsidR="001D1E26" w:rsidRPr="00F94876" w:rsidRDefault="001D1E26" w:rsidP="00836CE1">
      <w:pPr>
        <w:pStyle w:val="Liststycke"/>
        <w:numPr>
          <w:ilvl w:val="0"/>
          <w:numId w:val="17"/>
        </w:numPr>
      </w:pPr>
      <w:r>
        <w:t xml:space="preserve">Användaren har identifierats i vårdinformationssystemet </w:t>
      </w:r>
      <w:r w:rsidR="00BB5331">
        <w:t>med</w:t>
      </w:r>
      <w:r>
        <w:t xml:space="preserve"> s k stark autentisering.</w:t>
      </w:r>
    </w:p>
    <w:p w14:paraId="7906AC55" w14:textId="77777777" w:rsidR="00837CC5" w:rsidRPr="001C0C52" w:rsidRDefault="00837CC5" w:rsidP="00837CC5"/>
    <w:p w14:paraId="100E2740" w14:textId="77777777" w:rsidR="00837CC5" w:rsidRPr="00B816D9" w:rsidRDefault="00837CC5" w:rsidP="007E2A3A">
      <w:pPr>
        <w:pStyle w:val="Rubrik4"/>
      </w:pPr>
      <w:r>
        <w:t>Roller</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F52969" w14:paraId="28AF9AA5" w14:textId="77777777" w:rsidTr="000C7F79">
        <w:tc>
          <w:tcPr>
            <w:tcW w:w="2093" w:type="dxa"/>
            <w:tcBorders>
              <w:bottom w:val="single" w:sz="12" w:space="0" w:color="000000"/>
            </w:tcBorders>
            <w:shd w:val="clear" w:color="auto" w:fill="auto"/>
          </w:tcPr>
          <w:p w14:paraId="0A048B29"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6B5B4D41" w14:textId="77777777" w:rsidR="00837CC5" w:rsidRPr="00F52969" w:rsidRDefault="00837CC5" w:rsidP="000C7F79">
            <w:pPr>
              <w:rPr>
                <w:b/>
                <w:bCs/>
              </w:rPr>
            </w:pPr>
            <w:r w:rsidRPr="00F52969">
              <w:rPr>
                <w:b/>
                <w:bCs/>
              </w:rPr>
              <w:t>Beskrivning</w:t>
            </w:r>
          </w:p>
        </w:tc>
      </w:tr>
      <w:tr w:rsidR="00837CC5" w14:paraId="78E2B37B" w14:textId="77777777" w:rsidTr="000C7F79">
        <w:tc>
          <w:tcPr>
            <w:tcW w:w="2093" w:type="dxa"/>
            <w:shd w:val="clear" w:color="auto" w:fill="auto"/>
          </w:tcPr>
          <w:p w14:paraId="73CC724C" w14:textId="77777777" w:rsidR="00837CC5" w:rsidRPr="00F52969" w:rsidRDefault="00837CC5" w:rsidP="000C7F79">
            <w:pPr>
              <w:rPr>
                <w:b/>
                <w:bCs/>
              </w:rPr>
            </w:pPr>
            <w:r w:rsidRPr="00F52969">
              <w:rPr>
                <w:b/>
                <w:bCs/>
              </w:rPr>
              <w:t>Hälso- och sjukvårdspersonal</w:t>
            </w:r>
          </w:p>
        </w:tc>
        <w:tc>
          <w:tcPr>
            <w:tcW w:w="7984" w:type="dxa"/>
            <w:shd w:val="clear" w:color="auto" w:fill="auto"/>
          </w:tcPr>
          <w:p w14:paraId="0549BCF5" w14:textId="77777777" w:rsidR="00837CC5" w:rsidRDefault="00837CC5" w:rsidP="000C7F79">
            <w:r>
              <w:t>Den hälso- och sjukvårdspersonal som ordinerar läkemedel/handelsvaror och tar del av tidigare gjorda ordinationer för en viss patient.</w:t>
            </w:r>
          </w:p>
        </w:tc>
      </w:tr>
    </w:tbl>
    <w:p w14:paraId="2C0C6388" w14:textId="77777777" w:rsidR="00837CC5" w:rsidRDefault="00837CC5" w:rsidP="007E2A3A">
      <w:pPr>
        <w:pStyle w:val="Rubrik4"/>
      </w:pPr>
      <w:r>
        <w:t>Arbetssteg</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472"/>
        <w:gridCol w:w="7666"/>
      </w:tblGrid>
      <w:tr w:rsidR="00837CC5" w:rsidRPr="00F52969" w14:paraId="7121F349" w14:textId="77777777" w:rsidTr="000C7F79">
        <w:tc>
          <w:tcPr>
            <w:tcW w:w="2093" w:type="dxa"/>
            <w:tcBorders>
              <w:bottom w:val="single" w:sz="12" w:space="0" w:color="000000"/>
            </w:tcBorders>
            <w:shd w:val="clear" w:color="auto" w:fill="auto"/>
          </w:tcPr>
          <w:p w14:paraId="725316F8"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78A51BA1" w14:textId="77777777" w:rsidR="00837CC5" w:rsidRPr="00F52969" w:rsidRDefault="00837CC5" w:rsidP="000C7F79">
            <w:pPr>
              <w:rPr>
                <w:b/>
                <w:bCs/>
              </w:rPr>
            </w:pPr>
            <w:r w:rsidRPr="00F52969">
              <w:rPr>
                <w:b/>
                <w:bCs/>
              </w:rPr>
              <w:t>Beskrivning</w:t>
            </w:r>
          </w:p>
        </w:tc>
      </w:tr>
      <w:tr w:rsidR="00837CC5" w:rsidRPr="00DA0DDA" w14:paraId="7694858C" w14:textId="77777777" w:rsidTr="000C7F79">
        <w:trPr>
          <w:trHeight w:val="425"/>
        </w:trPr>
        <w:tc>
          <w:tcPr>
            <w:tcW w:w="2093" w:type="dxa"/>
            <w:shd w:val="clear" w:color="auto" w:fill="auto"/>
          </w:tcPr>
          <w:p w14:paraId="3E7F24D7" w14:textId="141FFE8B" w:rsidR="00837CC5" w:rsidRPr="00F52969" w:rsidRDefault="00837CC5" w:rsidP="000C7F79">
            <w:pPr>
              <w:rPr>
                <w:b/>
              </w:rPr>
            </w:pPr>
            <w:r>
              <w:rPr>
                <w:b/>
              </w:rPr>
              <w:t>V</w:t>
            </w:r>
            <w:r w:rsidR="00BB5331">
              <w:rPr>
                <w:b/>
              </w:rPr>
              <w:t>al av</w:t>
            </w:r>
            <w:r>
              <w:rPr>
                <w:b/>
              </w:rPr>
              <w:t xml:space="preserve"> patient</w:t>
            </w:r>
          </w:p>
        </w:tc>
        <w:tc>
          <w:tcPr>
            <w:tcW w:w="7984" w:type="dxa"/>
            <w:shd w:val="clear" w:color="auto" w:fill="auto"/>
          </w:tcPr>
          <w:p w14:paraId="2EB5268C" w14:textId="77777777" w:rsidR="00837CC5" w:rsidRDefault="00837CC5" w:rsidP="000C7F79">
            <w:r>
              <w:t>Patientval baserat på vilka patienter vårdsystemet tillgängliggör för användaren. Hälso- och sjukvårdspersonal måste ha en patientrelation till personen som väljs.</w:t>
            </w:r>
          </w:p>
        </w:tc>
      </w:tr>
      <w:tr w:rsidR="00837CC5" w:rsidRPr="00DA0DDA" w14:paraId="40C64217" w14:textId="77777777" w:rsidTr="000C7F79">
        <w:trPr>
          <w:trHeight w:val="425"/>
        </w:trPr>
        <w:tc>
          <w:tcPr>
            <w:tcW w:w="2093" w:type="dxa"/>
            <w:shd w:val="clear" w:color="auto" w:fill="auto"/>
          </w:tcPr>
          <w:p w14:paraId="3AD45102" w14:textId="00FA31C7" w:rsidR="00837CC5" w:rsidRDefault="00837CC5" w:rsidP="00BB5331">
            <w:pPr>
              <w:rPr>
                <w:b/>
              </w:rPr>
            </w:pPr>
            <w:r>
              <w:rPr>
                <w:b/>
              </w:rPr>
              <w:t xml:space="preserve">Välj </w:t>
            </w:r>
            <w:r w:rsidR="00BB5331">
              <w:rPr>
                <w:b/>
              </w:rPr>
              <w:t>n</w:t>
            </w:r>
            <w:r>
              <w:rPr>
                <w:b/>
              </w:rPr>
              <w:t>y ordination</w:t>
            </w:r>
          </w:p>
        </w:tc>
        <w:tc>
          <w:tcPr>
            <w:tcW w:w="7984" w:type="dxa"/>
            <w:shd w:val="clear" w:color="auto" w:fill="auto"/>
          </w:tcPr>
          <w:p w14:paraId="7E348B05" w14:textId="3438C56A" w:rsidR="00837CC5" w:rsidRDefault="00837CC5" w:rsidP="000C7F79">
            <w:r>
              <w:t>Hälso- och sjukvårdspersonal väljer att skapa en ny ordination i vårdinformationssystemet, typiskt i läkemedelsmodulen i journalsystemet.</w:t>
            </w:r>
            <w:r>
              <w:br/>
              <w:t>Vårdinformationssystemet kontrollerar slutanvändarens behörighet för åtgärden. Vårdsystemet hämtar läkemedelsinformation från SIL att utgöra underlag för Hälso- och sjukvårdspersonalen att ordinera utifrån.</w:t>
            </w:r>
          </w:p>
        </w:tc>
      </w:tr>
      <w:tr w:rsidR="00837CC5" w:rsidRPr="00DA0DDA" w14:paraId="306B42E9" w14:textId="77777777" w:rsidTr="000C7F79">
        <w:trPr>
          <w:trHeight w:val="425"/>
        </w:trPr>
        <w:tc>
          <w:tcPr>
            <w:tcW w:w="2093" w:type="dxa"/>
            <w:shd w:val="clear" w:color="auto" w:fill="auto"/>
          </w:tcPr>
          <w:p w14:paraId="10E24F30" w14:textId="1F58FB9D" w:rsidR="00837CC5" w:rsidRDefault="00837CC5" w:rsidP="000C7F79">
            <w:pPr>
              <w:rPr>
                <w:b/>
              </w:rPr>
            </w:pPr>
            <w:r w:rsidRPr="008B2E25">
              <w:rPr>
                <w:b/>
              </w:rPr>
              <w:lastRenderedPageBreak/>
              <w:t xml:space="preserve">Ange läkemedel, styrka, form, dosering, insättningstid, </w:t>
            </w:r>
            <w:r w:rsidR="00BB5331">
              <w:rPr>
                <w:b/>
              </w:rPr>
              <w:t xml:space="preserve">eventuell </w:t>
            </w:r>
            <w:r w:rsidRPr="008B2E25">
              <w:rPr>
                <w:b/>
              </w:rPr>
              <w:t>förskrivninginformation etc</w:t>
            </w:r>
          </w:p>
        </w:tc>
        <w:tc>
          <w:tcPr>
            <w:tcW w:w="7984" w:type="dxa"/>
            <w:shd w:val="clear" w:color="auto" w:fill="auto"/>
          </w:tcPr>
          <w:p w14:paraId="5504AE51" w14:textId="77777777" w:rsidR="00837CC5" w:rsidRDefault="00837CC5" w:rsidP="000C7F79">
            <w:r>
              <w:t>Hälso- och sjukvårdspersonal fyller i underlaget för ordinationen: läkemedel/handelsvara</w:t>
            </w:r>
            <w:r w:rsidRPr="008B2E25">
              <w:t xml:space="preserve">, styrka, </w:t>
            </w:r>
            <w:r>
              <w:t>läkemedels</w:t>
            </w:r>
            <w:r w:rsidRPr="008B2E25">
              <w:t>form, doseri</w:t>
            </w:r>
            <w:r>
              <w:t>ng, insättningstid, förskrivnin</w:t>
            </w:r>
            <w:r w:rsidRPr="008B2E25">
              <w:t>in</w:t>
            </w:r>
            <w:r>
              <w:t>gs</w:t>
            </w:r>
            <w:r w:rsidRPr="008B2E25">
              <w:t>formation</w:t>
            </w:r>
            <w:r>
              <w:t xml:space="preserve"> etc.</w:t>
            </w:r>
          </w:p>
          <w:p w14:paraId="2FA03703" w14:textId="77777777" w:rsidR="00837CC5" w:rsidRDefault="00837CC5" w:rsidP="000C7F79">
            <w:r>
              <w:t xml:space="preserve">Vårdinformationssystemet kan som beslutsstöd ge feedback på val inklusive interaktionsvarningar baserat på </w:t>
            </w:r>
            <w:r>
              <w:br/>
              <w:t>1) patientens samlade läkemedelslista hämtad från Ordinationstjänst i ett tidigare skede, se vidare Läsa samlade läkemedelslistan.</w:t>
            </w:r>
            <w:r>
              <w:br/>
              <w:t>2) interaktionsinformation från SIL</w:t>
            </w:r>
          </w:p>
        </w:tc>
      </w:tr>
      <w:tr w:rsidR="00837CC5" w:rsidRPr="00DA0DDA" w14:paraId="5A826C48" w14:textId="77777777" w:rsidTr="000C7F79">
        <w:trPr>
          <w:trHeight w:val="425"/>
        </w:trPr>
        <w:tc>
          <w:tcPr>
            <w:tcW w:w="2093" w:type="dxa"/>
            <w:shd w:val="clear" w:color="auto" w:fill="auto"/>
          </w:tcPr>
          <w:p w14:paraId="1DF2AFCD" w14:textId="3AAD3DDA" w:rsidR="00837CC5" w:rsidRPr="008B2E25" w:rsidRDefault="00837CC5" w:rsidP="00BB5331">
            <w:pPr>
              <w:rPr>
                <w:b/>
              </w:rPr>
            </w:pPr>
            <w:r>
              <w:rPr>
                <w:b/>
              </w:rPr>
              <w:t xml:space="preserve">Spara ny ordination </w:t>
            </w:r>
          </w:p>
        </w:tc>
        <w:tc>
          <w:tcPr>
            <w:tcW w:w="7984" w:type="dxa"/>
            <w:shd w:val="clear" w:color="auto" w:fill="auto"/>
          </w:tcPr>
          <w:p w14:paraId="024F0612" w14:textId="6AEC39F1" w:rsidR="00837CC5" w:rsidRDefault="00837CC5" w:rsidP="000C7F79">
            <w:r>
              <w:t xml:space="preserve">Hälso- och sjukvårdspersonal registrerar ordinationen i NOD via vårdinformationssystemet. Ordinations- och </w:t>
            </w:r>
            <w:r w:rsidR="00BB5331">
              <w:t xml:space="preserve">eventuell </w:t>
            </w:r>
            <w:r>
              <w:t>förskrivningsinformation sparas i NOD.</w:t>
            </w:r>
          </w:p>
          <w:p w14:paraId="2CA895AA" w14:textId="57217C5F" w:rsidR="00837CC5" w:rsidRDefault="00BB5331" w:rsidP="000C7F79">
            <w:r>
              <w:t>Om angivits att ordinationen ska expedieras på öppenvårdsapotek, skapas e-receptinfor</w:t>
            </w:r>
            <w:r w:rsidR="003E12D4">
              <w:t>mation i receptdepån. Förskrivnings</w:t>
            </w:r>
            <w:r>
              <w:t>rätt kontrolleras och om denna saknas för det aktuella läkemedlet, returneras fel och varken ordinationen eller förskrivningen sparas.</w:t>
            </w:r>
          </w:p>
        </w:tc>
      </w:tr>
    </w:tbl>
    <w:p w14:paraId="5880E89C" w14:textId="77777777" w:rsidR="00837CC5" w:rsidRPr="006E7140" w:rsidRDefault="00837CC5" w:rsidP="00837CC5"/>
    <w:p w14:paraId="64689C6F" w14:textId="77777777" w:rsidR="00837CC5" w:rsidRDefault="00837CC5" w:rsidP="00837CC5">
      <w:pPr>
        <w:spacing w:after="0"/>
        <w:rPr>
          <w:b/>
          <w:noProof w:val="0"/>
          <w:kern w:val="32"/>
          <w:sz w:val="28"/>
        </w:rPr>
      </w:pPr>
      <w:r>
        <w:br w:type="page"/>
      </w:r>
    </w:p>
    <w:p w14:paraId="1C464084" w14:textId="77777777" w:rsidR="00837CC5" w:rsidRDefault="00837CC5" w:rsidP="00837CC5">
      <w:pPr>
        <w:pStyle w:val="Rubrik2"/>
      </w:pPr>
      <w:bookmarkStart w:id="342" w:name="_Toc231334998"/>
      <w:bookmarkStart w:id="343" w:name="_Toc401586972"/>
      <w:r>
        <w:lastRenderedPageBreak/>
        <w:t>Läsa den samlade läkemedelslistan</w:t>
      </w:r>
      <w:bookmarkEnd w:id="342"/>
      <w:bookmarkEnd w:id="343"/>
    </w:p>
    <w:p w14:paraId="67397CD0" w14:textId="77777777" w:rsidR="00051D62" w:rsidRDefault="00051D62" w:rsidP="00051D62">
      <w:pPr>
        <w:pStyle w:val="Rubrik3"/>
      </w:pPr>
      <w:r>
        <w:t>Översikt</w:t>
      </w:r>
    </w:p>
    <w:p w14:paraId="08B01403" w14:textId="57FE1125" w:rsidR="002C643B" w:rsidRDefault="00F03504" w:rsidP="00F03504">
      <w:r>
        <w:t xml:space="preserve">Följande principiella bild representerar läsning av den </w:t>
      </w:r>
      <w:r w:rsidR="002C643B">
        <w:t xml:space="preserve">samlade läkemedelslistan ur </w:t>
      </w:r>
      <w:r w:rsidR="005633A2">
        <w:t>ett arkitekturellt perspektiv.</w:t>
      </w:r>
    </w:p>
    <w:p w14:paraId="627FAC08" w14:textId="77777777" w:rsidR="00F03504" w:rsidRPr="00F94876" w:rsidRDefault="00F03504" w:rsidP="003E12D4"/>
    <w:p w14:paraId="4E25DAE6" w14:textId="2615C63A" w:rsidR="00837CC5" w:rsidRDefault="00F03504" w:rsidP="00837CC5">
      <w:r w:rsidRPr="00F03504">
        <w:t xml:space="preserve"> </w:t>
      </w:r>
      <w:r w:rsidR="002E2EBC">
        <w:rPr>
          <w:lang w:eastAsia="sv-SE"/>
        </w:rPr>
        <w:drawing>
          <wp:inline distT="0" distB="0" distL="0" distR="0" wp14:anchorId="368EFEA6" wp14:editId="6B2B0D48">
            <wp:extent cx="4537890" cy="3776134"/>
            <wp:effectExtent l="0" t="0" r="8890" b="8890"/>
            <wp:docPr id="5"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8871" cy="3776950"/>
                    </a:xfrm>
                    <a:prstGeom prst="rect">
                      <a:avLst/>
                    </a:prstGeom>
                    <a:noFill/>
                    <a:ln>
                      <a:noFill/>
                    </a:ln>
                  </pic:spPr>
                </pic:pic>
              </a:graphicData>
            </a:graphic>
          </wp:inline>
        </w:drawing>
      </w:r>
    </w:p>
    <w:p w14:paraId="1D4B8651" w14:textId="77777777" w:rsidR="00837CC5" w:rsidRPr="00BC23DF" w:rsidRDefault="00837CC5" w:rsidP="00837CC5"/>
    <w:p w14:paraId="756CA651" w14:textId="77777777" w:rsidR="00837CC5" w:rsidRPr="00D60B73" w:rsidRDefault="00837CC5">
      <w:pPr>
        <w:pStyle w:val="Rubrik3"/>
      </w:pPr>
      <w:r w:rsidRPr="00D60B73">
        <w:lastRenderedPageBreak/>
        <w:t>Arbetsflöde</w:t>
      </w:r>
    </w:p>
    <w:p w14:paraId="643569E9" w14:textId="30963471" w:rsidR="00837CC5" w:rsidRPr="00D60B73" w:rsidRDefault="00842224" w:rsidP="00837CC5">
      <w:pPr>
        <w:rPr>
          <w:color w:val="4F81BD" w:themeColor="accent1"/>
        </w:rPr>
      </w:pPr>
      <w:r w:rsidRPr="003E12D4">
        <w:rPr>
          <w:color w:val="4F81BD" w:themeColor="accent1"/>
          <w:lang w:eastAsia="sv-SE"/>
        </w:rPr>
        <w:drawing>
          <wp:inline distT="0" distB="0" distL="0" distR="0" wp14:anchorId="0BE97D0A" wp14:editId="64F3DA5D">
            <wp:extent cx="5967730" cy="3410131"/>
            <wp:effectExtent l="0" t="0" r="1270"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a aktuella ordinationer.png"/>
                    <pic:cNvPicPr/>
                  </pic:nvPicPr>
                  <pic:blipFill rotWithShape="1">
                    <a:blip r:embed="rId17">
                      <a:extLst>
                        <a:ext uri="{28A0092B-C50C-407E-A947-70E740481C1C}">
                          <a14:useLocalDpi xmlns:a14="http://schemas.microsoft.com/office/drawing/2010/main" val="0"/>
                        </a:ext>
                      </a:extLst>
                    </a:blip>
                    <a:srcRect r="17456"/>
                    <a:stretch/>
                  </pic:blipFill>
                  <pic:spPr bwMode="auto">
                    <a:xfrm>
                      <a:off x="0" y="0"/>
                      <a:ext cx="5967730" cy="3410131"/>
                    </a:xfrm>
                    <a:prstGeom prst="rect">
                      <a:avLst/>
                    </a:prstGeom>
                    <a:ln>
                      <a:noFill/>
                    </a:ln>
                    <a:extLst>
                      <a:ext uri="{53640926-AAD7-44D8-BBD7-CCE9431645EC}">
                        <a14:shadowObscured xmlns:a14="http://schemas.microsoft.com/office/drawing/2010/main"/>
                      </a:ext>
                    </a:extLst>
                  </pic:spPr>
                </pic:pic>
              </a:graphicData>
            </a:graphic>
          </wp:inline>
        </w:drawing>
      </w:r>
    </w:p>
    <w:p w14:paraId="279A6E21" w14:textId="77777777" w:rsidR="0061194F" w:rsidRDefault="0061194F" w:rsidP="003E12D4">
      <w:pPr>
        <w:pStyle w:val="Rubrik4"/>
      </w:pPr>
      <w:r>
        <w:t>Förutsättningar</w:t>
      </w:r>
    </w:p>
    <w:p w14:paraId="6A7FB3BD" w14:textId="77777777" w:rsidR="0061194F" w:rsidRDefault="0061194F" w:rsidP="0061194F">
      <w:r>
        <w:t>Arbetsflödet förutsätter att</w:t>
      </w:r>
    </w:p>
    <w:p w14:paraId="401F4C00" w14:textId="32D9087B" w:rsidR="0061194F" w:rsidRPr="00BB07F2" w:rsidRDefault="0061194F" w:rsidP="00836CE1">
      <w:pPr>
        <w:pStyle w:val="Liststycke"/>
        <w:numPr>
          <w:ilvl w:val="0"/>
          <w:numId w:val="17"/>
        </w:numPr>
      </w:pPr>
      <w:r>
        <w:t>Användaren har identifierats i vårdinfo</w:t>
      </w:r>
      <w:r w:rsidR="003E12D4">
        <w:t>rmationssystemet med</w:t>
      </w:r>
      <w:r>
        <w:t xml:space="preserve"> s k stark autentisering.</w:t>
      </w:r>
    </w:p>
    <w:p w14:paraId="702CEC7A" w14:textId="77777777" w:rsidR="00837CC5" w:rsidRPr="00D60B73" w:rsidRDefault="00837CC5">
      <w:pPr>
        <w:pStyle w:val="Rubrik4"/>
      </w:pPr>
      <w:r w:rsidRPr="00D60B73">
        <w:t>Roller</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D60B73" w14:paraId="629CF2DF" w14:textId="77777777" w:rsidTr="000C7F79">
        <w:tc>
          <w:tcPr>
            <w:tcW w:w="2093" w:type="dxa"/>
            <w:tcBorders>
              <w:bottom w:val="single" w:sz="12" w:space="0" w:color="000000"/>
            </w:tcBorders>
            <w:shd w:val="clear" w:color="auto" w:fill="auto"/>
          </w:tcPr>
          <w:p w14:paraId="0679068D" w14:textId="77777777" w:rsidR="00837CC5" w:rsidRPr="00D60B73" w:rsidRDefault="00837CC5" w:rsidP="000C7F79">
            <w:pPr>
              <w:rPr>
                <w:b/>
                <w:bCs/>
              </w:rPr>
            </w:pPr>
            <w:r w:rsidRPr="00D60B73">
              <w:rPr>
                <w:b/>
                <w:bCs/>
              </w:rPr>
              <w:t>Namn/beteckning</w:t>
            </w:r>
          </w:p>
        </w:tc>
        <w:tc>
          <w:tcPr>
            <w:tcW w:w="7984" w:type="dxa"/>
            <w:tcBorders>
              <w:bottom w:val="single" w:sz="12" w:space="0" w:color="000000"/>
            </w:tcBorders>
            <w:shd w:val="clear" w:color="auto" w:fill="auto"/>
          </w:tcPr>
          <w:p w14:paraId="6BFCF702" w14:textId="77777777" w:rsidR="00837CC5" w:rsidRPr="00D60B73" w:rsidRDefault="00837CC5" w:rsidP="000C7F79">
            <w:pPr>
              <w:rPr>
                <w:b/>
                <w:bCs/>
              </w:rPr>
            </w:pPr>
            <w:r w:rsidRPr="00D60B73">
              <w:rPr>
                <w:b/>
                <w:bCs/>
              </w:rPr>
              <w:t>Beskrivning</w:t>
            </w:r>
          </w:p>
        </w:tc>
      </w:tr>
      <w:tr w:rsidR="00837CC5" w:rsidRPr="00D60B73" w14:paraId="60631E0D" w14:textId="77777777" w:rsidTr="000C7F79">
        <w:tc>
          <w:tcPr>
            <w:tcW w:w="2093" w:type="dxa"/>
            <w:shd w:val="clear" w:color="auto" w:fill="auto"/>
          </w:tcPr>
          <w:p w14:paraId="3A1E4BA0" w14:textId="77777777" w:rsidR="00837CC5" w:rsidRPr="00D60B73" w:rsidRDefault="00837CC5" w:rsidP="000C7F79">
            <w:pPr>
              <w:rPr>
                <w:b/>
                <w:bCs/>
              </w:rPr>
            </w:pPr>
            <w:r w:rsidRPr="00D60B73">
              <w:rPr>
                <w:b/>
                <w:bCs/>
              </w:rPr>
              <w:t>Hälso- och sjukvårdspersonal</w:t>
            </w:r>
          </w:p>
        </w:tc>
        <w:tc>
          <w:tcPr>
            <w:tcW w:w="7984" w:type="dxa"/>
            <w:shd w:val="clear" w:color="auto" w:fill="auto"/>
          </w:tcPr>
          <w:p w14:paraId="37480135" w14:textId="77777777" w:rsidR="00837CC5" w:rsidRPr="00D60B73" w:rsidRDefault="00837CC5" w:rsidP="000C7F79">
            <w:r w:rsidRPr="00D60B73">
              <w:t>Den hälso- och sjukvårdspersonal som ordinerar läkemedel/handelsvaror och tar del av tidigare gjorda ordinationer för en viss patient.</w:t>
            </w:r>
          </w:p>
        </w:tc>
      </w:tr>
    </w:tbl>
    <w:p w14:paraId="5584C3B8" w14:textId="77777777" w:rsidR="00837CC5" w:rsidRDefault="00837CC5" w:rsidP="00837CC5"/>
    <w:p w14:paraId="6155525E" w14:textId="77777777" w:rsidR="00837CC5" w:rsidRDefault="00837CC5">
      <w:pPr>
        <w:pStyle w:val="Rubrik4"/>
      </w:pPr>
      <w:r>
        <w:t>Arbetssteg</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262"/>
        <w:gridCol w:w="7876"/>
      </w:tblGrid>
      <w:tr w:rsidR="00837CC5" w:rsidRPr="00F52969" w14:paraId="5D62ADC2" w14:textId="77777777" w:rsidTr="000C7F79">
        <w:tc>
          <w:tcPr>
            <w:tcW w:w="2093" w:type="dxa"/>
            <w:tcBorders>
              <w:bottom w:val="single" w:sz="12" w:space="0" w:color="000000"/>
            </w:tcBorders>
            <w:shd w:val="clear" w:color="auto" w:fill="auto"/>
          </w:tcPr>
          <w:p w14:paraId="2145C8E6"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0D38F6D9" w14:textId="77777777" w:rsidR="00837CC5" w:rsidRPr="00F52969" w:rsidRDefault="00837CC5" w:rsidP="000C7F79">
            <w:pPr>
              <w:rPr>
                <w:b/>
                <w:bCs/>
              </w:rPr>
            </w:pPr>
            <w:r w:rsidRPr="00F52969">
              <w:rPr>
                <w:b/>
                <w:bCs/>
              </w:rPr>
              <w:t>Beskrivning</w:t>
            </w:r>
          </w:p>
        </w:tc>
      </w:tr>
      <w:tr w:rsidR="003E12D4" w:rsidRPr="00DA0DDA" w14:paraId="4DF2F29C" w14:textId="77777777" w:rsidTr="000C7F79">
        <w:trPr>
          <w:trHeight w:val="425"/>
        </w:trPr>
        <w:tc>
          <w:tcPr>
            <w:tcW w:w="2093" w:type="dxa"/>
            <w:shd w:val="clear" w:color="auto" w:fill="auto"/>
          </w:tcPr>
          <w:p w14:paraId="2DB0DDE5" w14:textId="10C76E06" w:rsidR="003E12D4" w:rsidRPr="00F52969" w:rsidRDefault="003E12D4" w:rsidP="000C7F79">
            <w:pPr>
              <w:rPr>
                <w:b/>
              </w:rPr>
            </w:pPr>
            <w:r>
              <w:rPr>
                <w:b/>
              </w:rPr>
              <w:t>Val av patient</w:t>
            </w:r>
          </w:p>
        </w:tc>
        <w:tc>
          <w:tcPr>
            <w:tcW w:w="7984" w:type="dxa"/>
            <w:shd w:val="clear" w:color="auto" w:fill="auto"/>
          </w:tcPr>
          <w:p w14:paraId="753D5BAD" w14:textId="77777777" w:rsidR="003E12D4" w:rsidRDefault="003E12D4" w:rsidP="000C7F79">
            <w:r>
              <w:t>Patientval baserat på vilka patienter vårdinformationssystemet tillgängliggör för användaren. Hälso- och sjukvårdspersonal måste ha en patientrelation till personen som väljs.</w:t>
            </w:r>
          </w:p>
        </w:tc>
      </w:tr>
      <w:tr w:rsidR="00837CC5" w:rsidRPr="00DA0DDA" w14:paraId="5A444032" w14:textId="77777777" w:rsidTr="000C7F79">
        <w:trPr>
          <w:trHeight w:val="425"/>
        </w:trPr>
        <w:tc>
          <w:tcPr>
            <w:tcW w:w="2093" w:type="dxa"/>
            <w:shd w:val="clear" w:color="auto" w:fill="auto"/>
          </w:tcPr>
          <w:p w14:paraId="7C5220C3" w14:textId="556B9D93" w:rsidR="00837CC5" w:rsidRDefault="003E12D4" w:rsidP="000C7F79">
            <w:pPr>
              <w:rPr>
                <w:b/>
              </w:rPr>
            </w:pPr>
            <w:r w:rsidRPr="003E12D4">
              <w:rPr>
                <w:b/>
              </w:rPr>
              <w:t>Kontrollera / registrera samtycke till direktåtkomst inom sammanhållen journalföring</w:t>
            </w:r>
          </w:p>
        </w:tc>
        <w:tc>
          <w:tcPr>
            <w:tcW w:w="7984" w:type="dxa"/>
            <w:shd w:val="clear" w:color="auto" w:fill="auto"/>
          </w:tcPr>
          <w:p w14:paraId="75BFCDBA" w14:textId="77777777" w:rsidR="00837CC5" w:rsidRDefault="00837CC5" w:rsidP="000C7F79">
            <w:r>
              <w:t xml:space="preserve">Kontrollera och vid behov registrera </w:t>
            </w:r>
            <w:r w:rsidRPr="00705EDB">
              <w:t>samtycke till direktåtkomst inom sammanhållen journalföring</w:t>
            </w:r>
            <w:r>
              <w:t xml:space="preserve"> för aktuell Hälso- och sjukvårdspersonal. Rekommenderas att nyttja tjänstekontrakt för Samtycke till direktåtkomst enligt PDL.</w:t>
            </w:r>
            <w:r>
              <w:br/>
              <w:t>Om samtycke ej kan inhämtas får nödsituation registreras om förutsätttningar för detta enligt SOSFS2008:14 är uppfyllda.</w:t>
            </w:r>
          </w:p>
        </w:tc>
      </w:tr>
      <w:tr w:rsidR="00837CC5" w:rsidRPr="00DA0DDA" w14:paraId="62D0D197" w14:textId="77777777" w:rsidTr="000C7F79">
        <w:trPr>
          <w:trHeight w:val="425"/>
        </w:trPr>
        <w:tc>
          <w:tcPr>
            <w:tcW w:w="2093" w:type="dxa"/>
            <w:shd w:val="clear" w:color="auto" w:fill="auto"/>
          </w:tcPr>
          <w:p w14:paraId="075FA019" w14:textId="006B502E" w:rsidR="00837CC5" w:rsidRDefault="003E12D4" w:rsidP="003E12D4">
            <w:pPr>
              <w:rPr>
                <w:b/>
              </w:rPr>
            </w:pPr>
            <w:r>
              <w:rPr>
                <w:b/>
              </w:rPr>
              <w:t xml:space="preserve">Välj visa </w:t>
            </w:r>
            <w:r w:rsidR="00837CC5" w:rsidRPr="00705EDB">
              <w:rPr>
                <w:b/>
              </w:rPr>
              <w:t xml:space="preserve">patientens </w:t>
            </w:r>
            <w:r w:rsidR="00837CC5" w:rsidRPr="00705EDB">
              <w:rPr>
                <w:b/>
              </w:rPr>
              <w:lastRenderedPageBreak/>
              <w:t>samlade läkemedelslista</w:t>
            </w:r>
            <w:r>
              <w:rPr>
                <w:b/>
              </w:rPr>
              <w:t xml:space="preserve"> (aktuella ordinationer)</w:t>
            </w:r>
          </w:p>
        </w:tc>
        <w:tc>
          <w:tcPr>
            <w:tcW w:w="7984" w:type="dxa"/>
            <w:shd w:val="clear" w:color="auto" w:fill="auto"/>
          </w:tcPr>
          <w:p w14:paraId="7A8DA211" w14:textId="77777777" w:rsidR="00837CC5" w:rsidRDefault="00837CC5" w:rsidP="000C7F79">
            <w:r>
              <w:lastRenderedPageBreak/>
              <w:t xml:space="preserve">Vårdinformationssystemet kontrollerar slutanvändarens behörighet för åtgärden som </w:t>
            </w:r>
            <w:r>
              <w:lastRenderedPageBreak/>
              <w:t>avbryts om behörighet saknas.</w:t>
            </w:r>
          </w:p>
          <w:p w14:paraId="268F4EDA" w14:textId="71501406" w:rsidR="00837CC5" w:rsidRDefault="00837CC5" w:rsidP="003B1937">
            <w:r>
              <w:t xml:space="preserve">Vårdsystemet hämtar patientens aktuella ordinationer från ordinationstjänsten. </w:t>
            </w:r>
            <w:r>
              <w:br/>
            </w:r>
            <w:r>
              <w:rPr>
                <w:i/>
              </w:rPr>
              <w:br/>
            </w:r>
            <w:r w:rsidRPr="00582C66">
              <w:rPr>
                <w:i/>
              </w:rPr>
              <w:t xml:space="preserve">Notera att listan </w:t>
            </w:r>
            <w:r>
              <w:rPr>
                <w:i/>
              </w:rPr>
              <w:t xml:space="preserve">efter behov </w:t>
            </w:r>
            <w:r w:rsidRPr="00582C66">
              <w:rPr>
                <w:i/>
              </w:rPr>
              <w:t>även kan kompletteras med icke aktuella ordinationer (utsatta behandlingar)</w:t>
            </w:r>
            <w:r>
              <w:rPr>
                <w:i/>
              </w:rPr>
              <w:t xml:space="preserve">, historik i ordinationskedjan samt obekräftade </w:t>
            </w:r>
            <w:r w:rsidR="003B1937">
              <w:rPr>
                <w:i/>
              </w:rPr>
              <w:t>ordinationer</w:t>
            </w:r>
            <w:r>
              <w:rPr>
                <w:i/>
              </w:rPr>
              <w:t xml:space="preserve">. </w:t>
            </w:r>
            <w:r>
              <w:rPr>
                <w:i/>
              </w:rPr>
              <w:br/>
              <w:t>Se alternativflödet nedan.</w:t>
            </w:r>
          </w:p>
        </w:tc>
      </w:tr>
      <w:tr w:rsidR="00837CC5" w:rsidRPr="00DA0DDA" w14:paraId="42711212" w14:textId="77777777" w:rsidTr="000C7F79">
        <w:trPr>
          <w:trHeight w:val="425"/>
        </w:trPr>
        <w:tc>
          <w:tcPr>
            <w:tcW w:w="2093" w:type="dxa"/>
            <w:shd w:val="clear" w:color="auto" w:fill="auto"/>
          </w:tcPr>
          <w:p w14:paraId="00058A3E" w14:textId="672B0E86" w:rsidR="00837CC5" w:rsidRPr="00705EDB" w:rsidRDefault="003E12D4" w:rsidP="003E12D4">
            <w:pPr>
              <w:rPr>
                <w:b/>
              </w:rPr>
            </w:pPr>
            <w:r>
              <w:rPr>
                <w:b/>
              </w:rPr>
              <w:lastRenderedPageBreak/>
              <w:t>Filtrera bort</w:t>
            </w:r>
            <w:r w:rsidR="00837CC5">
              <w:rPr>
                <w:b/>
              </w:rPr>
              <w:t xml:space="preserve"> spärrade uppgifter</w:t>
            </w:r>
          </w:p>
        </w:tc>
        <w:tc>
          <w:tcPr>
            <w:tcW w:w="7984" w:type="dxa"/>
            <w:shd w:val="clear" w:color="auto" w:fill="auto"/>
          </w:tcPr>
          <w:p w14:paraId="6F950DB7" w14:textId="77777777" w:rsidR="00837CC5" w:rsidRDefault="00837CC5" w:rsidP="000C7F79">
            <w:r>
              <w:t>Vårdinformationssystemet ansvarar för att filtrera ordinationslistan om</w:t>
            </w:r>
          </w:p>
          <w:p w14:paraId="443C113B" w14:textId="77777777" w:rsidR="00837CC5" w:rsidRDefault="00837CC5" w:rsidP="000C7F79">
            <w:r>
              <w:t>- patienten har spärrade uppgifter, där spärrlistan hämtas från Spärrtjänst och jämförs med den samlade läkemedelslistan. Hänsyn tas till om patienten gjort undantag för läkemedel i spärren.</w:t>
            </w:r>
          </w:p>
          <w:p w14:paraId="4F6DCD7D" w14:textId="77777777" w:rsidR="00837CC5" w:rsidRDefault="00837CC5" w:rsidP="000C7F79">
            <w:r>
              <w:t>- samtycke saknas och nödsituation inte åberropats, varvid endast ordinationer registrerade hos Hälso- och sjukvårdspersonalens egen vårdgivare får visas.</w:t>
            </w:r>
          </w:p>
        </w:tc>
      </w:tr>
      <w:tr w:rsidR="00837CC5" w:rsidRPr="00DA0DDA" w14:paraId="5C787D31" w14:textId="77777777" w:rsidTr="000C7F79">
        <w:trPr>
          <w:trHeight w:val="425"/>
        </w:trPr>
        <w:tc>
          <w:tcPr>
            <w:tcW w:w="2093" w:type="dxa"/>
            <w:shd w:val="clear" w:color="auto" w:fill="auto"/>
          </w:tcPr>
          <w:p w14:paraId="06CF1854" w14:textId="45D901AC" w:rsidR="00837CC5" w:rsidRPr="00705EDB" w:rsidRDefault="003E12D4" w:rsidP="000C7F79">
            <w:pPr>
              <w:rPr>
                <w:b/>
              </w:rPr>
            </w:pPr>
            <w:r w:rsidRPr="003E12D4">
              <w:rPr>
                <w:b/>
              </w:rPr>
              <w:t>Hämta info om läkemedlen Kontrollera om interaktioner</w:t>
            </w:r>
          </w:p>
        </w:tc>
        <w:tc>
          <w:tcPr>
            <w:tcW w:w="7984" w:type="dxa"/>
            <w:shd w:val="clear" w:color="auto" w:fill="auto"/>
          </w:tcPr>
          <w:p w14:paraId="51E5158C" w14:textId="77777777" w:rsidR="00837CC5" w:rsidRDefault="00837CC5" w:rsidP="000C7F79">
            <w:r>
              <w:t>Vårdinformationssystemet hämtar information om de ordinerade läkemedlen inklusive eventuell varningsinformation från SIL.</w:t>
            </w:r>
          </w:p>
        </w:tc>
      </w:tr>
      <w:tr w:rsidR="00837CC5" w:rsidRPr="00DA0DDA" w14:paraId="70D3B45F" w14:textId="77777777" w:rsidTr="000C7F79">
        <w:trPr>
          <w:trHeight w:val="425"/>
        </w:trPr>
        <w:tc>
          <w:tcPr>
            <w:tcW w:w="2093" w:type="dxa"/>
            <w:shd w:val="clear" w:color="auto" w:fill="auto"/>
          </w:tcPr>
          <w:p w14:paraId="156798C5" w14:textId="071D7BE3" w:rsidR="00837CC5" w:rsidRDefault="003E12D4" w:rsidP="000C7F79">
            <w:pPr>
              <w:rPr>
                <w:b/>
              </w:rPr>
            </w:pPr>
            <w:r w:rsidRPr="003E12D4">
              <w:rPr>
                <w:b/>
              </w:rPr>
              <w:t>Visa ordinationslista med eventuella interaktionsvarningar</w:t>
            </w:r>
          </w:p>
        </w:tc>
        <w:tc>
          <w:tcPr>
            <w:tcW w:w="7984" w:type="dxa"/>
            <w:shd w:val="clear" w:color="auto" w:fill="auto"/>
          </w:tcPr>
          <w:p w14:paraId="425C7A7C" w14:textId="77777777" w:rsidR="00837CC5" w:rsidRDefault="00837CC5" w:rsidP="000C7F79">
            <w:r>
              <w:t xml:space="preserve">Den samlade </w:t>
            </w:r>
            <w:r w:rsidRPr="0091262D">
              <w:t>aktuella läkemedelslista</w:t>
            </w:r>
            <w:r>
              <w:t>n visas för Hälso- och sjukvårdspersonalen inklusive eventuella interaktions- varningar, graviditets- och dublettvarningar.</w:t>
            </w:r>
            <w:r>
              <w:br/>
              <w:t>Kompletterande information är möjligt genom att koppla vidare till texter i FASS.</w:t>
            </w:r>
          </w:p>
        </w:tc>
      </w:tr>
      <w:tr w:rsidR="00837CC5" w:rsidRPr="00DA0DDA" w14:paraId="7154E60A" w14:textId="77777777" w:rsidTr="000C7F79">
        <w:trPr>
          <w:trHeight w:val="425"/>
        </w:trPr>
        <w:tc>
          <w:tcPr>
            <w:tcW w:w="2093" w:type="dxa"/>
            <w:shd w:val="clear" w:color="auto" w:fill="auto"/>
          </w:tcPr>
          <w:p w14:paraId="04BB8BBD" w14:textId="6A32DB3D" w:rsidR="00837CC5" w:rsidRDefault="003E12D4" w:rsidP="003E12D4">
            <w:pPr>
              <w:rPr>
                <w:b/>
              </w:rPr>
            </w:pPr>
            <w:r>
              <w:rPr>
                <w:b/>
              </w:rPr>
              <w:t>Logga åtkomst</w:t>
            </w:r>
          </w:p>
        </w:tc>
        <w:tc>
          <w:tcPr>
            <w:tcW w:w="7984" w:type="dxa"/>
            <w:shd w:val="clear" w:color="auto" w:fill="auto"/>
          </w:tcPr>
          <w:p w14:paraId="29EC8271" w14:textId="77777777" w:rsidR="00837CC5" w:rsidRDefault="00837CC5" w:rsidP="000C7F79">
            <w:r>
              <w:t>Vårdinformationssystemet ansvarar för att åtgärden att visa den samlade läkemedelslistan loggas i en loggfunktion som medger uppföljning enligt PDL/SOSFS2008:14.</w:t>
            </w:r>
          </w:p>
        </w:tc>
      </w:tr>
    </w:tbl>
    <w:p w14:paraId="610A084A" w14:textId="77777777" w:rsidR="00837CC5" w:rsidRDefault="00837CC5" w:rsidP="00837CC5"/>
    <w:p w14:paraId="58ECE60F" w14:textId="77777777" w:rsidR="00837CC5" w:rsidRDefault="00837CC5" w:rsidP="00837CC5">
      <w:pPr>
        <w:spacing w:after="0"/>
        <w:rPr>
          <w:b/>
          <w:noProof w:val="0"/>
          <w:kern w:val="32"/>
          <w:sz w:val="24"/>
        </w:rPr>
      </w:pPr>
      <w:r>
        <w:br w:type="page"/>
      </w:r>
    </w:p>
    <w:p w14:paraId="1342ABDD" w14:textId="77777777" w:rsidR="00837CC5" w:rsidRDefault="00837CC5">
      <w:pPr>
        <w:pStyle w:val="Rubrik3"/>
      </w:pPr>
      <w:r>
        <w:lastRenderedPageBreak/>
        <w:t>Alternativ</w:t>
      </w:r>
      <w:r w:rsidRPr="0091262D">
        <w:t>flöde</w:t>
      </w:r>
    </w:p>
    <w:p w14:paraId="7FC7EBAA" w14:textId="77777777" w:rsidR="00837CC5" w:rsidRDefault="00837CC5" w:rsidP="00837CC5">
      <w:r>
        <w:t xml:space="preserve">Listan med aktuella ordinationer kan även kompletteras med </w:t>
      </w:r>
    </w:p>
    <w:p w14:paraId="33A8C34F" w14:textId="77777777" w:rsidR="00837CC5" w:rsidRDefault="00837CC5" w:rsidP="00836CE1">
      <w:pPr>
        <w:pStyle w:val="Liststycke"/>
        <w:numPr>
          <w:ilvl w:val="0"/>
          <w:numId w:val="14"/>
        </w:numPr>
      </w:pPr>
      <w:r>
        <w:t>Icke-aktuella/historiska ordinationer</w:t>
      </w:r>
    </w:p>
    <w:p w14:paraId="6C596C90" w14:textId="4AFC7048" w:rsidR="00837CC5" w:rsidRDefault="00837CC5" w:rsidP="00836CE1">
      <w:pPr>
        <w:pStyle w:val="Liststycke"/>
        <w:numPr>
          <w:ilvl w:val="0"/>
          <w:numId w:val="14"/>
        </w:numPr>
      </w:pPr>
      <w:r>
        <w:t>Förskrivningar som genererats i NOD via den s.k. e-receptingången</w:t>
      </w:r>
      <w:r w:rsidR="00D94633">
        <w:t xml:space="preserve"> (NEF)</w:t>
      </w:r>
      <w:r>
        <w:t xml:space="preserve">. Dessa kallas även </w:t>
      </w:r>
      <w:r w:rsidRPr="00445B1A">
        <w:rPr>
          <w:i/>
        </w:rPr>
        <w:t>obekräftade</w:t>
      </w:r>
      <w:r>
        <w:t>.</w:t>
      </w:r>
    </w:p>
    <w:p w14:paraId="3DA6B95D" w14:textId="77777777" w:rsidR="00837CC5" w:rsidRDefault="00837CC5" w:rsidP="00837CC5">
      <w:r>
        <w:t>Komplettering kan ske på initiativ från användaren eller i ett samlat steg i syfte att bygga upp en mer komplett bild av aktuella och tidigare ordinationer.</w:t>
      </w:r>
    </w:p>
    <w:p w14:paraId="4021F1BD" w14:textId="77777777" w:rsidR="00837CC5" w:rsidRDefault="00837CC5" w:rsidP="00837CC5">
      <w:r>
        <w:t>Nedan bild visar ett flöde där både aktuell och tidigare ordinationsinformation hämtas i ett samlat steg. Ett tänkbart användningsfall är om man vill visa upp en tidslinje över patientens ordinationshistorik.</w:t>
      </w:r>
    </w:p>
    <w:p w14:paraId="7143A80A" w14:textId="77777777" w:rsidR="00837CC5" w:rsidRDefault="00837CC5" w:rsidP="00837CC5">
      <w:r>
        <w:t>Notera att vid hämtning av historisk information anges även hur lång bakåt i tiden hämtningen ska avse. Begränsningen används för att undvika att hämta mer (och äldre uppgifter) än användaren är intresserad av.</w:t>
      </w:r>
    </w:p>
    <w:p w14:paraId="4B92734E" w14:textId="77777777" w:rsidR="00837CC5" w:rsidRDefault="00837CC5" w:rsidP="00837CC5"/>
    <w:p w14:paraId="4C5E51EC" w14:textId="516C4A2E" w:rsidR="00837CC5" w:rsidRDefault="00842224" w:rsidP="00837CC5">
      <w:r>
        <w:rPr>
          <w:lang w:eastAsia="sv-SE"/>
        </w:rPr>
        <w:drawing>
          <wp:inline distT="0" distB="0" distL="0" distR="0" wp14:anchorId="5D1F4533" wp14:editId="4EE06116">
            <wp:extent cx="5970933" cy="3016903"/>
            <wp:effectExtent l="0" t="0" r="0" b="5715"/>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ta ordinationer inkl historik - subprocess.png"/>
                    <pic:cNvPicPr/>
                  </pic:nvPicPr>
                  <pic:blipFill rotWithShape="1">
                    <a:blip r:embed="rId18">
                      <a:extLst>
                        <a:ext uri="{28A0092B-C50C-407E-A947-70E740481C1C}">
                          <a14:useLocalDpi xmlns:a14="http://schemas.microsoft.com/office/drawing/2010/main" val="0"/>
                        </a:ext>
                      </a:extLst>
                    </a:blip>
                    <a:srcRect r="22764"/>
                    <a:stretch/>
                  </pic:blipFill>
                  <pic:spPr bwMode="auto">
                    <a:xfrm>
                      <a:off x="0" y="0"/>
                      <a:ext cx="5971171" cy="3017023"/>
                    </a:xfrm>
                    <a:prstGeom prst="rect">
                      <a:avLst/>
                    </a:prstGeom>
                    <a:ln>
                      <a:noFill/>
                    </a:ln>
                    <a:extLst>
                      <a:ext uri="{53640926-AAD7-44D8-BBD7-CCE9431645EC}">
                        <a14:shadowObscured xmlns:a14="http://schemas.microsoft.com/office/drawing/2010/main"/>
                      </a:ext>
                    </a:extLst>
                  </pic:spPr>
                </pic:pic>
              </a:graphicData>
            </a:graphic>
          </wp:inline>
        </w:drawing>
      </w:r>
    </w:p>
    <w:p w14:paraId="5979BBBA" w14:textId="77777777" w:rsidR="00837CC5" w:rsidRDefault="00837CC5" w:rsidP="00D94633">
      <w:pPr>
        <w:pStyle w:val="Rubrik4"/>
      </w:pPr>
      <w:r>
        <w:t>Arbetssteg</w:t>
      </w:r>
    </w:p>
    <w:p w14:paraId="2E23A51D" w14:textId="77777777" w:rsidR="00837CC5" w:rsidRDefault="00837CC5" w:rsidP="00837CC5">
      <w:r>
        <w:t>Samma steg som för huvudflödet där nedan steg ersätter hämta patientens samlade läkemedelslista.</w:t>
      </w:r>
    </w:p>
    <w:p w14:paraId="28821B82" w14:textId="77777777" w:rsidR="00837CC5" w:rsidRPr="001F28A9" w:rsidRDefault="00837CC5" w:rsidP="00837CC5"/>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F52969" w14:paraId="1A2E0730" w14:textId="77777777" w:rsidTr="000C7F79">
        <w:tc>
          <w:tcPr>
            <w:tcW w:w="2093" w:type="dxa"/>
            <w:tcBorders>
              <w:bottom w:val="single" w:sz="12" w:space="0" w:color="000000"/>
            </w:tcBorders>
            <w:shd w:val="clear" w:color="auto" w:fill="auto"/>
          </w:tcPr>
          <w:p w14:paraId="22661921"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41DEC4BB" w14:textId="77777777" w:rsidR="00837CC5" w:rsidRPr="00F52969" w:rsidRDefault="00837CC5" w:rsidP="000C7F79">
            <w:pPr>
              <w:rPr>
                <w:b/>
                <w:bCs/>
              </w:rPr>
            </w:pPr>
            <w:r w:rsidRPr="00F52969">
              <w:rPr>
                <w:b/>
                <w:bCs/>
              </w:rPr>
              <w:t>Beskrivning</w:t>
            </w:r>
          </w:p>
        </w:tc>
      </w:tr>
      <w:tr w:rsidR="00837CC5" w:rsidRPr="00DA0DDA" w14:paraId="152942F0" w14:textId="77777777" w:rsidTr="000C7F79">
        <w:trPr>
          <w:trHeight w:val="425"/>
        </w:trPr>
        <w:tc>
          <w:tcPr>
            <w:tcW w:w="2093" w:type="dxa"/>
            <w:shd w:val="clear" w:color="auto" w:fill="auto"/>
          </w:tcPr>
          <w:p w14:paraId="72D67A53" w14:textId="77777777" w:rsidR="00837CC5" w:rsidRPr="00F52969" w:rsidRDefault="00837CC5" w:rsidP="000C7F79">
            <w:pPr>
              <w:rPr>
                <w:b/>
              </w:rPr>
            </w:pPr>
            <w:r>
              <w:rPr>
                <w:b/>
              </w:rPr>
              <w:t>Hämta</w:t>
            </w:r>
            <w:r w:rsidRPr="00705EDB">
              <w:rPr>
                <w:b/>
              </w:rPr>
              <w:t xml:space="preserve"> patientens samlade läkemedelslista</w:t>
            </w:r>
            <w:r>
              <w:rPr>
                <w:b/>
              </w:rPr>
              <w:t xml:space="preserve"> inklusive historik samt obekräftade</w:t>
            </w:r>
          </w:p>
        </w:tc>
        <w:tc>
          <w:tcPr>
            <w:tcW w:w="7984" w:type="dxa"/>
            <w:shd w:val="clear" w:color="auto" w:fill="auto"/>
          </w:tcPr>
          <w:p w14:paraId="291FC3B5" w14:textId="77777777" w:rsidR="00837CC5" w:rsidRDefault="00837CC5" w:rsidP="000C7F79">
            <w:r>
              <w:t>Hämtas och grupperas i följande kategorier av ordinationsinformation:</w:t>
            </w:r>
          </w:p>
          <w:p w14:paraId="42A3AC7A" w14:textId="77777777" w:rsidR="00837CC5" w:rsidRDefault="00837CC5" w:rsidP="00836CE1">
            <w:pPr>
              <w:pStyle w:val="Liststycke"/>
              <w:numPr>
                <w:ilvl w:val="0"/>
                <w:numId w:val="14"/>
              </w:numPr>
            </w:pPr>
            <w:r>
              <w:t>Aktuella ordinationer (insatta) med eventuell historik. Dessa kan delas i aktuella och planerade, där de senare har insättningsdatum i framtiden.</w:t>
            </w:r>
          </w:p>
          <w:p w14:paraId="1C1CA73A" w14:textId="77777777" w:rsidR="00837CC5" w:rsidRDefault="00837CC5" w:rsidP="00836CE1">
            <w:pPr>
              <w:pStyle w:val="Liststycke"/>
              <w:numPr>
                <w:ilvl w:val="0"/>
                <w:numId w:val="14"/>
              </w:numPr>
            </w:pPr>
            <w:r>
              <w:t>Icke-aktuella (utsatta) ordinationer med eventuell historik.</w:t>
            </w:r>
          </w:p>
          <w:p w14:paraId="75F00CD5" w14:textId="4266A040" w:rsidR="00837CC5" w:rsidRDefault="00837CC5" w:rsidP="00836CE1">
            <w:pPr>
              <w:pStyle w:val="Liststycke"/>
              <w:numPr>
                <w:ilvl w:val="0"/>
                <w:numId w:val="14"/>
              </w:numPr>
            </w:pPr>
            <w:r>
              <w:t xml:space="preserve">Obekräftade </w:t>
            </w:r>
            <w:r w:rsidR="00F94876">
              <w:t>ordinationer</w:t>
            </w:r>
            <w:r>
              <w:t>. Förskrivningar som sänts till NOD via den s.k. e-receptingången</w:t>
            </w:r>
            <w:r w:rsidR="00F94876">
              <w:t>.</w:t>
            </w:r>
          </w:p>
        </w:tc>
      </w:tr>
    </w:tbl>
    <w:p w14:paraId="01C473B7" w14:textId="65E69FD9" w:rsidR="00E536DB" w:rsidRPr="00F201BB" w:rsidRDefault="00DD15ED" w:rsidP="00B91AA5">
      <w:pPr>
        <w:pStyle w:val="Rubrik1"/>
        <w:ind w:right="0"/>
      </w:pPr>
      <w:bookmarkStart w:id="344" w:name="_Toc401586973"/>
      <w:r w:rsidRPr="00F201BB">
        <w:lastRenderedPageBreak/>
        <w:t>Tjänstedomänens</w:t>
      </w:r>
      <w:r w:rsidR="00EE00AA" w:rsidRPr="00F201BB">
        <w:t xml:space="preserve"> k</w:t>
      </w:r>
      <w:r w:rsidR="00E536DB" w:rsidRPr="00F201BB">
        <w:t>rav och regler</w:t>
      </w:r>
      <w:bookmarkEnd w:id="337"/>
      <w:bookmarkEnd w:id="344"/>
    </w:p>
    <w:p w14:paraId="388BA2A0" w14:textId="5249AADB" w:rsidR="00784980" w:rsidRPr="00F201BB" w:rsidRDefault="00753396" w:rsidP="00B91AA5">
      <w:r>
        <w:t xml:space="preserve">Regler som beskrivs i detta kapitel </w:t>
      </w:r>
      <w:r w:rsidR="00E536DB" w:rsidRPr="00F201BB">
        <w:t xml:space="preserve">gäller </w:t>
      </w:r>
      <w:r w:rsidR="002F575C" w:rsidRPr="00F201BB">
        <w:t xml:space="preserve">alla tjänstekontrakt i </w:t>
      </w:r>
      <w:r w:rsidR="00E536DB" w:rsidRPr="00F201BB">
        <w:t>hela tjänstedomänen</w:t>
      </w:r>
      <w:r w:rsidR="002F575C" w:rsidRPr="00F201BB">
        <w:t xml:space="preserve"> om inte undantag görs för specifika tjänstekontrakt s</w:t>
      </w:r>
      <w:r w:rsidR="006A69F2" w:rsidRPr="00F201BB">
        <w:t>en</w:t>
      </w:r>
      <w:r w:rsidR="002F575C" w:rsidRPr="00F201BB">
        <w:t>are i dokumentet</w:t>
      </w:r>
      <w:r w:rsidR="00E536DB" w:rsidRPr="00F201BB">
        <w:t>.</w:t>
      </w:r>
    </w:p>
    <w:p w14:paraId="7F652364" w14:textId="2E113973" w:rsidR="00CD57EC" w:rsidRPr="00F201BB" w:rsidRDefault="00894F7B" w:rsidP="00B91AA5">
      <w:pPr>
        <w:pStyle w:val="Rubrik2"/>
      </w:pPr>
      <w:bookmarkStart w:id="345" w:name="_Toc401586974"/>
      <w:r w:rsidRPr="00F201BB">
        <w:t>Felhantering</w:t>
      </w:r>
      <w:bookmarkEnd w:id="345"/>
    </w:p>
    <w:p w14:paraId="660BB6D3" w14:textId="77777777" w:rsidR="003B1DAD" w:rsidRPr="00F201BB" w:rsidRDefault="00D3073F">
      <w:pPr>
        <w:pStyle w:val="Rubrik3"/>
      </w:pPr>
      <w:r w:rsidRPr="00F201BB">
        <w:t>Logiska</w:t>
      </w:r>
      <w:r w:rsidR="00CE1433" w:rsidRPr="00F201BB">
        <w:t xml:space="preserve"> fel </w:t>
      </w:r>
    </w:p>
    <w:p w14:paraId="6A531DF7" w14:textId="77777777" w:rsidR="00B706E5" w:rsidRPr="00CC39AC" w:rsidRDefault="00B706E5" w:rsidP="00B706E5">
      <w:r w:rsidRPr="00CC39AC">
        <w:t>Kommer att resultera i resultatCode ERROR med beskrivande text i fältet comment.</w:t>
      </w:r>
    </w:p>
    <w:p w14:paraId="35834389" w14:textId="78D9C79B" w:rsidR="003B1DAD" w:rsidRPr="00F201BB" w:rsidRDefault="00D3073F">
      <w:pPr>
        <w:pStyle w:val="Rubrik3"/>
      </w:pPr>
      <w:r w:rsidRPr="00F201BB">
        <w:t>Tekniska</w:t>
      </w:r>
      <w:r w:rsidR="0097540F" w:rsidRPr="00F201BB">
        <w:t xml:space="preserve"> fel</w:t>
      </w:r>
    </w:p>
    <w:p w14:paraId="5B259C28" w14:textId="7DBD8D71" w:rsidR="0097540F" w:rsidRDefault="00B706E5" w:rsidP="0097540F">
      <w:pPr>
        <w:rPr>
          <w:color w:val="4F81BD"/>
        </w:rPr>
      </w:pPr>
      <w:r>
        <w:t>Ett fel (SoapFault) inträffade som inte har med skickad information att göra. Denna typ av fel kan fås om mottagande system ej svarar (time-out) eller liknande fel. En omsändning av informationen bör göras</w:t>
      </w:r>
      <w:r>
        <w:rPr>
          <w:color w:val="4F81BD"/>
        </w:rPr>
        <w:t>.</w:t>
      </w:r>
    </w:p>
    <w:p w14:paraId="43EA1C88" w14:textId="0755793B" w:rsidR="00753396" w:rsidRPr="00F201BB" w:rsidRDefault="00753396" w:rsidP="0097540F">
      <w:r w:rsidRPr="00C15297">
        <w:t>Tekniska fel får inte förmedla känsliga personuppgifter.</w:t>
      </w:r>
      <w:r>
        <w:t xml:space="preserve"> Rekommenderas att returnera anropsidentitet i förekommande fall för felsökningsändamål.</w:t>
      </w:r>
    </w:p>
    <w:p w14:paraId="629B3F9C" w14:textId="6EEC3D63" w:rsidR="00A7201A" w:rsidRPr="00F201BB" w:rsidRDefault="00A7201A" w:rsidP="007620A2">
      <w:pPr>
        <w:pStyle w:val="Rubrik2"/>
      </w:pPr>
      <w:bookmarkStart w:id="346" w:name="_Toc401586975"/>
      <w:r w:rsidRPr="00F201BB">
        <w:t>Krav på en tjänstekonsument</w:t>
      </w:r>
      <w:bookmarkEnd w:id="346"/>
    </w:p>
    <w:p w14:paraId="622042EB" w14:textId="0AB42237" w:rsidR="00624204" w:rsidRPr="00F201BB" w:rsidRDefault="00624204" w:rsidP="00624204">
      <w:r w:rsidRPr="00F201BB">
        <w:t>Följande krav skall beaktas då ett system agerar som en tjänstekonsument för tjänstedomänens ingående tjänster.</w:t>
      </w:r>
    </w:p>
    <w:p w14:paraId="7DA56BAF" w14:textId="2FAC4722" w:rsidR="00C226A3" w:rsidRDefault="00C226A3">
      <w:pPr>
        <w:pStyle w:val="Rubrik3"/>
      </w:pPr>
      <w:r w:rsidRPr="00C226A3">
        <w:t>Informationssäkerhet och juridik</w:t>
      </w:r>
    </w:p>
    <w:p w14:paraId="0D3D9706" w14:textId="53087422" w:rsidR="006A44B1" w:rsidRDefault="006A44B1" w:rsidP="00C226A3">
      <w:r>
        <w:t>Åtkomsten till den information som tjänstedomänen tillhandahåller reglereras av Patientdatalag och Socialstyrelsens föreskrifter och handbok (2008:14).</w:t>
      </w:r>
    </w:p>
    <w:p w14:paraId="7E6E2337" w14:textId="65D5AD3E" w:rsidR="00C226A3" w:rsidRDefault="00C226A3" w:rsidP="00C226A3">
      <w:r>
        <w:t xml:space="preserve">Krav rörande sammanhållen journalföring uppstår om tjänstekonsumenten (vårdinformationssystemet) för medarbetaren tillgängliggör information som härrör från andra vårdgivare (sammanhållen journalföring) </w:t>
      </w:r>
    </w:p>
    <w:p w14:paraId="4BF66AE2" w14:textId="516413C4" w:rsidR="00C226A3" w:rsidRDefault="00C226A3" w:rsidP="00C226A3">
      <w:r>
        <w:t>Krav på spärrhantering uppstår om tjänstekonsumenten (vårdinformationssystemet) för medarbetaren tillgängliggör information som härrör från andra vårdenheter.</w:t>
      </w:r>
    </w:p>
    <w:p w14:paraId="14479F1C" w14:textId="30378EF0" w:rsidR="00C226A3" w:rsidRDefault="00C226A3" w:rsidP="00C226A3">
      <w:r>
        <w:t>Vid sammanhållen journalföring ansvarar verksamheten som erbjuder sina medarbetare direktåtkomst till sammanhållen journal för a</w:t>
      </w:r>
      <w:r w:rsidR="006A44B1">
        <w:t xml:space="preserve">tt Patientdatalagen efterlevs. </w:t>
      </w:r>
    </w:p>
    <w:p w14:paraId="1AAFAEB8" w14:textId="77777777" w:rsidR="00C226A3" w:rsidRDefault="00C226A3" w:rsidP="00C226A3">
      <w:r>
        <w:t xml:space="preserve">Det innebär </w:t>
      </w:r>
    </w:p>
    <w:p w14:paraId="2A309F4C" w14:textId="03B6D172" w:rsidR="006A44B1" w:rsidRDefault="006A44B1" w:rsidP="00836CE1">
      <w:pPr>
        <w:pStyle w:val="Liststycke"/>
        <w:numPr>
          <w:ilvl w:val="0"/>
          <w:numId w:val="14"/>
        </w:numPr>
      </w:pPr>
      <w:r>
        <w:t>att tjänstekonsumenten (vårdinformationssystemet) måste säkerställa användarens behörighet till information och funktion som tillgängliggörs via domänens tjänster.</w:t>
      </w:r>
    </w:p>
    <w:p w14:paraId="60CE8F80" w14:textId="39F72B59" w:rsidR="00C226A3" w:rsidRDefault="00C226A3" w:rsidP="00836CE1">
      <w:pPr>
        <w:pStyle w:val="Liststycke"/>
        <w:numPr>
          <w:ilvl w:val="0"/>
          <w:numId w:val="14"/>
        </w:numPr>
      </w:pPr>
      <w:r>
        <w:t>att spärrkontroll behöver genomföras innan information kan visas för en medarbetare med uppdrag utanför den journalförande vårdenheten.</w:t>
      </w:r>
    </w:p>
    <w:p w14:paraId="043EAEC9" w14:textId="170D5975" w:rsidR="006A44B1" w:rsidRDefault="00C226A3" w:rsidP="00836CE1">
      <w:pPr>
        <w:pStyle w:val="Liststycke"/>
        <w:numPr>
          <w:ilvl w:val="0"/>
          <w:numId w:val="14"/>
        </w:numPr>
      </w:pPr>
      <w:r>
        <w:t>att regelverket fö</w:t>
      </w:r>
      <w:r w:rsidR="006A44B1">
        <w:t>r samtycke och behov av uppgifterna måste följas.</w:t>
      </w:r>
    </w:p>
    <w:p w14:paraId="5F55595D" w14:textId="2E9B5E87" w:rsidR="006A44B1" w:rsidRDefault="006A44B1" w:rsidP="00836CE1">
      <w:pPr>
        <w:pStyle w:val="Liststycke"/>
        <w:numPr>
          <w:ilvl w:val="0"/>
          <w:numId w:val="14"/>
        </w:numPr>
      </w:pPr>
      <w:r>
        <w:t xml:space="preserve">att regelverket för </w:t>
      </w:r>
      <w:r w:rsidR="00C226A3">
        <w:t>åtkomstloggning måste följas.</w:t>
      </w:r>
    </w:p>
    <w:p w14:paraId="68E5CF3F" w14:textId="272BC64C" w:rsidR="006A44B1" w:rsidRDefault="006A44B1" w:rsidP="00836CE1">
      <w:pPr>
        <w:pStyle w:val="Liststycke"/>
        <w:numPr>
          <w:ilvl w:val="0"/>
          <w:numId w:val="14"/>
        </w:numPr>
      </w:pPr>
      <w:r>
        <w:t xml:space="preserve">att </w:t>
      </w:r>
      <w:r w:rsidR="00C226A3">
        <w:t>medarbetaren är starkt autentiserad om medarbetarens inloggning sker i nät som delas med flera vårdgivare.</w:t>
      </w:r>
    </w:p>
    <w:p w14:paraId="59ECADE3" w14:textId="398F69F1" w:rsidR="00C226A3" w:rsidRDefault="006A44B1" w:rsidP="00836CE1">
      <w:pPr>
        <w:pStyle w:val="Liststycke"/>
        <w:numPr>
          <w:ilvl w:val="0"/>
          <w:numId w:val="14"/>
        </w:numPr>
      </w:pPr>
      <w:r>
        <w:t>att m</w:t>
      </w:r>
      <w:r w:rsidR="00C226A3">
        <w:t>edarbetaren måste knytas till aktuell vårdenhet och vårdgivare enligt PDL för att registreringar och läsningar ska kunna relateras till rätt ansvarig enhet.</w:t>
      </w:r>
    </w:p>
    <w:p w14:paraId="67D7C204" w14:textId="77777777" w:rsidR="00C226A3" w:rsidRDefault="00C226A3" w:rsidP="00C226A3">
      <w:r>
        <w:t>Tillämpningsanvisning för regelverket kring Patientdatalagen finns i senaste versionen av utredningen PDLiP, www.cehis.se.</w:t>
      </w:r>
    </w:p>
    <w:p w14:paraId="4E2123CA" w14:textId="77777777" w:rsidR="00C226A3" w:rsidRPr="00884024" w:rsidRDefault="00C226A3" w:rsidP="00FA26E6"/>
    <w:p w14:paraId="3F428D6E" w14:textId="1AEB9E8D" w:rsidR="00753396" w:rsidRDefault="00753396">
      <w:pPr>
        <w:pStyle w:val="Rubrik3"/>
      </w:pPr>
      <w:r>
        <w:t>Avtal</w:t>
      </w:r>
      <w:r w:rsidRPr="00F201BB">
        <w:t xml:space="preserve"> </w:t>
      </w:r>
    </w:p>
    <w:p w14:paraId="7566FCC2" w14:textId="4B41AC4E" w:rsidR="00E1186A" w:rsidRDefault="00E1186A" w:rsidP="00E1186A">
      <w:r>
        <w:t>Krav på tjänstekonsumenten (vårdsystemet) och tjänsteproducenten regleras i Tjänsteavtal mellan Kund som nyttjar tjänsten och Leverantören.</w:t>
      </w:r>
    </w:p>
    <w:p w14:paraId="55522426" w14:textId="0CDDB193" w:rsidR="00E1186A" w:rsidRDefault="001240B3" w:rsidP="00E1186A">
      <w:r w:rsidRPr="0063606C">
        <w:t>Personuppgift</w:t>
      </w:r>
      <w:r>
        <w:t>sansvariga, dvs informationsägare, för uppgifter som registreras via tjänstekontrakten måste teckna p</w:t>
      </w:r>
      <w:r w:rsidR="0063606C" w:rsidRPr="0063606C">
        <w:t>ersonuppgiftsbiträdesavtal</w:t>
      </w:r>
      <w:r>
        <w:t xml:space="preserve"> enligt PUL med Leverantören för tjänsten.</w:t>
      </w:r>
    </w:p>
    <w:p w14:paraId="443A1B6E" w14:textId="77777777" w:rsidR="001240B3" w:rsidRDefault="001240B3" w:rsidP="00E1186A"/>
    <w:p w14:paraId="0AFB9FBB" w14:textId="77777777" w:rsidR="00E1186A" w:rsidRDefault="00E1186A" w:rsidP="00E1186A">
      <w:r>
        <w:t>När skriv-tjänster som påverkar elektroniska recept ska användas finns även krav på:</w:t>
      </w:r>
    </w:p>
    <w:p w14:paraId="722B8925" w14:textId="0FDCA2B0" w:rsidR="00E1186A" w:rsidRDefault="00E1186A" w:rsidP="00E1186A">
      <w:r>
        <w:t xml:space="preserve">·         Avtal med </w:t>
      </w:r>
      <w:del w:id="347" w:author="Krister Andersson" w:date="2014-05-15T11:26:00Z">
        <w:r w:rsidDel="00673EF1">
          <w:delText>Apotekens Service</w:delText>
        </w:r>
      </w:del>
      <w:ins w:id="348" w:author="Krister Andersson" w:date="2014-05-15T11:27:00Z">
        <w:r w:rsidR="00673EF1">
          <w:t>e</w:t>
        </w:r>
      </w:ins>
      <w:ins w:id="349" w:author="Krister Andersson" w:date="2014-05-15T11:26:00Z">
        <w:r w:rsidR="00673EF1">
          <w:t>Hälsomyndigheten</w:t>
        </w:r>
      </w:ins>
      <w:r>
        <w:t xml:space="preserve"> för kommunikation med Receptdepån</w:t>
      </w:r>
    </w:p>
    <w:p w14:paraId="56EF87EF" w14:textId="094C422D" w:rsidR="00CB3C1F" w:rsidRPr="00CB3C1F" w:rsidRDefault="00E1186A" w:rsidP="00CB3C1F">
      <w:r>
        <w:t xml:space="preserve">·         Godkännande från </w:t>
      </w:r>
      <w:del w:id="350" w:author="Krister Andersson" w:date="2014-05-15T11:27:00Z">
        <w:r w:rsidDel="00673EF1">
          <w:delText>Apotekens Service</w:delText>
        </w:r>
      </w:del>
      <w:ins w:id="351" w:author="Krister Andersson" w:date="2014-05-15T11:27:00Z">
        <w:r w:rsidR="00673EF1">
          <w:t>eHälsomyndigheten</w:t>
        </w:r>
      </w:ins>
      <w:r>
        <w:t xml:space="preserve"> för</w:t>
      </w:r>
      <w:r w:rsidR="0063606C">
        <w:t xml:space="preserve"> kommunikation med Receptdepån</w:t>
      </w:r>
    </w:p>
    <w:p w14:paraId="5C2E481C" w14:textId="008BEEFA" w:rsidR="00753396" w:rsidRPr="00F201BB" w:rsidRDefault="004F403E">
      <w:pPr>
        <w:pStyle w:val="Rubrik3"/>
      </w:pPr>
      <w:r>
        <w:t>A</w:t>
      </w:r>
      <w:r w:rsidR="00753396">
        <w:t>dressering</w:t>
      </w:r>
      <w:r>
        <w:t>smodell</w:t>
      </w:r>
    </w:p>
    <w:p w14:paraId="436E6EFA" w14:textId="77777777" w:rsidR="00E06BB1" w:rsidRDefault="00E06BB1" w:rsidP="00E06BB1">
      <w:r>
        <w:t xml:space="preserve">Tjänstedomänen tillämpar följande principer för logisk adressering enligt T-boken, </w:t>
      </w:r>
    </w:p>
    <w:p w14:paraId="7EA439B1" w14:textId="77777777" w:rsidR="00E06BB1" w:rsidRDefault="00E06BB1" w:rsidP="00E06BB1">
      <w:r>
        <w:t>"Referensarkitektur för vård och omsorg VIT-bokens tekniska arkitektur REV B":</w:t>
      </w:r>
    </w:p>
    <w:p w14:paraId="32061FD1" w14:textId="77777777" w:rsidR="003F48CF" w:rsidRDefault="003F48CF"/>
    <w:p w14:paraId="0C7C3D8F" w14:textId="66281DCF" w:rsidR="00E06BB1" w:rsidRDefault="00E06BB1">
      <w:r>
        <w:t>Tjänstekonsument ska anropa</w:t>
      </w:r>
    </w:p>
    <w:p w14:paraId="0A5C2A45" w14:textId="77777777" w:rsidR="003F48CF" w:rsidRDefault="00E06BB1" w:rsidP="00836CE1">
      <w:pPr>
        <w:pStyle w:val="Liststycke"/>
        <w:numPr>
          <w:ilvl w:val="0"/>
          <w:numId w:val="18"/>
        </w:numPr>
      </w:pPr>
      <w:r>
        <w:t xml:space="preserve">läsande tjänster ur patientperspektivet med </w:t>
      </w:r>
      <w:r w:rsidRPr="00FA26E6">
        <w:rPr>
          <w:i/>
        </w:rPr>
        <w:t>nationellt HSA-id</w:t>
      </w:r>
      <w:r>
        <w:t xml:space="preserve"> (Ineras HSA-id)</w:t>
      </w:r>
    </w:p>
    <w:p w14:paraId="198F5BA1" w14:textId="541CCCE1" w:rsidR="00DE75E6" w:rsidRPr="00CB3C1F" w:rsidRDefault="00E06BB1" w:rsidP="00836CE1">
      <w:pPr>
        <w:pStyle w:val="Liststycke"/>
        <w:numPr>
          <w:ilvl w:val="0"/>
          <w:numId w:val="18"/>
        </w:numPr>
      </w:pPr>
      <w:r>
        <w:t xml:space="preserve">skrivande tjänster (t ex ordinera insättning) med </w:t>
      </w:r>
      <w:r w:rsidRPr="00CB3C1F">
        <w:rPr>
          <w:i/>
        </w:rPr>
        <w:t>informationsägarens HSA-id</w:t>
      </w:r>
      <w:r w:rsidR="00C43A4B">
        <w:t>, dvs vårdgivaren</w:t>
      </w:r>
      <w:r>
        <w:t>s HSA-id.</w:t>
      </w:r>
    </w:p>
    <w:p w14:paraId="78E42108" w14:textId="77777777" w:rsidR="00A7201A" w:rsidRPr="00F201BB" w:rsidRDefault="00A7201A" w:rsidP="007620A2">
      <w:pPr>
        <w:pStyle w:val="Rubrik2"/>
      </w:pPr>
      <w:bookmarkStart w:id="352" w:name="_Toc401586976"/>
      <w:r w:rsidRPr="00F201BB">
        <w:t>Krav på en tjänsteproducent</w:t>
      </w:r>
      <w:bookmarkEnd w:id="352"/>
    </w:p>
    <w:p w14:paraId="0716201A" w14:textId="77777777" w:rsidR="001240B3" w:rsidRDefault="001240B3" w:rsidP="001240B3">
      <w:pPr>
        <w:pStyle w:val="Rubrik3"/>
      </w:pPr>
      <w:r>
        <w:t>Avtal</w:t>
      </w:r>
      <w:r w:rsidRPr="00F201BB">
        <w:t xml:space="preserve"> </w:t>
      </w:r>
    </w:p>
    <w:p w14:paraId="315491A5" w14:textId="77777777" w:rsidR="00A017AE" w:rsidRDefault="00A017AE" w:rsidP="00A017AE">
      <w:r>
        <w:t>Krav på tjänstekonsumenten (vårdsystemet) och tjänsteproducenten regleras i Tjänsteavtal mellan Kund som nyttjar tjänsten och Leverantören.</w:t>
      </w:r>
    </w:p>
    <w:p w14:paraId="48C610E5" w14:textId="2D51ED45" w:rsidR="001107DF" w:rsidRDefault="001107DF" w:rsidP="001240B3">
      <w:r>
        <w:t xml:space="preserve">Leverantör som tillhandahåller </w:t>
      </w:r>
      <w:r w:rsidR="001240B3">
        <w:t>tjänsteproducent</w:t>
      </w:r>
      <w:r>
        <w:t xml:space="preserve"> för uppgifter från flera vårdgivare (normalfallet för tjänstedomänen), måste teckna p</w:t>
      </w:r>
      <w:r w:rsidRPr="0063606C">
        <w:t>ersonuppgiftsbiträdesavtal</w:t>
      </w:r>
      <w:r>
        <w:t xml:space="preserve"> med personuppgiftsansvariga, alternativt med en förmedlande part som i sin tur tecknar p</w:t>
      </w:r>
      <w:r w:rsidRPr="0063606C">
        <w:t>ersonuppgiftsbiträdesavtal</w:t>
      </w:r>
      <w:r>
        <w:t xml:space="preserve"> med personuppgiftsansvariga.</w:t>
      </w:r>
    </w:p>
    <w:p w14:paraId="0A3BC080" w14:textId="77777777" w:rsidR="00A017AE" w:rsidRDefault="00A017AE" w:rsidP="00434298"/>
    <w:p w14:paraId="4D88F433" w14:textId="2EB9F427" w:rsidR="00C97F80" w:rsidRDefault="009B7579" w:rsidP="00434298">
      <w:r w:rsidRPr="00F201BB">
        <w:t>Följande krav skall beaktas då ett system agerar som en tjänsteproducent för tjänstedomänens ingående tjänster.</w:t>
      </w:r>
    </w:p>
    <w:p w14:paraId="1753FEEB" w14:textId="67DF9718" w:rsidR="00C226A3" w:rsidRPr="00C226A3" w:rsidRDefault="00C226A3" w:rsidP="00836CE1">
      <w:pPr>
        <w:pStyle w:val="Liststycke"/>
        <w:numPr>
          <w:ilvl w:val="0"/>
          <w:numId w:val="18"/>
        </w:numPr>
      </w:pPr>
      <w:r w:rsidRPr="00C226A3">
        <w:t>Tjänsteproducenten ansvarar för att information endast lämnas ut till de tjänsteko</w:t>
      </w:r>
      <w:r w:rsidR="001107DF">
        <w:t>nsumenter som informationsägarna</w:t>
      </w:r>
      <w:r w:rsidRPr="00C226A3">
        <w:t xml:space="preserve"> godkänt. </w:t>
      </w:r>
    </w:p>
    <w:p w14:paraId="5228D3E1" w14:textId="77777777" w:rsidR="00D57870" w:rsidRPr="00F201BB" w:rsidRDefault="00D57870" w:rsidP="00434298"/>
    <w:p w14:paraId="62D4162E" w14:textId="77777777" w:rsidR="00E3668E" w:rsidRPr="00F201BB" w:rsidRDefault="00E3668E">
      <w:pPr>
        <w:pStyle w:val="Rubrik3"/>
      </w:pPr>
      <w:r w:rsidRPr="00F201BB">
        <w:t>SLA krav</w:t>
      </w:r>
    </w:p>
    <w:p w14:paraId="2C5AA610" w14:textId="7E80FC7D" w:rsidR="008B239F" w:rsidRPr="008B239F" w:rsidRDefault="008B239F" w:rsidP="00286484">
      <w:r w:rsidRPr="008B239F">
        <w:t>SLA-kraven för tillgänglighet, svarstider</w:t>
      </w:r>
      <w:r>
        <w:t xml:space="preserve"> etc.</w:t>
      </w:r>
      <w:r w:rsidRPr="008B239F">
        <w:t xml:space="preserve"> ska regleras i</w:t>
      </w:r>
      <w:r w:rsidR="00CB3C1F">
        <w:t xml:space="preserve"> Tjänsteavtal </w:t>
      </w:r>
      <w:r w:rsidRPr="008B239F">
        <w:t>och kopplas till Leverantörens driftåtagande</w:t>
      </w:r>
      <w:r>
        <w:t xml:space="preserve"> för tjänsteproducent</w:t>
      </w:r>
      <w:r w:rsidRPr="008B239F">
        <w:t>.</w:t>
      </w:r>
    </w:p>
    <w:p w14:paraId="5A181D5B" w14:textId="77777777" w:rsidR="00415337" w:rsidRPr="00F201BB" w:rsidRDefault="00415337" w:rsidP="00415337">
      <w:pPr>
        <w:pStyle w:val="Rubrik1"/>
        <w:ind w:right="0"/>
      </w:pPr>
      <w:bookmarkStart w:id="353" w:name="_Toc224960922"/>
      <w:bookmarkStart w:id="354" w:name="_Toc232015052"/>
      <w:bookmarkStart w:id="355" w:name="_Toc401586977"/>
      <w:bookmarkEnd w:id="273"/>
      <w:bookmarkEnd w:id="274"/>
      <w:bookmarkEnd w:id="275"/>
      <w:r w:rsidRPr="00F201BB">
        <w:lastRenderedPageBreak/>
        <w:t xml:space="preserve">Tjänstedomänens </w:t>
      </w:r>
      <w:bookmarkEnd w:id="353"/>
      <w:r w:rsidRPr="00F201BB">
        <w:t>meddelandemodeller</w:t>
      </w:r>
      <w:bookmarkEnd w:id="354"/>
      <w:bookmarkEnd w:id="355"/>
    </w:p>
    <w:p w14:paraId="5A5AAC4D" w14:textId="2C13311F" w:rsidR="00373186" w:rsidRPr="00F201BB" w:rsidRDefault="00373186" w:rsidP="00415337">
      <w:bookmarkStart w:id="356" w:name="_Toc224960923"/>
      <w:r>
        <w:t xml:space="preserve">Här beskrivs de </w:t>
      </w:r>
      <w:r w:rsidR="00023057">
        <w:t>informations</w:t>
      </w:r>
      <w:r w:rsidR="00415337" w:rsidRPr="00F201BB">
        <w:t>modeller s</w:t>
      </w:r>
      <w:r w:rsidR="005633A2">
        <w:t xml:space="preserve">om </w:t>
      </w:r>
      <w:r>
        <w:t xml:space="preserve">meddelandestrukturerna i </w:t>
      </w:r>
      <w:r w:rsidR="005633A2">
        <w:t>tjänstekontrakten bygger på.</w:t>
      </w:r>
    </w:p>
    <w:p w14:paraId="100C948A" w14:textId="77777777" w:rsidR="00415337" w:rsidRPr="00F201BB" w:rsidRDefault="00415337" w:rsidP="00415337">
      <w:pPr>
        <w:pStyle w:val="Rubrik2"/>
      </w:pPr>
      <w:bookmarkStart w:id="357" w:name="_Toc232015053"/>
      <w:bookmarkStart w:id="358" w:name="_Toc401586978"/>
      <w:r w:rsidRPr="00F201BB">
        <w:t>Meddelandeinformationsmodeller</w:t>
      </w:r>
      <w:bookmarkEnd w:id="357"/>
      <w:bookmarkEnd w:id="358"/>
    </w:p>
    <w:p w14:paraId="4DAB2FA6" w14:textId="59E9D5EC" w:rsidR="00415337" w:rsidRDefault="00023057" w:rsidP="00415337">
      <w:r>
        <w:t xml:space="preserve">Modellerna </w:t>
      </w:r>
      <w:r w:rsidR="00415337">
        <w:t xml:space="preserve">bygger på följande </w:t>
      </w:r>
      <w:r>
        <w:t>övergripande</w:t>
      </w:r>
      <w:r w:rsidR="00415337">
        <w:t xml:space="preserve"> design.</w:t>
      </w:r>
    </w:p>
    <w:p w14:paraId="3B4FD204" w14:textId="5BFD9E87" w:rsidR="00415337" w:rsidRDefault="00373186" w:rsidP="00415337">
      <w:r>
        <w:rPr>
          <w:lang w:eastAsia="sv-SE"/>
        </w:rPr>
        <w:drawing>
          <wp:inline distT="0" distB="0" distL="0" distR="0" wp14:anchorId="18C922D2" wp14:editId="27EB0055">
            <wp:extent cx="4232039" cy="3134387"/>
            <wp:effectExtent l="0" t="0" r="1016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756" cy="3135659"/>
                    </a:xfrm>
                    <a:prstGeom prst="rect">
                      <a:avLst/>
                    </a:prstGeom>
                    <a:noFill/>
                    <a:ln>
                      <a:noFill/>
                    </a:ln>
                  </pic:spPr>
                </pic:pic>
              </a:graphicData>
            </a:graphic>
          </wp:inline>
        </w:drawing>
      </w:r>
    </w:p>
    <w:p w14:paraId="0E4DE824" w14:textId="77777777" w:rsidR="007503E5" w:rsidRDefault="007503E5" w:rsidP="00415337"/>
    <w:p w14:paraId="6D4A7936" w14:textId="19FA59D5" w:rsidR="007503E5" w:rsidRDefault="007503E5" w:rsidP="00415337">
      <w:r>
        <w:t>En ordination i NOD ka</w:t>
      </w:r>
      <w:r w:rsidR="00366C53">
        <w:t xml:space="preserve">n stå för sig, men kan också ha </w:t>
      </w:r>
      <w:r>
        <w:t>förskrivning kopplat till sig. Det går även att ange om läkemedlet ska</w:t>
      </w:r>
      <w:r w:rsidR="00CF5576">
        <w:t xml:space="preserve"> expedieras på apotek, varvid </w:t>
      </w:r>
      <w:r>
        <w:t>receptinformation</w:t>
      </w:r>
      <w:r w:rsidR="00CF5576">
        <w:t xml:space="preserve"> baserat på förskrivningsinformationen</w:t>
      </w:r>
      <w:r>
        <w:t xml:space="preserve"> förs över till receptdepån.</w:t>
      </w:r>
    </w:p>
    <w:p w14:paraId="11868E31" w14:textId="77777777" w:rsidR="007503E5" w:rsidRDefault="007503E5" w:rsidP="00415337"/>
    <w:p w14:paraId="7190E853" w14:textId="518FB10A" w:rsidR="00CF5576" w:rsidRDefault="007503E5" w:rsidP="00CF5576">
      <w:r>
        <w:t xml:space="preserve">Följande </w:t>
      </w:r>
      <w:r w:rsidR="00CF5576">
        <w:t>beskrivningar är uppdelade på o</w:t>
      </w:r>
      <w:r>
        <w:t xml:space="preserve">rdination, </w:t>
      </w:r>
      <w:r w:rsidR="00CF5576">
        <w:t>f</w:t>
      </w:r>
      <w:r>
        <w:t>örskrivning</w:t>
      </w:r>
      <w:r w:rsidR="00CF5576">
        <w:t xml:space="preserve"> respektive d</w:t>
      </w:r>
      <w:r>
        <w:t>osering.</w:t>
      </w:r>
      <w:r w:rsidR="00CF5576">
        <w:t xml:space="preserve"> Det finns en 1-1 mappning mellan klasser och attribut i nedanstående modeller och </w:t>
      </w:r>
      <w:r w:rsidR="00CF5576" w:rsidRPr="00F201BB">
        <w:t>tjänstekontrakt</w:t>
      </w:r>
      <w:r w:rsidR="00CF5576">
        <w:t>ets schemadefinitioner.</w:t>
      </w:r>
    </w:p>
    <w:p w14:paraId="6FA2550B" w14:textId="721A2F2E" w:rsidR="007503E5" w:rsidRDefault="007503E5" w:rsidP="00415337"/>
    <w:p w14:paraId="119D6F47" w14:textId="77777777" w:rsidR="007503E5" w:rsidRDefault="007503E5" w:rsidP="00415337"/>
    <w:p w14:paraId="16B9899E" w14:textId="6327689F" w:rsidR="00415337" w:rsidRDefault="005C236D" w:rsidP="00415337">
      <w:r>
        <w:rPr>
          <w:lang w:eastAsia="sv-SE"/>
        </w:rPr>
        <w:lastRenderedPageBreak/>
        <w:drawing>
          <wp:inline distT="0" distB="0" distL="0" distR="0" wp14:anchorId="5021629A" wp14:editId="104C88C3">
            <wp:extent cx="6281420" cy="6177915"/>
            <wp:effectExtent l="0" t="0" r="508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1420" cy="6177915"/>
                    </a:xfrm>
                    <a:prstGeom prst="rect">
                      <a:avLst/>
                    </a:prstGeom>
                    <a:noFill/>
                    <a:ln>
                      <a:noFill/>
                    </a:ln>
                  </pic:spPr>
                </pic:pic>
              </a:graphicData>
            </a:graphic>
          </wp:inline>
        </w:drawing>
      </w:r>
    </w:p>
    <w:p w14:paraId="79E5760C" w14:textId="0A4459D2" w:rsidR="005C236D" w:rsidRDefault="005C236D" w:rsidP="00415337">
      <w:r>
        <w:t>Doseringsmodellen representerad ovan som i grått finns beskriven i detalj i nedan bild.</w:t>
      </w:r>
    </w:p>
    <w:p w14:paraId="72EEA5D7" w14:textId="57C646C0" w:rsidR="005C236D" w:rsidRDefault="005C236D" w:rsidP="00415337">
      <w:r>
        <w:rPr>
          <w:lang w:eastAsia="sv-SE"/>
        </w:rPr>
        <w:lastRenderedPageBreak/>
        <w:drawing>
          <wp:inline distT="0" distB="0" distL="0" distR="0" wp14:anchorId="34A7EE50" wp14:editId="5656B763">
            <wp:extent cx="6297295" cy="4184015"/>
            <wp:effectExtent l="0" t="0" r="8255" b="6985"/>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7295" cy="4184015"/>
                    </a:xfrm>
                    <a:prstGeom prst="rect">
                      <a:avLst/>
                    </a:prstGeom>
                    <a:noFill/>
                    <a:ln>
                      <a:noFill/>
                    </a:ln>
                  </pic:spPr>
                </pic:pic>
              </a:graphicData>
            </a:graphic>
          </wp:inline>
        </w:drawing>
      </w:r>
    </w:p>
    <w:p w14:paraId="66E13DED" w14:textId="46F4CFF5" w:rsidR="00415337" w:rsidRDefault="00415337" w:rsidP="00415337"/>
    <w:p w14:paraId="6A118A88" w14:textId="2046609B" w:rsidR="00415337" w:rsidRPr="00F201BB" w:rsidRDefault="00415337" w:rsidP="00415337"/>
    <w:p w14:paraId="187A8A11" w14:textId="77777777" w:rsidR="00415337" w:rsidRDefault="00415337" w:rsidP="00415337">
      <w:bookmarkStart w:id="359" w:name="_Toc176141590"/>
      <w:bookmarkStart w:id="360" w:name="_Toc176141594"/>
      <w:bookmarkStart w:id="361" w:name="_Toc182360207"/>
      <w:bookmarkStart w:id="362" w:name="_Toc182360366"/>
      <w:bookmarkStart w:id="363" w:name="_Toc182362292"/>
      <w:bookmarkEnd w:id="359"/>
      <w:bookmarkEnd w:id="360"/>
      <w:bookmarkEnd w:id="361"/>
      <w:bookmarkEnd w:id="362"/>
      <w:bookmarkEnd w:id="363"/>
    </w:p>
    <w:p w14:paraId="30B4CD8C" w14:textId="77777777" w:rsidR="005633A2" w:rsidRDefault="005633A2">
      <w:pPr>
        <w:spacing w:after="0"/>
        <w:rPr>
          <w:b/>
          <w:bCs/>
          <w:noProof w:val="0"/>
          <w:kern w:val="32"/>
          <w:sz w:val="28"/>
          <w:szCs w:val="28"/>
        </w:rPr>
      </w:pPr>
      <w:bookmarkStart w:id="364" w:name="_Toc232015054"/>
      <w:r>
        <w:br w:type="page"/>
      </w:r>
    </w:p>
    <w:p w14:paraId="300F6806" w14:textId="05C34EDB" w:rsidR="00415337" w:rsidRPr="00F201BB" w:rsidRDefault="00415337" w:rsidP="00415337">
      <w:pPr>
        <w:pStyle w:val="Rubrik2"/>
      </w:pPr>
      <w:bookmarkStart w:id="365" w:name="_Toc401586979"/>
      <w:r w:rsidRPr="00F201BB">
        <w:lastRenderedPageBreak/>
        <w:t>Format regler</w:t>
      </w:r>
      <w:bookmarkEnd w:id="364"/>
      <w:bookmarkEnd w:id="365"/>
    </w:p>
    <w:p w14:paraId="5A166A59" w14:textId="77777777" w:rsidR="00415337" w:rsidRDefault="00415337" w:rsidP="00415337">
      <w:pPr>
        <w:pStyle w:val="Rubrik3"/>
        <w:spacing w:after="60"/>
        <w:ind w:left="0" w:firstLine="0"/>
      </w:pPr>
      <w:r>
        <w:t>Datum</w:t>
      </w:r>
    </w:p>
    <w:p w14:paraId="28FAACB4" w14:textId="77777777" w:rsidR="00415337" w:rsidRDefault="00415337" w:rsidP="00415337">
      <w:r>
        <w:t>Datum anges alltid på formatet ”ÅÅÅÅ-MM-DD”. Exempel: 2010-11-26</w:t>
      </w:r>
    </w:p>
    <w:p w14:paraId="33C03D19" w14:textId="77777777" w:rsidR="00415337" w:rsidRDefault="00415337" w:rsidP="00415337">
      <w:pPr>
        <w:pStyle w:val="Rubrik3"/>
        <w:spacing w:after="60"/>
        <w:ind w:left="0" w:firstLine="0"/>
      </w:pPr>
      <w:r>
        <w:t>Datum och Tid</w:t>
      </w:r>
    </w:p>
    <w:p w14:paraId="70F4BB66" w14:textId="7396FC3F" w:rsidR="00415337" w:rsidRDefault="00415337" w:rsidP="00415337">
      <w:r>
        <w:t>Tid och datum anges alltid</w:t>
      </w:r>
      <w:r w:rsidR="005251B0">
        <w:t xml:space="preserve"> på formatet ”ÅÅÅÅ-MM-DDTHH</w:t>
      </w:r>
      <w:r>
        <w:t>:</w:t>
      </w:r>
      <w:r w:rsidR="005251B0">
        <w:t>MM:SS.mmm</w:t>
      </w:r>
      <w:r>
        <w:t>”. Exempel: 2010-11-26T09:12:33</w:t>
      </w:r>
      <w:r w:rsidR="005251B0">
        <w:t>.000</w:t>
      </w:r>
    </w:p>
    <w:p w14:paraId="77C637A8" w14:textId="77777777" w:rsidR="00415337" w:rsidRDefault="00415337" w:rsidP="00415337">
      <w:pPr>
        <w:pStyle w:val="Rubrik3"/>
        <w:spacing w:after="60"/>
        <w:ind w:left="0" w:firstLine="0"/>
      </w:pPr>
      <w:r>
        <w:t>Tidszon för tidpunkter</w:t>
      </w:r>
    </w:p>
    <w:p w14:paraId="0A520EC3" w14:textId="77777777" w:rsidR="00415337" w:rsidRPr="00462BD9" w:rsidRDefault="00415337" w:rsidP="00415337">
      <w:r>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 tidpunkter som utbyts är i tidszonerna CET (svensk normaltid) respektive CEST (svensk normaltid med justering för sommartid).</w:t>
      </w:r>
    </w:p>
    <w:p w14:paraId="090D0385" w14:textId="77777777" w:rsidR="00415337" w:rsidRPr="00F201BB" w:rsidRDefault="00415337" w:rsidP="00415337">
      <w:pPr>
        <w:pStyle w:val="Rubrik1"/>
        <w:ind w:right="0"/>
      </w:pPr>
      <w:bookmarkStart w:id="366" w:name="_Toc232015055"/>
      <w:bookmarkStart w:id="367" w:name="_Toc401586980"/>
      <w:r w:rsidRPr="00F201BB">
        <w:lastRenderedPageBreak/>
        <w:t>Tjänstekontrakt</w:t>
      </w:r>
      <w:bookmarkEnd w:id="356"/>
      <w:bookmarkEnd w:id="366"/>
      <w:bookmarkEnd w:id="367"/>
    </w:p>
    <w:p w14:paraId="534CAD07" w14:textId="77777777" w:rsidR="00415337" w:rsidRPr="00F201BB" w:rsidRDefault="00415337" w:rsidP="00415337">
      <w:pPr>
        <w:pStyle w:val="Rubrik2"/>
      </w:pPr>
      <w:bookmarkStart w:id="368" w:name="_Toc230426363"/>
      <w:bookmarkStart w:id="369" w:name="_Toc232015056"/>
      <w:bookmarkStart w:id="370" w:name="_Toc401586981"/>
      <w:r w:rsidRPr="00F201BB">
        <w:t>Get</w:t>
      </w:r>
      <w:r>
        <w:t>A</w:t>
      </w:r>
      <w:r w:rsidRPr="00F201BB">
        <w:t>ctive</w:t>
      </w:r>
      <w:r>
        <w:t>P</w:t>
      </w:r>
      <w:r w:rsidRPr="00F201BB">
        <w:t>rescriptions</w:t>
      </w:r>
      <w:bookmarkEnd w:id="368"/>
      <w:bookmarkEnd w:id="369"/>
      <w:bookmarkEnd w:id="370"/>
    </w:p>
    <w:p w14:paraId="3F96C9B9" w14:textId="77777777" w:rsidR="00415337" w:rsidRDefault="00415337" w:rsidP="00415337">
      <w:r>
        <w:t>Tjänsten hämtar information om p</w:t>
      </w:r>
      <w:r w:rsidRPr="00F201BB">
        <w:t xml:space="preserve">atientens samtliga </w:t>
      </w:r>
      <w:r>
        <w:t xml:space="preserve">aktuella </w:t>
      </w:r>
      <w:r w:rsidRPr="00F201BB">
        <w:t>ordination</w:t>
      </w:r>
      <w:r>
        <w:t>er</w:t>
      </w:r>
      <w:r w:rsidRPr="00F201BB">
        <w:t xml:space="preserve">. </w:t>
      </w:r>
      <w:r>
        <w:t>Tjänsten hämtar ä</w:t>
      </w:r>
      <w:r w:rsidRPr="00F201BB">
        <w:t>ven</w:t>
      </w:r>
      <w:r>
        <w:t xml:space="preserve"> patientens</w:t>
      </w:r>
      <w:r w:rsidRPr="00F201BB">
        <w:t xml:space="preserve"> </w:t>
      </w:r>
      <w:r>
        <w:t>framtida ordinationer</w:t>
      </w:r>
      <w:r w:rsidRPr="00F201BB">
        <w:t>.</w:t>
      </w:r>
    </w:p>
    <w:p w14:paraId="16C5926E" w14:textId="77777777" w:rsidR="00415337" w:rsidRPr="00F201BB" w:rsidRDefault="00415337" w:rsidP="00415337">
      <w:pPr>
        <w:rPr>
          <w:color w:val="4F81BD" w:themeColor="accent1"/>
        </w:rPr>
      </w:pPr>
      <w:r>
        <w:t>Returnerade ordinationer sorteras efter första insättningstidpunkt i ordinationskedjan i fallande ordning</w:t>
      </w:r>
      <w:r w:rsidRPr="009A5B58">
        <w:t xml:space="preserve"> </w:t>
      </w:r>
      <w:r>
        <w:t>d.v.s. från nyaste insättningstidpunkt till äldsta.</w:t>
      </w:r>
    </w:p>
    <w:p w14:paraId="348F3FBB" w14:textId="77777777" w:rsidR="00415337" w:rsidRPr="00F201BB" w:rsidRDefault="00415337" w:rsidP="00415337">
      <w:pPr>
        <w:pStyle w:val="Rubrik3"/>
      </w:pPr>
      <w:r w:rsidRPr="00F201BB">
        <w:t>Version</w:t>
      </w:r>
    </w:p>
    <w:p w14:paraId="768CC47E" w14:textId="77777777" w:rsidR="00415337" w:rsidRPr="00F201BB" w:rsidRDefault="00415337" w:rsidP="00415337">
      <w:r w:rsidRPr="00F201BB">
        <w:t>1.0</w:t>
      </w:r>
    </w:p>
    <w:p w14:paraId="115B14A1" w14:textId="77777777" w:rsidR="00415337" w:rsidRPr="00F201BB" w:rsidRDefault="00415337" w:rsidP="00415337">
      <w:pPr>
        <w:pStyle w:val="Rubrik3"/>
      </w:pPr>
      <w:r w:rsidRPr="00F201BB">
        <w:t>Fältregler</w:t>
      </w:r>
    </w:p>
    <w:p w14:paraId="6E332BE4" w14:textId="2BE88EBB" w:rsidR="00415337"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w:t>
      </w:r>
      <w:r>
        <w:t xml:space="preserve"> mer i detalj i stycket Regler.</w:t>
      </w:r>
      <w:r w:rsidR="005251B0">
        <w:t xml:space="preserve"> Om multipliciteten anges som ”Del av val” ingår parametrarna i datatypen i ett tvingande val, d.v.s. enbart en av dem skall anges.</w:t>
      </w:r>
    </w:p>
    <w:p w14:paraId="4D7352E0" w14:textId="77777777" w:rsidR="009147EE" w:rsidRDefault="009147EE" w:rsidP="00415337"/>
    <w:p w14:paraId="5D8FE489" w14:textId="77777777" w:rsidR="009147EE" w:rsidRDefault="009147EE" w:rsidP="009147EE">
      <w:pPr>
        <w:pStyle w:val="Rubrik41"/>
      </w:pPr>
      <w:bookmarkStart w:id="371" w:name="GetActivePrescriptionsType"/>
      <w:r>
        <w:t> GetActivePrescriptionsType</w:t>
      </w:r>
      <w:bookmarkEnd w:id="37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0552470E" w14:textId="77777777" w:rsidTr="009C6F5A">
        <w:tc>
          <w:tcPr>
            <w:tcW w:w="1858" w:type="dxa"/>
            <w:shd w:val="clear" w:color="auto" w:fill="4F81BD" w:themeFill="accent1"/>
          </w:tcPr>
          <w:p w14:paraId="34364913"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219E3B0A"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4E4BC001"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4B11CA3E"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04888B3D" w14:textId="77777777" w:rsidR="002C474D" w:rsidRDefault="002C474D" w:rsidP="009C6F5A">
            <w:pPr>
              <w:rPr>
                <w:b/>
                <w:bCs/>
                <w:color w:val="FFFFFF" w:themeColor="background1"/>
              </w:rPr>
            </w:pPr>
            <w:r>
              <w:rPr>
                <w:b/>
                <w:bCs/>
                <w:color w:val="FFFFFF" w:themeColor="background1"/>
              </w:rPr>
              <w:t>Fältlängder</w:t>
            </w:r>
          </w:p>
        </w:tc>
      </w:tr>
      <w:tr w:rsidR="002C474D" w14:paraId="7D14CE08" w14:textId="77777777" w:rsidTr="009C6F5A">
        <w:tc>
          <w:tcPr>
            <w:tcW w:w="1858" w:type="dxa"/>
          </w:tcPr>
          <w:p w14:paraId="407C97C9" w14:textId="77777777" w:rsidR="002C474D" w:rsidRDefault="002C474D" w:rsidP="009C6F5A">
            <w:r>
              <w:t>patient</w:t>
            </w:r>
          </w:p>
        </w:tc>
        <w:tc>
          <w:tcPr>
            <w:tcW w:w="1858" w:type="dxa"/>
          </w:tcPr>
          <w:p w14:paraId="06D7E09A" w14:textId="77777777" w:rsidR="002C474D" w:rsidRDefault="001B1B9B" w:rsidP="009C6F5A">
            <w:hyperlink w:anchor="Patient">
              <w:r w:rsidR="002C474D">
                <w:rPr>
                  <w:rStyle w:val="Hyperlnk"/>
                </w:rPr>
                <w:t>Patient</w:t>
              </w:r>
            </w:hyperlink>
          </w:p>
        </w:tc>
        <w:tc>
          <w:tcPr>
            <w:tcW w:w="820" w:type="dxa"/>
          </w:tcPr>
          <w:p w14:paraId="22D01A9C" w14:textId="77777777" w:rsidR="002C474D" w:rsidRDefault="002C474D" w:rsidP="009C6F5A">
            <w:r>
              <w:t>1..1</w:t>
            </w:r>
          </w:p>
        </w:tc>
        <w:tc>
          <w:tcPr>
            <w:tcW w:w="3402" w:type="dxa"/>
          </w:tcPr>
          <w:p w14:paraId="2499A206" w14:textId="77777777" w:rsidR="002C474D" w:rsidRDefault="002C474D" w:rsidP="009C6F5A">
            <w:r>
              <w:t>Patient att hämta aktuella ordinationer för.</w:t>
            </w:r>
          </w:p>
        </w:tc>
        <w:tc>
          <w:tcPr>
            <w:tcW w:w="1349" w:type="dxa"/>
          </w:tcPr>
          <w:p w14:paraId="34E9815E" w14:textId="77777777" w:rsidR="002C474D" w:rsidRDefault="002C474D" w:rsidP="009C6F5A"/>
        </w:tc>
      </w:tr>
      <w:tr w:rsidR="002C474D" w14:paraId="1FFC1F1E" w14:textId="77777777" w:rsidTr="009C6F5A">
        <w:tc>
          <w:tcPr>
            <w:tcW w:w="1858" w:type="dxa"/>
          </w:tcPr>
          <w:p w14:paraId="223115C6" w14:textId="77777777" w:rsidR="002C474D" w:rsidRDefault="002C474D" w:rsidP="009C6F5A">
            <w:r>
              <w:t>svarsurval</w:t>
            </w:r>
          </w:p>
        </w:tc>
        <w:tc>
          <w:tcPr>
            <w:tcW w:w="1858" w:type="dxa"/>
          </w:tcPr>
          <w:p w14:paraId="501D12FD" w14:textId="77777777" w:rsidR="002C474D" w:rsidRDefault="001B1B9B" w:rsidP="009C6F5A">
            <w:hyperlink w:anchor="Svarsurval">
              <w:r w:rsidR="002C474D">
                <w:rPr>
                  <w:rStyle w:val="Hyperlnk"/>
                </w:rPr>
                <w:t>Svarsurval</w:t>
              </w:r>
            </w:hyperlink>
          </w:p>
        </w:tc>
        <w:tc>
          <w:tcPr>
            <w:tcW w:w="820" w:type="dxa"/>
          </w:tcPr>
          <w:p w14:paraId="066E4762" w14:textId="77777777" w:rsidR="002C474D" w:rsidRDefault="002C474D" w:rsidP="009C6F5A">
            <w:r>
              <w:t>0..1</w:t>
            </w:r>
          </w:p>
        </w:tc>
        <w:tc>
          <w:tcPr>
            <w:tcW w:w="3402" w:type="dxa"/>
          </w:tcPr>
          <w:p w14:paraId="4FB53B6A" w14:textId="77777777" w:rsidR="002C474D" w:rsidRDefault="002C474D" w:rsidP="009C6F5A">
            <w:r>
              <w:t>Urval som begränsar antal returnerade poster. Om svarsurval ej är angivet begränsas antal poster till de 100 första.</w:t>
            </w:r>
          </w:p>
        </w:tc>
        <w:tc>
          <w:tcPr>
            <w:tcW w:w="1349" w:type="dxa"/>
          </w:tcPr>
          <w:p w14:paraId="76B52FEA" w14:textId="77777777" w:rsidR="002C474D" w:rsidRDefault="002C474D" w:rsidP="009C6F5A"/>
        </w:tc>
      </w:tr>
      <w:tr w:rsidR="002C474D" w14:paraId="17CFA9ED" w14:textId="77777777" w:rsidTr="009C6F5A">
        <w:tc>
          <w:tcPr>
            <w:tcW w:w="1858" w:type="dxa"/>
          </w:tcPr>
          <w:p w14:paraId="26428629" w14:textId="77777777" w:rsidR="002C474D" w:rsidRDefault="002C474D" w:rsidP="009C6F5A">
            <w:r>
              <w:t>varainformation</w:t>
            </w:r>
          </w:p>
        </w:tc>
        <w:tc>
          <w:tcPr>
            <w:tcW w:w="1858" w:type="dxa"/>
          </w:tcPr>
          <w:p w14:paraId="61219893" w14:textId="77777777" w:rsidR="002C474D" w:rsidRDefault="002C474D" w:rsidP="009C6F5A">
            <w:r>
              <w:t>boolean</w:t>
            </w:r>
          </w:p>
        </w:tc>
        <w:tc>
          <w:tcPr>
            <w:tcW w:w="820" w:type="dxa"/>
          </w:tcPr>
          <w:p w14:paraId="60E73CC1" w14:textId="77777777" w:rsidR="002C474D" w:rsidRDefault="002C474D" w:rsidP="009C6F5A">
            <w:r>
              <w:t>0..1</w:t>
            </w:r>
          </w:p>
        </w:tc>
        <w:tc>
          <w:tcPr>
            <w:tcW w:w="3402" w:type="dxa"/>
          </w:tcPr>
          <w:p w14:paraId="2212B3E6" w14:textId="77777777" w:rsidR="002C474D" w:rsidRDefault="002C474D" w:rsidP="009C6F5A">
            <w:r>
              <w:t>Anger om svaret ska kompletteras med information från Produkt- och artikelregistret. Se kompletterandeHandelsvaruinformation, kompletterandeLakemedelsartikelinformation och kompletterandeLakemedelsproduktinformation.</w:t>
            </w:r>
          </w:p>
        </w:tc>
        <w:tc>
          <w:tcPr>
            <w:tcW w:w="1349" w:type="dxa"/>
          </w:tcPr>
          <w:p w14:paraId="428C34BA" w14:textId="77777777" w:rsidR="002C474D" w:rsidRDefault="002C474D" w:rsidP="009C6F5A"/>
        </w:tc>
      </w:tr>
    </w:tbl>
    <w:p w14:paraId="1F063010" w14:textId="77777777" w:rsidR="009147EE" w:rsidRDefault="009147EE" w:rsidP="009147EE"/>
    <w:p w14:paraId="4B6EA191" w14:textId="77777777" w:rsidR="009147EE" w:rsidRDefault="009147EE" w:rsidP="009147EE">
      <w:pPr>
        <w:pStyle w:val="Rubrik41"/>
      </w:pPr>
      <w:bookmarkStart w:id="372" w:name="GetActivePrescriptionsResponseType"/>
      <w:r>
        <w:t> GetActivePrescriptionsResponseType</w:t>
      </w:r>
      <w:bookmarkEnd w:id="37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5A7A0162" w14:textId="77777777" w:rsidTr="009C6F5A">
        <w:tc>
          <w:tcPr>
            <w:tcW w:w="1858" w:type="dxa"/>
            <w:shd w:val="clear" w:color="auto" w:fill="4F81BD" w:themeFill="accent1"/>
          </w:tcPr>
          <w:p w14:paraId="1762C8A7"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43B87075"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15BEFE6A"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5B32EE0A"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4BE2E50D" w14:textId="77777777" w:rsidR="002C474D" w:rsidRDefault="002C474D" w:rsidP="009C6F5A">
            <w:pPr>
              <w:rPr>
                <w:b/>
                <w:bCs/>
                <w:color w:val="FFFFFF" w:themeColor="background1"/>
              </w:rPr>
            </w:pPr>
            <w:r>
              <w:rPr>
                <w:b/>
                <w:bCs/>
                <w:color w:val="FFFFFF" w:themeColor="background1"/>
              </w:rPr>
              <w:t>Fältlängder</w:t>
            </w:r>
          </w:p>
        </w:tc>
      </w:tr>
      <w:tr w:rsidR="002C474D" w14:paraId="20B41330" w14:textId="77777777" w:rsidTr="009C6F5A">
        <w:tc>
          <w:tcPr>
            <w:tcW w:w="1858" w:type="dxa"/>
          </w:tcPr>
          <w:p w14:paraId="1593E864" w14:textId="77777777" w:rsidR="002C474D" w:rsidRDefault="002C474D" w:rsidP="009C6F5A">
            <w:r>
              <w:t>underlagstidpunkt</w:t>
            </w:r>
          </w:p>
        </w:tc>
        <w:tc>
          <w:tcPr>
            <w:tcW w:w="1858" w:type="dxa"/>
          </w:tcPr>
          <w:p w14:paraId="66470B5C" w14:textId="77777777" w:rsidR="002C474D" w:rsidRDefault="002C474D" w:rsidP="009C6F5A">
            <w:r>
              <w:t>dateTime</w:t>
            </w:r>
          </w:p>
        </w:tc>
        <w:tc>
          <w:tcPr>
            <w:tcW w:w="820" w:type="dxa"/>
          </w:tcPr>
          <w:p w14:paraId="4E8BA9C1" w14:textId="77777777" w:rsidR="002C474D" w:rsidRDefault="002C474D" w:rsidP="009C6F5A">
            <w:r>
              <w:t>0..1</w:t>
            </w:r>
          </w:p>
        </w:tc>
        <w:tc>
          <w:tcPr>
            <w:tcW w:w="3402" w:type="dxa"/>
          </w:tcPr>
          <w:p w14:paraId="5EFC2914" w14:textId="77777777" w:rsidR="002C474D" w:rsidRDefault="002C474D" w:rsidP="009C6F5A">
            <w:r>
              <w:t>Tidpunkt för senaste ordinationsändring för en patient. Returneras endast om patienten finns i NOD.</w:t>
            </w:r>
          </w:p>
        </w:tc>
        <w:tc>
          <w:tcPr>
            <w:tcW w:w="1349" w:type="dxa"/>
          </w:tcPr>
          <w:p w14:paraId="0AC0C78D" w14:textId="77777777" w:rsidR="002C474D" w:rsidRDefault="002C474D" w:rsidP="009C6F5A"/>
        </w:tc>
      </w:tr>
      <w:tr w:rsidR="002C474D" w14:paraId="08A136EF" w14:textId="77777777" w:rsidTr="009C6F5A">
        <w:tc>
          <w:tcPr>
            <w:tcW w:w="1858" w:type="dxa"/>
          </w:tcPr>
          <w:p w14:paraId="3750DD4C" w14:textId="77777777" w:rsidR="002C474D" w:rsidRDefault="002C474D" w:rsidP="009C6F5A">
            <w:r>
              <w:t>lakemedelsordination</w:t>
            </w:r>
          </w:p>
        </w:tc>
        <w:tc>
          <w:tcPr>
            <w:tcW w:w="1858" w:type="dxa"/>
          </w:tcPr>
          <w:p w14:paraId="344683AD" w14:textId="77777777" w:rsidR="002C474D" w:rsidRDefault="001B1B9B" w:rsidP="009C6F5A">
            <w:hyperlink w:anchor="Lakemedelsordination">
              <w:r w:rsidR="002C474D">
                <w:rPr>
                  <w:rStyle w:val="Hyperlnk"/>
                </w:rPr>
                <w:t>Lakemedelsordination</w:t>
              </w:r>
            </w:hyperlink>
          </w:p>
        </w:tc>
        <w:tc>
          <w:tcPr>
            <w:tcW w:w="820" w:type="dxa"/>
          </w:tcPr>
          <w:p w14:paraId="1036603D" w14:textId="77777777" w:rsidR="002C474D" w:rsidRDefault="002C474D" w:rsidP="009C6F5A">
            <w:r>
              <w:t>0..*</w:t>
            </w:r>
          </w:p>
        </w:tc>
        <w:tc>
          <w:tcPr>
            <w:tcW w:w="3402" w:type="dxa"/>
          </w:tcPr>
          <w:p w14:paraId="1116B637" w14:textId="77777777" w:rsidR="002C474D" w:rsidRDefault="002C474D" w:rsidP="009C6F5A">
            <w:r>
              <w:t>Aktuella ordinationer för angiven patient.</w:t>
            </w:r>
          </w:p>
        </w:tc>
        <w:tc>
          <w:tcPr>
            <w:tcW w:w="1349" w:type="dxa"/>
          </w:tcPr>
          <w:p w14:paraId="2F591C58" w14:textId="77777777" w:rsidR="002C474D" w:rsidRDefault="002C474D" w:rsidP="009C6F5A"/>
        </w:tc>
      </w:tr>
      <w:tr w:rsidR="002C474D" w14:paraId="1E0BBBDB" w14:textId="77777777" w:rsidTr="009C6F5A">
        <w:tc>
          <w:tcPr>
            <w:tcW w:w="1858" w:type="dxa"/>
          </w:tcPr>
          <w:p w14:paraId="2BC535EF" w14:textId="77777777" w:rsidR="002C474D" w:rsidRDefault="002C474D" w:rsidP="009C6F5A">
            <w:r>
              <w:t>kompletterandeHa</w:t>
            </w:r>
            <w:r>
              <w:lastRenderedPageBreak/>
              <w:t>ndelsvaruinformation</w:t>
            </w:r>
          </w:p>
        </w:tc>
        <w:tc>
          <w:tcPr>
            <w:tcW w:w="1858" w:type="dxa"/>
          </w:tcPr>
          <w:p w14:paraId="47B2D3C3" w14:textId="77777777" w:rsidR="002C474D" w:rsidRDefault="001B1B9B" w:rsidP="009C6F5A">
            <w:hyperlink w:anchor="Handelsvaruinformation">
              <w:r w:rsidR="002C474D">
                <w:rPr>
                  <w:rStyle w:val="Hyperlnk"/>
                </w:rPr>
                <w:t>Handelsvaruinform</w:t>
              </w:r>
              <w:r w:rsidR="002C474D">
                <w:rPr>
                  <w:rStyle w:val="Hyperlnk"/>
                </w:rPr>
                <w:lastRenderedPageBreak/>
                <w:t>ation</w:t>
              </w:r>
            </w:hyperlink>
          </w:p>
        </w:tc>
        <w:tc>
          <w:tcPr>
            <w:tcW w:w="820" w:type="dxa"/>
          </w:tcPr>
          <w:p w14:paraId="3272B3B0" w14:textId="77777777" w:rsidR="002C474D" w:rsidRDefault="002C474D" w:rsidP="009C6F5A">
            <w:r>
              <w:lastRenderedPageBreak/>
              <w:t>0..*</w:t>
            </w:r>
          </w:p>
        </w:tc>
        <w:tc>
          <w:tcPr>
            <w:tcW w:w="3402" w:type="dxa"/>
          </w:tcPr>
          <w:p w14:paraId="7564243A" w14:textId="77777777" w:rsidR="002C474D" w:rsidRDefault="002C474D" w:rsidP="009C6F5A">
            <w:r>
              <w:t xml:space="preserve">Eventuell kompletterande </w:t>
            </w:r>
            <w:r>
              <w:lastRenderedPageBreak/>
              <w:t>handelsvaruinformation.</w:t>
            </w:r>
          </w:p>
        </w:tc>
        <w:tc>
          <w:tcPr>
            <w:tcW w:w="1349" w:type="dxa"/>
          </w:tcPr>
          <w:p w14:paraId="1DCEB53E" w14:textId="77777777" w:rsidR="002C474D" w:rsidRDefault="002C474D" w:rsidP="009C6F5A"/>
        </w:tc>
      </w:tr>
      <w:tr w:rsidR="002C474D" w14:paraId="3333A10E" w14:textId="77777777" w:rsidTr="009C6F5A">
        <w:tc>
          <w:tcPr>
            <w:tcW w:w="1858" w:type="dxa"/>
          </w:tcPr>
          <w:p w14:paraId="43327A1B" w14:textId="77777777" w:rsidR="002C474D" w:rsidRDefault="002C474D" w:rsidP="009C6F5A">
            <w:r>
              <w:lastRenderedPageBreak/>
              <w:t>kompletterandeLakemedelsartikelinformation</w:t>
            </w:r>
          </w:p>
        </w:tc>
        <w:tc>
          <w:tcPr>
            <w:tcW w:w="1858" w:type="dxa"/>
          </w:tcPr>
          <w:p w14:paraId="02832478" w14:textId="77777777" w:rsidR="002C474D" w:rsidRDefault="001B1B9B" w:rsidP="009C6F5A">
            <w:hyperlink w:anchor="Lakemedelsartikelinformation">
              <w:r w:rsidR="002C474D">
                <w:rPr>
                  <w:rStyle w:val="Hyperlnk"/>
                </w:rPr>
                <w:t>Lakemedelsartikelinformation</w:t>
              </w:r>
            </w:hyperlink>
          </w:p>
        </w:tc>
        <w:tc>
          <w:tcPr>
            <w:tcW w:w="820" w:type="dxa"/>
          </w:tcPr>
          <w:p w14:paraId="7C1ACE15" w14:textId="77777777" w:rsidR="002C474D" w:rsidRDefault="002C474D" w:rsidP="009C6F5A">
            <w:r>
              <w:t>0..*</w:t>
            </w:r>
          </w:p>
        </w:tc>
        <w:tc>
          <w:tcPr>
            <w:tcW w:w="3402" w:type="dxa"/>
          </w:tcPr>
          <w:p w14:paraId="2B60E834" w14:textId="77777777" w:rsidR="002C474D" w:rsidRDefault="002C474D" w:rsidP="009C6F5A">
            <w:r>
              <w:t>Eventuell kompletterande läkemedelsartikelinformation.</w:t>
            </w:r>
          </w:p>
        </w:tc>
        <w:tc>
          <w:tcPr>
            <w:tcW w:w="1349" w:type="dxa"/>
          </w:tcPr>
          <w:p w14:paraId="3FB8E4F0" w14:textId="77777777" w:rsidR="002C474D" w:rsidRDefault="002C474D" w:rsidP="009C6F5A"/>
        </w:tc>
      </w:tr>
      <w:tr w:rsidR="002C474D" w14:paraId="774B0DBD" w14:textId="77777777" w:rsidTr="009C6F5A">
        <w:tc>
          <w:tcPr>
            <w:tcW w:w="1858" w:type="dxa"/>
          </w:tcPr>
          <w:p w14:paraId="5EB67611" w14:textId="77777777" w:rsidR="002C474D" w:rsidRDefault="002C474D" w:rsidP="009C6F5A">
            <w:r>
              <w:t>kompletterandeLakemedelsproduktinformation</w:t>
            </w:r>
          </w:p>
        </w:tc>
        <w:tc>
          <w:tcPr>
            <w:tcW w:w="1858" w:type="dxa"/>
          </w:tcPr>
          <w:p w14:paraId="18DC5E2B" w14:textId="77777777" w:rsidR="002C474D" w:rsidRDefault="001B1B9B" w:rsidP="009C6F5A">
            <w:hyperlink w:anchor="Lakemedelsproduktinformation">
              <w:r w:rsidR="002C474D">
                <w:rPr>
                  <w:rStyle w:val="Hyperlnk"/>
                </w:rPr>
                <w:t>Lakemedelsproduktinformation</w:t>
              </w:r>
            </w:hyperlink>
          </w:p>
        </w:tc>
        <w:tc>
          <w:tcPr>
            <w:tcW w:w="820" w:type="dxa"/>
          </w:tcPr>
          <w:p w14:paraId="591551FD" w14:textId="77777777" w:rsidR="002C474D" w:rsidRDefault="002C474D" w:rsidP="009C6F5A">
            <w:r>
              <w:t>0..*</w:t>
            </w:r>
          </w:p>
        </w:tc>
        <w:tc>
          <w:tcPr>
            <w:tcW w:w="3402" w:type="dxa"/>
          </w:tcPr>
          <w:p w14:paraId="21F743DC" w14:textId="77777777" w:rsidR="002C474D" w:rsidRDefault="002C474D" w:rsidP="009C6F5A">
            <w:r>
              <w:t>Eventuell kompletterande läkemedelsproduktinformation.</w:t>
            </w:r>
          </w:p>
        </w:tc>
        <w:tc>
          <w:tcPr>
            <w:tcW w:w="1349" w:type="dxa"/>
          </w:tcPr>
          <w:p w14:paraId="25F30672" w14:textId="77777777" w:rsidR="002C474D" w:rsidRDefault="002C474D" w:rsidP="009C6F5A"/>
        </w:tc>
      </w:tr>
      <w:tr w:rsidR="002C474D" w14:paraId="598C2AFD" w14:textId="77777777" w:rsidTr="009C6F5A">
        <w:tc>
          <w:tcPr>
            <w:tcW w:w="1858" w:type="dxa"/>
          </w:tcPr>
          <w:p w14:paraId="155B130F" w14:textId="77777777" w:rsidR="002C474D" w:rsidRDefault="002C474D" w:rsidP="009C6F5A">
            <w:r>
              <w:t>svarsurval</w:t>
            </w:r>
          </w:p>
        </w:tc>
        <w:tc>
          <w:tcPr>
            <w:tcW w:w="1858" w:type="dxa"/>
          </w:tcPr>
          <w:p w14:paraId="61F6E29D" w14:textId="77777777" w:rsidR="002C474D" w:rsidRDefault="001B1B9B" w:rsidP="009C6F5A">
            <w:hyperlink w:anchor="Svarsurval">
              <w:r w:rsidR="002C474D">
                <w:rPr>
                  <w:rStyle w:val="Hyperlnk"/>
                </w:rPr>
                <w:t>Svarsurval</w:t>
              </w:r>
            </w:hyperlink>
          </w:p>
        </w:tc>
        <w:tc>
          <w:tcPr>
            <w:tcW w:w="820" w:type="dxa"/>
          </w:tcPr>
          <w:p w14:paraId="57609BC4" w14:textId="77777777" w:rsidR="002C474D" w:rsidRDefault="002C474D" w:rsidP="009C6F5A">
            <w:r>
              <w:t>0..1</w:t>
            </w:r>
          </w:p>
        </w:tc>
        <w:tc>
          <w:tcPr>
            <w:tcW w:w="3402" w:type="dxa"/>
          </w:tcPr>
          <w:p w14:paraId="30449C46" w14:textId="77777777" w:rsidR="002C474D" w:rsidRDefault="002C474D" w:rsidP="009C6F5A">
            <w:r>
              <w:t>Svarsurval returneras om svarsurval är angivet i begäran eller om svarsurval inte är angivet och totalt antal poster är större än 100.</w:t>
            </w:r>
          </w:p>
        </w:tc>
        <w:tc>
          <w:tcPr>
            <w:tcW w:w="1349" w:type="dxa"/>
          </w:tcPr>
          <w:p w14:paraId="532BFCC0" w14:textId="77777777" w:rsidR="002C474D" w:rsidRDefault="002C474D" w:rsidP="009C6F5A"/>
        </w:tc>
      </w:tr>
      <w:tr w:rsidR="002C474D" w14:paraId="720748F5" w14:textId="77777777" w:rsidTr="009C6F5A">
        <w:tc>
          <w:tcPr>
            <w:tcW w:w="1858" w:type="dxa"/>
          </w:tcPr>
          <w:p w14:paraId="715A128F" w14:textId="77777777" w:rsidR="002C474D" w:rsidRDefault="002C474D" w:rsidP="009C6F5A">
            <w:r>
              <w:t>totaltAntalPoster</w:t>
            </w:r>
          </w:p>
        </w:tc>
        <w:tc>
          <w:tcPr>
            <w:tcW w:w="1858" w:type="dxa"/>
          </w:tcPr>
          <w:p w14:paraId="2786F24F" w14:textId="77777777" w:rsidR="002C474D" w:rsidRDefault="002C474D" w:rsidP="009C6F5A">
            <w:r>
              <w:t>int</w:t>
            </w:r>
          </w:p>
        </w:tc>
        <w:tc>
          <w:tcPr>
            <w:tcW w:w="820" w:type="dxa"/>
          </w:tcPr>
          <w:p w14:paraId="7F0A8C00" w14:textId="77777777" w:rsidR="002C474D" w:rsidRDefault="002C474D" w:rsidP="009C6F5A">
            <w:r>
              <w:t>0..1</w:t>
            </w:r>
          </w:p>
        </w:tc>
        <w:tc>
          <w:tcPr>
            <w:tcW w:w="3402" w:type="dxa"/>
          </w:tcPr>
          <w:p w14:paraId="52A9CAE5" w14:textId="77777777" w:rsidR="002C474D" w:rsidRDefault="002C474D" w:rsidP="009C6F5A">
            <w:r>
              <w:t>Totalt antal poster.</w:t>
            </w:r>
          </w:p>
        </w:tc>
        <w:tc>
          <w:tcPr>
            <w:tcW w:w="1349" w:type="dxa"/>
          </w:tcPr>
          <w:p w14:paraId="56D98670" w14:textId="77777777" w:rsidR="002C474D" w:rsidRDefault="002C474D" w:rsidP="009C6F5A"/>
        </w:tc>
      </w:tr>
      <w:tr w:rsidR="002C474D" w14:paraId="218B9D33" w14:textId="77777777" w:rsidTr="009C6F5A">
        <w:tc>
          <w:tcPr>
            <w:tcW w:w="1858" w:type="dxa"/>
          </w:tcPr>
          <w:p w14:paraId="1C86C9C7" w14:textId="77777777" w:rsidR="002C474D" w:rsidRDefault="002C474D" w:rsidP="009C6F5A">
            <w:r>
              <w:t>resultCode</w:t>
            </w:r>
          </w:p>
        </w:tc>
        <w:tc>
          <w:tcPr>
            <w:tcW w:w="1858" w:type="dxa"/>
          </w:tcPr>
          <w:p w14:paraId="79F7AAFC" w14:textId="77777777" w:rsidR="002C474D" w:rsidRDefault="001B1B9B" w:rsidP="009C6F5A">
            <w:hyperlink w:anchor="resultCodeEnum">
              <w:r w:rsidR="002C474D">
                <w:rPr>
                  <w:rStyle w:val="Hyperlnk"/>
                </w:rPr>
                <w:t>resultCodeEnum</w:t>
              </w:r>
            </w:hyperlink>
          </w:p>
        </w:tc>
        <w:tc>
          <w:tcPr>
            <w:tcW w:w="820" w:type="dxa"/>
          </w:tcPr>
          <w:p w14:paraId="2D6781A1" w14:textId="77777777" w:rsidR="002C474D" w:rsidRDefault="002C474D" w:rsidP="009C6F5A">
            <w:r>
              <w:t>1..1</w:t>
            </w:r>
          </w:p>
        </w:tc>
        <w:tc>
          <w:tcPr>
            <w:tcW w:w="3402" w:type="dxa"/>
          </w:tcPr>
          <w:p w14:paraId="76E4CF88" w14:textId="77777777" w:rsidR="002C474D" w:rsidRDefault="002C474D" w:rsidP="009C6F5A">
            <w:r>
              <w:t>Resultatkod för anropet.</w:t>
            </w:r>
          </w:p>
        </w:tc>
        <w:tc>
          <w:tcPr>
            <w:tcW w:w="1349" w:type="dxa"/>
          </w:tcPr>
          <w:p w14:paraId="42FA90A3" w14:textId="77777777" w:rsidR="002C474D" w:rsidRDefault="002C474D" w:rsidP="009C6F5A"/>
        </w:tc>
      </w:tr>
      <w:tr w:rsidR="002C474D" w14:paraId="6C1BB547" w14:textId="77777777" w:rsidTr="009C6F5A">
        <w:tc>
          <w:tcPr>
            <w:tcW w:w="1858" w:type="dxa"/>
          </w:tcPr>
          <w:p w14:paraId="041A7B28" w14:textId="77777777" w:rsidR="002C474D" w:rsidRDefault="002C474D" w:rsidP="009C6F5A">
            <w:r>
              <w:t>comment</w:t>
            </w:r>
          </w:p>
        </w:tc>
        <w:tc>
          <w:tcPr>
            <w:tcW w:w="1858" w:type="dxa"/>
          </w:tcPr>
          <w:p w14:paraId="06F367E7" w14:textId="77777777" w:rsidR="002C474D" w:rsidRDefault="002C474D" w:rsidP="009C6F5A">
            <w:r>
              <w:t>string</w:t>
            </w:r>
          </w:p>
        </w:tc>
        <w:tc>
          <w:tcPr>
            <w:tcW w:w="820" w:type="dxa"/>
          </w:tcPr>
          <w:p w14:paraId="42E5CF80" w14:textId="77777777" w:rsidR="002C474D" w:rsidRDefault="002C474D" w:rsidP="009C6F5A">
            <w:r>
              <w:t>0..1</w:t>
            </w:r>
          </w:p>
        </w:tc>
        <w:tc>
          <w:tcPr>
            <w:tcW w:w="3402" w:type="dxa"/>
          </w:tcPr>
          <w:p w14:paraId="05563F64" w14:textId="77777777" w:rsidR="002C474D" w:rsidRDefault="002C474D" w:rsidP="009C6F5A">
            <w:r>
              <w:t>Kommentar till eventuella fel eller varningar.</w:t>
            </w:r>
          </w:p>
        </w:tc>
        <w:tc>
          <w:tcPr>
            <w:tcW w:w="1349" w:type="dxa"/>
          </w:tcPr>
          <w:p w14:paraId="58CA834B" w14:textId="77777777" w:rsidR="002C474D" w:rsidRDefault="002C474D" w:rsidP="009C6F5A">
            <w:r>
              <w:t>1..1024</w:t>
            </w:r>
          </w:p>
        </w:tc>
      </w:tr>
    </w:tbl>
    <w:p w14:paraId="5B3362CF" w14:textId="77777777" w:rsidR="009147EE" w:rsidRDefault="009147EE" w:rsidP="009147EE"/>
    <w:p w14:paraId="5C3F2DB8" w14:textId="77777777" w:rsidR="009147EE" w:rsidRDefault="009147EE" w:rsidP="00415337"/>
    <w:p w14:paraId="20F739FC" w14:textId="77777777" w:rsidR="00415337" w:rsidRDefault="00415337" w:rsidP="00415337">
      <w:pPr>
        <w:pStyle w:val="Rubrik3"/>
      </w:pPr>
      <w:bookmarkStart w:id="373" w:name="_Toc230426365"/>
      <w:bookmarkStart w:id="374" w:name="_Toc230426364"/>
      <w:r>
        <w:t>Tjänstekontraktsspecifika krav och regler</w:t>
      </w:r>
    </w:p>
    <w:p w14:paraId="47784978"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6CA76106" w14:textId="77777777" w:rsidR="00415337" w:rsidRDefault="00415337" w:rsidP="00415337">
      <w:pPr>
        <w:rPr>
          <w:color w:val="4F81BD" w:themeColor="accent1"/>
        </w:rPr>
      </w:pPr>
    </w:p>
    <w:p w14:paraId="6C421A9D" w14:textId="77777777" w:rsidR="00415337" w:rsidRDefault="00415337" w:rsidP="00415337">
      <w:pPr>
        <w:spacing w:after="0"/>
        <w:rPr>
          <w:b/>
          <w:bCs/>
          <w:noProof w:val="0"/>
          <w:kern w:val="32"/>
          <w:sz w:val="28"/>
          <w:szCs w:val="28"/>
        </w:rPr>
      </w:pPr>
      <w:r>
        <w:br w:type="page"/>
      </w:r>
    </w:p>
    <w:p w14:paraId="3F03E78E" w14:textId="77777777" w:rsidR="00415337" w:rsidRPr="0082379D" w:rsidRDefault="00415337" w:rsidP="00415337">
      <w:pPr>
        <w:pStyle w:val="Rubrik2"/>
      </w:pPr>
      <w:bookmarkStart w:id="375" w:name="_Toc232015057"/>
      <w:bookmarkStart w:id="376" w:name="_Toc401586982"/>
      <w:r w:rsidRPr="00F201BB">
        <w:lastRenderedPageBreak/>
        <w:t>Get</w:t>
      </w:r>
      <w:r>
        <w:t>I</w:t>
      </w:r>
      <w:r w:rsidRPr="00F201BB">
        <w:t>nactive</w:t>
      </w:r>
      <w:r>
        <w:t>P</w:t>
      </w:r>
      <w:r w:rsidRPr="00F201BB">
        <w:t>rescriptions</w:t>
      </w:r>
      <w:bookmarkEnd w:id="373"/>
      <w:bookmarkEnd w:id="375"/>
      <w:bookmarkEnd w:id="376"/>
    </w:p>
    <w:p w14:paraId="13D7096E" w14:textId="56CE0885" w:rsidR="00415337" w:rsidRDefault="00415337" w:rsidP="00415337">
      <w:r>
        <w:t>Tjänsten hämtar information om p</w:t>
      </w:r>
      <w:r w:rsidRPr="00F201BB">
        <w:t xml:space="preserve">atientens </w:t>
      </w:r>
      <w:r>
        <w:t xml:space="preserve">icke-aktuella </w:t>
      </w:r>
      <w:r w:rsidRPr="00F201BB">
        <w:t>ordination</w:t>
      </w:r>
      <w:r>
        <w:t>er.</w:t>
      </w:r>
      <w:ins w:id="377" w:author="Maria Wettermark" w:date="2014-05-16T09:48:00Z">
        <w:r w:rsidR="00EF11BB">
          <w:t xml:space="preserve"> </w:t>
        </w:r>
        <w:r w:rsidR="00057C2A">
          <w:t>Det är endast ordination</w:t>
        </w:r>
      </w:ins>
      <w:ins w:id="378" w:author="Maria Wettermark" w:date="2014-05-16T09:49:00Z">
        <w:r w:rsidR="00057C2A">
          <w:t>er</w:t>
        </w:r>
      </w:ins>
      <w:ins w:id="379" w:author="Maria Wettermark" w:date="2014-05-16T09:50:00Z">
        <w:r w:rsidR="00057C2A">
          <w:t>na</w:t>
        </w:r>
      </w:ins>
      <w:ins w:id="380" w:author="Maria Wettermark" w:date="2014-05-16T09:48:00Z">
        <w:r w:rsidR="00057C2A">
          <w:t xml:space="preserve"> </w:t>
        </w:r>
      </w:ins>
      <w:ins w:id="381" w:author="Maria Wettermark" w:date="2014-05-16T09:46:00Z">
        <w:r w:rsidR="00EF11BB">
          <w:t xml:space="preserve">som är sist i sin ordinationskedja </w:t>
        </w:r>
      </w:ins>
      <w:ins w:id="382" w:author="Maria Wettermark" w:date="2014-05-16T09:49:00Z">
        <w:r w:rsidR="00057C2A">
          <w:t xml:space="preserve">som </w:t>
        </w:r>
      </w:ins>
      <w:ins w:id="383" w:author="Maria Wettermark" w:date="2014-05-16T09:46:00Z">
        <w:r w:rsidR="00EF11BB">
          <w:t>returneras.</w:t>
        </w:r>
      </w:ins>
    </w:p>
    <w:p w14:paraId="3B918871" w14:textId="7E24C376" w:rsidR="00415337" w:rsidRPr="00F201BB" w:rsidRDefault="00415337" w:rsidP="00415337">
      <w:pPr>
        <w:rPr>
          <w:color w:val="4F81BD" w:themeColor="accent1"/>
        </w:rPr>
      </w:pPr>
      <w:r>
        <w:t xml:space="preserve">Urval kan ske med period och svarsurval. Returnerade ordinationer sorteras efter utsättningstidpunkt i fallande ordning d.v.s. från nyaste </w:t>
      </w:r>
      <w:ins w:id="384" w:author="Maria Wettermark" w:date="2014-05-16T09:44:00Z">
        <w:r w:rsidR="00EF11BB">
          <w:t>ut</w:t>
        </w:r>
      </w:ins>
      <w:del w:id="385" w:author="Maria Wettermark" w:date="2014-05-16T09:44:00Z">
        <w:r w:rsidDel="00EF11BB">
          <w:delText>in</w:delText>
        </w:r>
      </w:del>
      <w:r>
        <w:t>sättningstidpunkt till äldsta.</w:t>
      </w:r>
    </w:p>
    <w:p w14:paraId="592C3BD4" w14:textId="77777777" w:rsidR="00415337" w:rsidRPr="00F201BB" w:rsidRDefault="00415337" w:rsidP="00415337">
      <w:pPr>
        <w:pStyle w:val="Rubrik3"/>
      </w:pPr>
      <w:r w:rsidRPr="00F201BB">
        <w:t>Version</w:t>
      </w:r>
    </w:p>
    <w:p w14:paraId="1100199F" w14:textId="77777777" w:rsidR="00415337" w:rsidRPr="00F201BB" w:rsidRDefault="00415337" w:rsidP="00415337">
      <w:r w:rsidRPr="00F201BB">
        <w:t>1.0</w:t>
      </w:r>
    </w:p>
    <w:p w14:paraId="4BE3A7ED" w14:textId="77777777" w:rsidR="00415337" w:rsidRPr="00F201BB" w:rsidRDefault="00415337" w:rsidP="00415337">
      <w:pPr>
        <w:pStyle w:val="Rubrik3"/>
      </w:pPr>
      <w:r w:rsidRPr="00F201BB">
        <w:t>Fältregler</w:t>
      </w:r>
    </w:p>
    <w:p w14:paraId="77AE0DA7" w14:textId="33CF9571" w:rsidR="00415337"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3DA4D4B0" w14:textId="77777777" w:rsidR="005251B0" w:rsidRDefault="005251B0" w:rsidP="00415337"/>
    <w:p w14:paraId="2599D267" w14:textId="77777777" w:rsidR="009147EE" w:rsidRDefault="009147EE" w:rsidP="009147EE">
      <w:pPr>
        <w:pStyle w:val="Rubrik41"/>
      </w:pPr>
      <w:bookmarkStart w:id="386" w:name="GetInactivePrescriptionsType"/>
      <w:r>
        <w:t> GetInactivePrescriptionsType</w:t>
      </w:r>
      <w:bookmarkEnd w:id="38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50BC2D67" w14:textId="77777777" w:rsidTr="009C6F5A">
        <w:tc>
          <w:tcPr>
            <w:tcW w:w="1858" w:type="dxa"/>
            <w:shd w:val="clear" w:color="auto" w:fill="4F81BD" w:themeFill="accent1"/>
          </w:tcPr>
          <w:p w14:paraId="2191F986"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781E58CD"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3F41A97B"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550FBB02"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57862812" w14:textId="77777777" w:rsidR="002C474D" w:rsidRDefault="002C474D" w:rsidP="009C6F5A">
            <w:pPr>
              <w:rPr>
                <w:b/>
                <w:bCs/>
                <w:color w:val="FFFFFF" w:themeColor="background1"/>
              </w:rPr>
            </w:pPr>
            <w:r>
              <w:rPr>
                <w:b/>
                <w:bCs/>
                <w:color w:val="FFFFFF" w:themeColor="background1"/>
              </w:rPr>
              <w:t>Fältlängder</w:t>
            </w:r>
          </w:p>
        </w:tc>
      </w:tr>
      <w:tr w:rsidR="002C474D" w14:paraId="563A692D" w14:textId="77777777" w:rsidTr="009C6F5A">
        <w:tc>
          <w:tcPr>
            <w:tcW w:w="1858" w:type="dxa"/>
          </w:tcPr>
          <w:p w14:paraId="5E26B3B7" w14:textId="77777777" w:rsidR="002C474D" w:rsidRDefault="002C474D" w:rsidP="009C6F5A">
            <w:r>
              <w:t>patient</w:t>
            </w:r>
          </w:p>
        </w:tc>
        <w:tc>
          <w:tcPr>
            <w:tcW w:w="1858" w:type="dxa"/>
          </w:tcPr>
          <w:p w14:paraId="0DC95185" w14:textId="77777777" w:rsidR="002C474D" w:rsidRDefault="001B1B9B" w:rsidP="009C6F5A">
            <w:hyperlink w:anchor="Patient">
              <w:r w:rsidR="002C474D">
                <w:rPr>
                  <w:rStyle w:val="Hyperlnk"/>
                </w:rPr>
                <w:t>Patient</w:t>
              </w:r>
            </w:hyperlink>
          </w:p>
        </w:tc>
        <w:tc>
          <w:tcPr>
            <w:tcW w:w="820" w:type="dxa"/>
          </w:tcPr>
          <w:p w14:paraId="7F490D37" w14:textId="77777777" w:rsidR="002C474D" w:rsidRDefault="002C474D" w:rsidP="009C6F5A">
            <w:r>
              <w:t>1..1</w:t>
            </w:r>
          </w:p>
        </w:tc>
        <w:tc>
          <w:tcPr>
            <w:tcW w:w="3402" w:type="dxa"/>
          </w:tcPr>
          <w:p w14:paraId="308CF623" w14:textId="77777777" w:rsidR="002C474D" w:rsidRDefault="002C474D" w:rsidP="009C6F5A">
            <w:r>
              <w:t>Patient att hämta icke aktuella ordinationer för.</w:t>
            </w:r>
          </w:p>
        </w:tc>
        <w:tc>
          <w:tcPr>
            <w:tcW w:w="1349" w:type="dxa"/>
          </w:tcPr>
          <w:p w14:paraId="2ACB59A2" w14:textId="77777777" w:rsidR="002C474D" w:rsidRDefault="002C474D" w:rsidP="009C6F5A"/>
        </w:tc>
      </w:tr>
      <w:tr w:rsidR="002C474D" w14:paraId="7D93FCBC" w14:textId="77777777" w:rsidTr="009C6F5A">
        <w:tc>
          <w:tcPr>
            <w:tcW w:w="1858" w:type="dxa"/>
          </w:tcPr>
          <w:p w14:paraId="19E1CE93" w14:textId="77777777" w:rsidR="002C474D" w:rsidRDefault="002C474D" w:rsidP="009C6F5A">
            <w:r>
              <w:t>franDatum</w:t>
            </w:r>
          </w:p>
        </w:tc>
        <w:tc>
          <w:tcPr>
            <w:tcW w:w="1858" w:type="dxa"/>
          </w:tcPr>
          <w:p w14:paraId="06BE8E1C" w14:textId="77777777" w:rsidR="002C474D" w:rsidRDefault="002C474D" w:rsidP="009C6F5A">
            <w:r>
              <w:t>dateTime</w:t>
            </w:r>
          </w:p>
        </w:tc>
        <w:tc>
          <w:tcPr>
            <w:tcW w:w="820" w:type="dxa"/>
          </w:tcPr>
          <w:p w14:paraId="575E7E32" w14:textId="77777777" w:rsidR="002C474D" w:rsidRDefault="002C474D" w:rsidP="009C6F5A">
            <w:r>
              <w:t>0..1</w:t>
            </w:r>
          </w:p>
        </w:tc>
        <w:tc>
          <w:tcPr>
            <w:tcW w:w="3402" w:type="dxa"/>
          </w:tcPr>
          <w:p w14:paraId="5F1C1C94" w14:textId="77777777" w:rsidR="002C474D" w:rsidRDefault="002C474D" w:rsidP="009C6F5A">
            <w:r>
              <w:t>Hämta icke aktuella ordinationer med utsättningstidpunkt (förändringstidpunkt) &gt;=  franDatum.</w:t>
            </w:r>
          </w:p>
        </w:tc>
        <w:tc>
          <w:tcPr>
            <w:tcW w:w="1349" w:type="dxa"/>
          </w:tcPr>
          <w:p w14:paraId="5481407E" w14:textId="77777777" w:rsidR="002C474D" w:rsidRDefault="002C474D" w:rsidP="009C6F5A"/>
        </w:tc>
      </w:tr>
      <w:tr w:rsidR="002C474D" w14:paraId="3D1F4444" w14:textId="77777777" w:rsidTr="009C6F5A">
        <w:tc>
          <w:tcPr>
            <w:tcW w:w="1858" w:type="dxa"/>
          </w:tcPr>
          <w:p w14:paraId="3153A5C5" w14:textId="77777777" w:rsidR="002C474D" w:rsidRDefault="002C474D" w:rsidP="009C6F5A">
            <w:r>
              <w:t>tillDatum</w:t>
            </w:r>
          </w:p>
        </w:tc>
        <w:tc>
          <w:tcPr>
            <w:tcW w:w="1858" w:type="dxa"/>
          </w:tcPr>
          <w:p w14:paraId="710B3893" w14:textId="77777777" w:rsidR="002C474D" w:rsidRDefault="002C474D" w:rsidP="009C6F5A">
            <w:r>
              <w:t>dateTime</w:t>
            </w:r>
          </w:p>
        </w:tc>
        <w:tc>
          <w:tcPr>
            <w:tcW w:w="820" w:type="dxa"/>
          </w:tcPr>
          <w:p w14:paraId="56866094" w14:textId="77777777" w:rsidR="002C474D" w:rsidRDefault="002C474D" w:rsidP="009C6F5A">
            <w:r>
              <w:t>0..1</w:t>
            </w:r>
          </w:p>
        </w:tc>
        <w:tc>
          <w:tcPr>
            <w:tcW w:w="3402" w:type="dxa"/>
          </w:tcPr>
          <w:p w14:paraId="7C33ED4C" w14:textId="77777777" w:rsidR="002C474D" w:rsidRDefault="002C474D" w:rsidP="009C6F5A">
            <w:r>
              <w:t>Hämta icke aktuella ordinationer med utsättningstidpunkt (förändringstidpunkt) &lt;= tillDatum.</w:t>
            </w:r>
          </w:p>
        </w:tc>
        <w:tc>
          <w:tcPr>
            <w:tcW w:w="1349" w:type="dxa"/>
          </w:tcPr>
          <w:p w14:paraId="6F236D26" w14:textId="77777777" w:rsidR="002C474D" w:rsidRDefault="002C474D" w:rsidP="009C6F5A"/>
        </w:tc>
      </w:tr>
      <w:tr w:rsidR="002C474D" w14:paraId="23F7B073" w14:textId="77777777" w:rsidTr="009C6F5A">
        <w:tc>
          <w:tcPr>
            <w:tcW w:w="1858" w:type="dxa"/>
          </w:tcPr>
          <w:p w14:paraId="738AA91C" w14:textId="77777777" w:rsidR="002C474D" w:rsidRDefault="002C474D" w:rsidP="009C6F5A">
            <w:r>
              <w:t>svarsurval</w:t>
            </w:r>
          </w:p>
        </w:tc>
        <w:tc>
          <w:tcPr>
            <w:tcW w:w="1858" w:type="dxa"/>
          </w:tcPr>
          <w:p w14:paraId="29869128" w14:textId="77777777" w:rsidR="002C474D" w:rsidRDefault="001B1B9B" w:rsidP="009C6F5A">
            <w:hyperlink w:anchor="Svarsurval">
              <w:r w:rsidR="002C474D">
                <w:rPr>
                  <w:rStyle w:val="Hyperlnk"/>
                </w:rPr>
                <w:t>Svarsurval</w:t>
              </w:r>
            </w:hyperlink>
          </w:p>
        </w:tc>
        <w:tc>
          <w:tcPr>
            <w:tcW w:w="820" w:type="dxa"/>
          </w:tcPr>
          <w:p w14:paraId="2A7B7A48" w14:textId="77777777" w:rsidR="002C474D" w:rsidRDefault="002C474D" w:rsidP="009C6F5A">
            <w:r>
              <w:t>0..1</w:t>
            </w:r>
          </w:p>
        </w:tc>
        <w:tc>
          <w:tcPr>
            <w:tcW w:w="3402" w:type="dxa"/>
          </w:tcPr>
          <w:p w14:paraId="5E0EF253" w14:textId="77777777" w:rsidR="002C474D" w:rsidRDefault="002C474D" w:rsidP="009C6F5A">
            <w:r>
              <w:t>Urval som begränsar antal returnerade poster. Om svarsurval ej är angivet begränsas antal poster till de 100 första.</w:t>
            </w:r>
          </w:p>
        </w:tc>
        <w:tc>
          <w:tcPr>
            <w:tcW w:w="1349" w:type="dxa"/>
          </w:tcPr>
          <w:p w14:paraId="7E732FA4" w14:textId="77777777" w:rsidR="002C474D" w:rsidRDefault="002C474D" w:rsidP="009C6F5A"/>
        </w:tc>
      </w:tr>
      <w:tr w:rsidR="002C474D" w14:paraId="71E1A5C6" w14:textId="77777777" w:rsidTr="009C6F5A">
        <w:tc>
          <w:tcPr>
            <w:tcW w:w="1858" w:type="dxa"/>
          </w:tcPr>
          <w:p w14:paraId="7038E7A4" w14:textId="77777777" w:rsidR="002C474D" w:rsidRDefault="002C474D" w:rsidP="009C6F5A">
            <w:r>
              <w:t>varainformation</w:t>
            </w:r>
          </w:p>
        </w:tc>
        <w:tc>
          <w:tcPr>
            <w:tcW w:w="1858" w:type="dxa"/>
          </w:tcPr>
          <w:p w14:paraId="521B83CD" w14:textId="77777777" w:rsidR="002C474D" w:rsidRDefault="002C474D" w:rsidP="009C6F5A">
            <w:r>
              <w:t>boolean</w:t>
            </w:r>
          </w:p>
        </w:tc>
        <w:tc>
          <w:tcPr>
            <w:tcW w:w="820" w:type="dxa"/>
          </w:tcPr>
          <w:p w14:paraId="049C27AB" w14:textId="77777777" w:rsidR="002C474D" w:rsidRDefault="002C474D" w:rsidP="009C6F5A">
            <w:r>
              <w:t>0..1</w:t>
            </w:r>
          </w:p>
        </w:tc>
        <w:tc>
          <w:tcPr>
            <w:tcW w:w="3402" w:type="dxa"/>
          </w:tcPr>
          <w:p w14:paraId="75AA7694" w14:textId="77777777" w:rsidR="002C474D" w:rsidRDefault="002C474D" w:rsidP="009C6F5A">
            <w:r>
              <w:t>Anger om svaret ska kompletteras med information från Produkt- och artikelregistret. Se kompletterandeHandelsvaruinformation, kompletterandeLakemedelsartikelinformation och kompletterandeLakemedelsproduktinformation.</w:t>
            </w:r>
          </w:p>
        </w:tc>
        <w:tc>
          <w:tcPr>
            <w:tcW w:w="1349" w:type="dxa"/>
          </w:tcPr>
          <w:p w14:paraId="2793F318" w14:textId="77777777" w:rsidR="002C474D" w:rsidRDefault="002C474D" w:rsidP="009C6F5A"/>
        </w:tc>
      </w:tr>
    </w:tbl>
    <w:p w14:paraId="17DB444F" w14:textId="77777777" w:rsidR="009147EE" w:rsidRDefault="009147EE" w:rsidP="009147EE"/>
    <w:p w14:paraId="51D845AB" w14:textId="77777777" w:rsidR="009147EE" w:rsidRDefault="009147EE" w:rsidP="009147EE">
      <w:pPr>
        <w:pStyle w:val="Rubrik41"/>
      </w:pPr>
      <w:bookmarkStart w:id="387" w:name="GetInactivePrescriptionsResponseType"/>
      <w:r>
        <w:t> GetInactivePrescriptionsResponseType</w:t>
      </w:r>
      <w:bookmarkEnd w:id="38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1349CCCC" w14:textId="77777777" w:rsidTr="009C6F5A">
        <w:tc>
          <w:tcPr>
            <w:tcW w:w="1858" w:type="dxa"/>
            <w:shd w:val="clear" w:color="auto" w:fill="4F81BD" w:themeFill="accent1"/>
          </w:tcPr>
          <w:p w14:paraId="0F848A20"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6AB39E07"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07C2596C"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45ED46C5"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3AC0D8CC" w14:textId="77777777" w:rsidR="002C474D" w:rsidRDefault="002C474D" w:rsidP="009C6F5A">
            <w:pPr>
              <w:rPr>
                <w:b/>
                <w:bCs/>
                <w:color w:val="FFFFFF" w:themeColor="background1"/>
              </w:rPr>
            </w:pPr>
            <w:r>
              <w:rPr>
                <w:b/>
                <w:bCs/>
                <w:color w:val="FFFFFF" w:themeColor="background1"/>
              </w:rPr>
              <w:t>Fältlängder</w:t>
            </w:r>
          </w:p>
        </w:tc>
      </w:tr>
      <w:tr w:rsidR="002C474D" w14:paraId="1872CB40" w14:textId="77777777" w:rsidTr="009C6F5A">
        <w:tc>
          <w:tcPr>
            <w:tcW w:w="1858" w:type="dxa"/>
          </w:tcPr>
          <w:p w14:paraId="11427AEA" w14:textId="77777777" w:rsidR="002C474D" w:rsidRDefault="002C474D" w:rsidP="009C6F5A">
            <w:r>
              <w:t>underlagstidpunkt</w:t>
            </w:r>
          </w:p>
        </w:tc>
        <w:tc>
          <w:tcPr>
            <w:tcW w:w="1858" w:type="dxa"/>
          </w:tcPr>
          <w:p w14:paraId="3E721D74" w14:textId="77777777" w:rsidR="002C474D" w:rsidRDefault="002C474D" w:rsidP="009C6F5A">
            <w:r>
              <w:t>dateTime</w:t>
            </w:r>
          </w:p>
        </w:tc>
        <w:tc>
          <w:tcPr>
            <w:tcW w:w="820" w:type="dxa"/>
          </w:tcPr>
          <w:p w14:paraId="3AE0B8B1" w14:textId="77777777" w:rsidR="002C474D" w:rsidRDefault="002C474D" w:rsidP="009C6F5A">
            <w:r>
              <w:t>0..1</w:t>
            </w:r>
          </w:p>
        </w:tc>
        <w:tc>
          <w:tcPr>
            <w:tcW w:w="3402" w:type="dxa"/>
          </w:tcPr>
          <w:p w14:paraId="5A1A3810" w14:textId="77777777" w:rsidR="002C474D" w:rsidRDefault="002C474D" w:rsidP="009C6F5A">
            <w:r>
              <w:t>Tidpunkt för senaste ordinationsändring för en patient. Returneras endast om patienten finns i NOD.</w:t>
            </w:r>
          </w:p>
        </w:tc>
        <w:tc>
          <w:tcPr>
            <w:tcW w:w="1349" w:type="dxa"/>
          </w:tcPr>
          <w:p w14:paraId="3AE5AEE1" w14:textId="77777777" w:rsidR="002C474D" w:rsidRDefault="002C474D" w:rsidP="009C6F5A"/>
        </w:tc>
      </w:tr>
      <w:tr w:rsidR="002C474D" w14:paraId="000D8D45" w14:textId="77777777" w:rsidTr="009C6F5A">
        <w:tc>
          <w:tcPr>
            <w:tcW w:w="1858" w:type="dxa"/>
          </w:tcPr>
          <w:p w14:paraId="06EC241B" w14:textId="77777777" w:rsidR="002C474D" w:rsidRDefault="002C474D" w:rsidP="009C6F5A">
            <w:r>
              <w:t>lakemedelsordination</w:t>
            </w:r>
          </w:p>
        </w:tc>
        <w:tc>
          <w:tcPr>
            <w:tcW w:w="1858" w:type="dxa"/>
          </w:tcPr>
          <w:p w14:paraId="2C31C8B9" w14:textId="77777777" w:rsidR="002C474D" w:rsidRDefault="001B1B9B" w:rsidP="009C6F5A">
            <w:hyperlink w:anchor="Lakemedelsordination">
              <w:r w:rsidR="002C474D">
                <w:rPr>
                  <w:rStyle w:val="Hyperlnk"/>
                </w:rPr>
                <w:t>Lakemedelsordination</w:t>
              </w:r>
            </w:hyperlink>
          </w:p>
        </w:tc>
        <w:tc>
          <w:tcPr>
            <w:tcW w:w="820" w:type="dxa"/>
          </w:tcPr>
          <w:p w14:paraId="0CEE1B6E" w14:textId="77777777" w:rsidR="002C474D" w:rsidRDefault="002C474D" w:rsidP="009C6F5A">
            <w:r>
              <w:t>0..*</w:t>
            </w:r>
          </w:p>
        </w:tc>
        <w:tc>
          <w:tcPr>
            <w:tcW w:w="3402" w:type="dxa"/>
          </w:tcPr>
          <w:p w14:paraId="259F039C" w14:textId="77777777" w:rsidR="002C474D" w:rsidRDefault="002C474D" w:rsidP="009C6F5A">
            <w:r>
              <w:t>Icke aktuella ordinationer för angiven patient.</w:t>
            </w:r>
          </w:p>
        </w:tc>
        <w:tc>
          <w:tcPr>
            <w:tcW w:w="1349" w:type="dxa"/>
          </w:tcPr>
          <w:p w14:paraId="605A376F" w14:textId="77777777" w:rsidR="002C474D" w:rsidRDefault="002C474D" w:rsidP="009C6F5A"/>
        </w:tc>
      </w:tr>
      <w:tr w:rsidR="002C474D" w14:paraId="2BF23DD1" w14:textId="77777777" w:rsidTr="009C6F5A">
        <w:tc>
          <w:tcPr>
            <w:tcW w:w="1858" w:type="dxa"/>
          </w:tcPr>
          <w:p w14:paraId="22F151C8" w14:textId="77777777" w:rsidR="002C474D" w:rsidRDefault="002C474D" w:rsidP="009C6F5A">
            <w:r>
              <w:lastRenderedPageBreak/>
              <w:t>kompletterandeHandelsvaruinformation</w:t>
            </w:r>
          </w:p>
        </w:tc>
        <w:tc>
          <w:tcPr>
            <w:tcW w:w="1858" w:type="dxa"/>
          </w:tcPr>
          <w:p w14:paraId="1EDB249A" w14:textId="77777777" w:rsidR="002C474D" w:rsidRDefault="001B1B9B" w:rsidP="009C6F5A">
            <w:hyperlink w:anchor="Handelsvaruinformation">
              <w:r w:rsidR="002C474D">
                <w:rPr>
                  <w:rStyle w:val="Hyperlnk"/>
                </w:rPr>
                <w:t>Handelsvaruinformation</w:t>
              </w:r>
            </w:hyperlink>
          </w:p>
        </w:tc>
        <w:tc>
          <w:tcPr>
            <w:tcW w:w="820" w:type="dxa"/>
          </w:tcPr>
          <w:p w14:paraId="5817D8DF" w14:textId="77777777" w:rsidR="002C474D" w:rsidRDefault="002C474D" w:rsidP="009C6F5A">
            <w:r>
              <w:t>0..*</w:t>
            </w:r>
          </w:p>
        </w:tc>
        <w:tc>
          <w:tcPr>
            <w:tcW w:w="3402" w:type="dxa"/>
          </w:tcPr>
          <w:p w14:paraId="25E7D44E" w14:textId="77777777" w:rsidR="002C474D" w:rsidRDefault="002C474D" w:rsidP="009C6F5A">
            <w:r>
              <w:t>Eventuell kompletterande handelsvaruinformation.</w:t>
            </w:r>
          </w:p>
        </w:tc>
        <w:tc>
          <w:tcPr>
            <w:tcW w:w="1349" w:type="dxa"/>
          </w:tcPr>
          <w:p w14:paraId="49C88063" w14:textId="77777777" w:rsidR="002C474D" w:rsidRDefault="002C474D" w:rsidP="009C6F5A"/>
        </w:tc>
      </w:tr>
      <w:tr w:rsidR="002C474D" w14:paraId="237F7053" w14:textId="77777777" w:rsidTr="009C6F5A">
        <w:tc>
          <w:tcPr>
            <w:tcW w:w="1858" w:type="dxa"/>
          </w:tcPr>
          <w:p w14:paraId="073A4B54" w14:textId="77777777" w:rsidR="002C474D" w:rsidRDefault="002C474D" w:rsidP="009C6F5A">
            <w:r>
              <w:t>kompletterandeLakemedelsartikelinformation</w:t>
            </w:r>
          </w:p>
        </w:tc>
        <w:tc>
          <w:tcPr>
            <w:tcW w:w="1858" w:type="dxa"/>
          </w:tcPr>
          <w:p w14:paraId="6268852B" w14:textId="77777777" w:rsidR="002C474D" w:rsidRDefault="001B1B9B" w:rsidP="009C6F5A">
            <w:hyperlink w:anchor="Lakemedelsartikelinformation">
              <w:r w:rsidR="002C474D">
                <w:rPr>
                  <w:rStyle w:val="Hyperlnk"/>
                </w:rPr>
                <w:t>Lakemedelsartikelinformation</w:t>
              </w:r>
            </w:hyperlink>
          </w:p>
        </w:tc>
        <w:tc>
          <w:tcPr>
            <w:tcW w:w="820" w:type="dxa"/>
          </w:tcPr>
          <w:p w14:paraId="5EC9B08A" w14:textId="77777777" w:rsidR="002C474D" w:rsidRDefault="002C474D" w:rsidP="009C6F5A">
            <w:r>
              <w:t>0..*</w:t>
            </w:r>
          </w:p>
        </w:tc>
        <w:tc>
          <w:tcPr>
            <w:tcW w:w="3402" w:type="dxa"/>
          </w:tcPr>
          <w:p w14:paraId="7A8689E0" w14:textId="77777777" w:rsidR="002C474D" w:rsidRDefault="002C474D" w:rsidP="009C6F5A">
            <w:r>
              <w:t>Eventuell kompletterande läkemedelsartikelinformation.</w:t>
            </w:r>
          </w:p>
        </w:tc>
        <w:tc>
          <w:tcPr>
            <w:tcW w:w="1349" w:type="dxa"/>
          </w:tcPr>
          <w:p w14:paraId="16645E39" w14:textId="77777777" w:rsidR="002C474D" w:rsidRDefault="002C474D" w:rsidP="009C6F5A"/>
        </w:tc>
      </w:tr>
      <w:tr w:rsidR="002C474D" w14:paraId="0B82EA10" w14:textId="77777777" w:rsidTr="009C6F5A">
        <w:tc>
          <w:tcPr>
            <w:tcW w:w="1858" w:type="dxa"/>
          </w:tcPr>
          <w:p w14:paraId="6B04DBCB" w14:textId="77777777" w:rsidR="002C474D" w:rsidRDefault="002C474D" w:rsidP="009C6F5A">
            <w:r>
              <w:t>kompletterandeLakemedelsproduktinformation</w:t>
            </w:r>
          </w:p>
        </w:tc>
        <w:tc>
          <w:tcPr>
            <w:tcW w:w="1858" w:type="dxa"/>
          </w:tcPr>
          <w:p w14:paraId="3470EB11" w14:textId="77777777" w:rsidR="002C474D" w:rsidRDefault="001B1B9B" w:rsidP="009C6F5A">
            <w:hyperlink w:anchor="Lakemedelsproduktinformation">
              <w:r w:rsidR="002C474D">
                <w:rPr>
                  <w:rStyle w:val="Hyperlnk"/>
                </w:rPr>
                <w:t>Lakemedelsproduktinformation</w:t>
              </w:r>
            </w:hyperlink>
          </w:p>
        </w:tc>
        <w:tc>
          <w:tcPr>
            <w:tcW w:w="820" w:type="dxa"/>
          </w:tcPr>
          <w:p w14:paraId="6AF6A970" w14:textId="77777777" w:rsidR="002C474D" w:rsidRDefault="002C474D" w:rsidP="009C6F5A">
            <w:r>
              <w:t>0..*</w:t>
            </w:r>
          </w:p>
        </w:tc>
        <w:tc>
          <w:tcPr>
            <w:tcW w:w="3402" w:type="dxa"/>
          </w:tcPr>
          <w:p w14:paraId="13CF2BB8" w14:textId="77777777" w:rsidR="002C474D" w:rsidRDefault="002C474D" w:rsidP="009C6F5A">
            <w:r>
              <w:t>Eventuell kompletterande läkemedelsproduktinformation.</w:t>
            </w:r>
          </w:p>
        </w:tc>
        <w:tc>
          <w:tcPr>
            <w:tcW w:w="1349" w:type="dxa"/>
          </w:tcPr>
          <w:p w14:paraId="0DCCF941" w14:textId="77777777" w:rsidR="002C474D" w:rsidRDefault="002C474D" w:rsidP="009C6F5A"/>
        </w:tc>
      </w:tr>
      <w:tr w:rsidR="002C474D" w14:paraId="6E136291" w14:textId="77777777" w:rsidTr="009C6F5A">
        <w:tc>
          <w:tcPr>
            <w:tcW w:w="1858" w:type="dxa"/>
          </w:tcPr>
          <w:p w14:paraId="385A2B2D" w14:textId="77777777" w:rsidR="002C474D" w:rsidRDefault="002C474D" w:rsidP="009C6F5A">
            <w:r>
              <w:t>svarsurval</w:t>
            </w:r>
          </w:p>
        </w:tc>
        <w:tc>
          <w:tcPr>
            <w:tcW w:w="1858" w:type="dxa"/>
          </w:tcPr>
          <w:p w14:paraId="76371C22" w14:textId="77777777" w:rsidR="002C474D" w:rsidRDefault="001B1B9B" w:rsidP="009C6F5A">
            <w:hyperlink w:anchor="Svarsurval">
              <w:r w:rsidR="002C474D">
                <w:rPr>
                  <w:rStyle w:val="Hyperlnk"/>
                </w:rPr>
                <w:t>Svarsurval</w:t>
              </w:r>
            </w:hyperlink>
          </w:p>
        </w:tc>
        <w:tc>
          <w:tcPr>
            <w:tcW w:w="820" w:type="dxa"/>
          </w:tcPr>
          <w:p w14:paraId="3B3F4CCC" w14:textId="77777777" w:rsidR="002C474D" w:rsidRDefault="002C474D" w:rsidP="009C6F5A">
            <w:r>
              <w:t>0..1</w:t>
            </w:r>
          </w:p>
        </w:tc>
        <w:tc>
          <w:tcPr>
            <w:tcW w:w="3402" w:type="dxa"/>
          </w:tcPr>
          <w:p w14:paraId="0671FF1C" w14:textId="77777777" w:rsidR="002C474D" w:rsidRDefault="002C474D" w:rsidP="009C6F5A">
            <w:r>
              <w:t>Svarsurval returneras om svarsurval är angivet i begäran eller om svarsurval inte är angivet och totalt antal poster är större än 100.</w:t>
            </w:r>
          </w:p>
        </w:tc>
        <w:tc>
          <w:tcPr>
            <w:tcW w:w="1349" w:type="dxa"/>
          </w:tcPr>
          <w:p w14:paraId="5E549635" w14:textId="77777777" w:rsidR="002C474D" w:rsidRDefault="002C474D" w:rsidP="009C6F5A"/>
        </w:tc>
      </w:tr>
      <w:tr w:rsidR="002C474D" w14:paraId="19B29A33" w14:textId="77777777" w:rsidTr="009C6F5A">
        <w:tc>
          <w:tcPr>
            <w:tcW w:w="1858" w:type="dxa"/>
          </w:tcPr>
          <w:p w14:paraId="78B9436B" w14:textId="77777777" w:rsidR="002C474D" w:rsidRDefault="002C474D" w:rsidP="009C6F5A">
            <w:r>
              <w:t>totaltAntalPoster</w:t>
            </w:r>
          </w:p>
        </w:tc>
        <w:tc>
          <w:tcPr>
            <w:tcW w:w="1858" w:type="dxa"/>
          </w:tcPr>
          <w:p w14:paraId="765C4B8A" w14:textId="77777777" w:rsidR="002C474D" w:rsidRDefault="002C474D" w:rsidP="009C6F5A">
            <w:r>
              <w:t>int</w:t>
            </w:r>
          </w:p>
        </w:tc>
        <w:tc>
          <w:tcPr>
            <w:tcW w:w="820" w:type="dxa"/>
          </w:tcPr>
          <w:p w14:paraId="4DCAEE15" w14:textId="77777777" w:rsidR="002C474D" w:rsidRDefault="002C474D" w:rsidP="009C6F5A">
            <w:r>
              <w:t>0..1</w:t>
            </w:r>
          </w:p>
        </w:tc>
        <w:tc>
          <w:tcPr>
            <w:tcW w:w="3402" w:type="dxa"/>
          </w:tcPr>
          <w:p w14:paraId="7D1C8CB1" w14:textId="77777777" w:rsidR="002C474D" w:rsidRDefault="002C474D" w:rsidP="009C6F5A">
            <w:r>
              <w:t>Totalt antal poster inom angiven tidsperiod.</w:t>
            </w:r>
          </w:p>
        </w:tc>
        <w:tc>
          <w:tcPr>
            <w:tcW w:w="1349" w:type="dxa"/>
          </w:tcPr>
          <w:p w14:paraId="4B4E662D" w14:textId="77777777" w:rsidR="002C474D" w:rsidRDefault="002C474D" w:rsidP="009C6F5A"/>
        </w:tc>
      </w:tr>
      <w:tr w:rsidR="002C474D" w14:paraId="02907A6D" w14:textId="77777777" w:rsidTr="009C6F5A">
        <w:tc>
          <w:tcPr>
            <w:tcW w:w="1858" w:type="dxa"/>
          </w:tcPr>
          <w:p w14:paraId="73D265CC" w14:textId="77777777" w:rsidR="002C474D" w:rsidRDefault="002C474D" w:rsidP="009C6F5A">
            <w:r>
              <w:t>resultCode</w:t>
            </w:r>
          </w:p>
        </w:tc>
        <w:tc>
          <w:tcPr>
            <w:tcW w:w="1858" w:type="dxa"/>
          </w:tcPr>
          <w:p w14:paraId="69984A0E" w14:textId="77777777" w:rsidR="002C474D" w:rsidRDefault="001B1B9B" w:rsidP="009C6F5A">
            <w:hyperlink w:anchor="resultCodeEnum">
              <w:r w:rsidR="002C474D">
                <w:rPr>
                  <w:rStyle w:val="Hyperlnk"/>
                </w:rPr>
                <w:t>resultCodeEnum</w:t>
              </w:r>
            </w:hyperlink>
          </w:p>
        </w:tc>
        <w:tc>
          <w:tcPr>
            <w:tcW w:w="820" w:type="dxa"/>
          </w:tcPr>
          <w:p w14:paraId="125DDA2C" w14:textId="77777777" w:rsidR="002C474D" w:rsidRDefault="002C474D" w:rsidP="009C6F5A">
            <w:r>
              <w:t>1..1</w:t>
            </w:r>
          </w:p>
        </w:tc>
        <w:tc>
          <w:tcPr>
            <w:tcW w:w="3402" w:type="dxa"/>
          </w:tcPr>
          <w:p w14:paraId="358790B8" w14:textId="77777777" w:rsidR="002C474D" w:rsidRDefault="002C474D" w:rsidP="009C6F5A">
            <w:r>
              <w:t>Resultatkod för anropet.</w:t>
            </w:r>
          </w:p>
        </w:tc>
        <w:tc>
          <w:tcPr>
            <w:tcW w:w="1349" w:type="dxa"/>
          </w:tcPr>
          <w:p w14:paraId="2CC7A84E" w14:textId="77777777" w:rsidR="002C474D" w:rsidRDefault="002C474D" w:rsidP="009C6F5A"/>
        </w:tc>
      </w:tr>
      <w:tr w:rsidR="002C474D" w14:paraId="26E3359E" w14:textId="77777777" w:rsidTr="009C6F5A">
        <w:tc>
          <w:tcPr>
            <w:tcW w:w="1858" w:type="dxa"/>
          </w:tcPr>
          <w:p w14:paraId="7BB56303" w14:textId="77777777" w:rsidR="002C474D" w:rsidRDefault="002C474D" w:rsidP="009C6F5A">
            <w:r>
              <w:t>comment</w:t>
            </w:r>
          </w:p>
        </w:tc>
        <w:tc>
          <w:tcPr>
            <w:tcW w:w="1858" w:type="dxa"/>
          </w:tcPr>
          <w:p w14:paraId="78A46BDD" w14:textId="77777777" w:rsidR="002C474D" w:rsidRDefault="002C474D" w:rsidP="009C6F5A">
            <w:r>
              <w:t>string</w:t>
            </w:r>
          </w:p>
        </w:tc>
        <w:tc>
          <w:tcPr>
            <w:tcW w:w="820" w:type="dxa"/>
          </w:tcPr>
          <w:p w14:paraId="56CB0521" w14:textId="77777777" w:rsidR="002C474D" w:rsidRDefault="002C474D" w:rsidP="009C6F5A">
            <w:r>
              <w:t>0..1</w:t>
            </w:r>
          </w:p>
        </w:tc>
        <w:tc>
          <w:tcPr>
            <w:tcW w:w="3402" w:type="dxa"/>
          </w:tcPr>
          <w:p w14:paraId="4590A8F7" w14:textId="77777777" w:rsidR="002C474D" w:rsidRDefault="002C474D" w:rsidP="009C6F5A">
            <w:r>
              <w:t>Kommentar till eventuella fel eller varningar.</w:t>
            </w:r>
          </w:p>
        </w:tc>
        <w:tc>
          <w:tcPr>
            <w:tcW w:w="1349" w:type="dxa"/>
          </w:tcPr>
          <w:p w14:paraId="59AEEDBC" w14:textId="77777777" w:rsidR="002C474D" w:rsidRDefault="002C474D" w:rsidP="009C6F5A">
            <w:r>
              <w:t>1..1024</w:t>
            </w:r>
          </w:p>
        </w:tc>
      </w:tr>
    </w:tbl>
    <w:p w14:paraId="6DC0C34C" w14:textId="77777777" w:rsidR="009147EE" w:rsidRDefault="009147EE" w:rsidP="009147EE"/>
    <w:p w14:paraId="2A93876F" w14:textId="77777777" w:rsidR="009147EE" w:rsidRPr="00F201BB" w:rsidRDefault="009147EE" w:rsidP="00415337"/>
    <w:p w14:paraId="3815D3E6" w14:textId="77777777" w:rsidR="00415337" w:rsidRDefault="00415337" w:rsidP="00415337">
      <w:pPr>
        <w:pStyle w:val="Rubrik3"/>
      </w:pPr>
      <w:bookmarkStart w:id="388" w:name="_Toc230426366"/>
      <w:r>
        <w:t>Tjänstekontraktsspecifika krav och regler</w:t>
      </w:r>
    </w:p>
    <w:p w14:paraId="386EE2F7"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1105F15B" w14:textId="77777777" w:rsidR="00415337" w:rsidRDefault="00415337" w:rsidP="00415337">
      <w:pPr>
        <w:spacing w:after="0"/>
        <w:rPr>
          <w:b/>
          <w:bCs/>
          <w:noProof w:val="0"/>
          <w:kern w:val="32"/>
          <w:sz w:val="28"/>
          <w:szCs w:val="28"/>
        </w:rPr>
      </w:pPr>
      <w:r>
        <w:br w:type="page"/>
      </w:r>
    </w:p>
    <w:p w14:paraId="2C08D872" w14:textId="77777777" w:rsidR="00415337" w:rsidRPr="00F201BB" w:rsidRDefault="00415337" w:rsidP="00415337">
      <w:pPr>
        <w:pStyle w:val="Rubrik2"/>
      </w:pPr>
      <w:bookmarkStart w:id="389" w:name="_Toc232015058"/>
      <w:bookmarkStart w:id="390" w:name="_Toc401586983"/>
      <w:r w:rsidRPr="00F201BB">
        <w:lastRenderedPageBreak/>
        <w:t>Get</w:t>
      </w:r>
      <w:r>
        <w:t>P</w:t>
      </w:r>
      <w:r w:rsidRPr="00F201BB">
        <w:t>rescription</w:t>
      </w:r>
      <w:r>
        <w:t>H</w:t>
      </w:r>
      <w:r w:rsidRPr="00F201BB">
        <w:t>istory</w:t>
      </w:r>
      <w:bookmarkEnd w:id="388"/>
      <w:bookmarkEnd w:id="389"/>
      <w:bookmarkEnd w:id="390"/>
    </w:p>
    <w:p w14:paraId="6A646394" w14:textId="77777777" w:rsidR="00415337" w:rsidRDefault="00415337" w:rsidP="00415337">
      <w:r>
        <w:t>Tjänsten hämtar information om ordinationerna i en ordinationskedja</w:t>
      </w:r>
      <w:r w:rsidRPr="00F201BB">
        <w:t>.</w:t>
      </w:r>
    </w:p>
    <w:p w14:paraId="284D20A0" w14:textId="77777777" w:rsidR="00415337" w:rsidRPr="00F201BB" w:rsidRDefault="00415337" w:rsidP="00415337">
      <w:pPr>
        <w:rPr>
          <w:color w:val="4F81BD" w:themeColor="accent1"/>
        </w:rPr>
      </w:pPr>
      <w:r>
        <w:t>Urval kan ske med period och svarsurval.</w:t>
      </w:r>
      <w:r w:rsidRPr="009A5B58">
        <w:t xml:space="preserve"> </w:t>
      </w:r>
      <w:r>
        <w:t>Returnerade ordinationer sorteras efter ordningen i kedjan i fallande kronologisk ordning d.v.s. från nyaste ordination till äldsta.</w:t>
      </w:r>
    </w:p>
    <w:p w14:paraId="31E95745" w14:textId="77777777" w:rsidR="00415337" w:rsidRPr="00F201BB" w:rsidRDefault="00415337" w:rsidP="00415337">
      <w:pPr>
        <w:pStyle w:val="Rubrik3"/>
      </w:pPr>
      <w:r w:rsidRPr="00F201BB">
        <w:t>Version</w:t>
      </w:r>
    </w:p>
    <w:p w14:paraId="5FC5ADEF" w14:textId="77777777" w:rsidR="00415337" w:rsidRPr="00F201BB" w:rsidRDefault="00415337" w:rsidP="00415337">
      <w:r w:rsidRPr="00F201BB">
        <w:t>1.0</w:t>
      </w:r>
    </w:p>
    <w:p w14:paraId="3DAE88AF" w14:textId="77777777" w:rsidR="00415337" w:rsidRPr="00F201BB" w:rsidRDefault="00415337" w:rsidP="00415337">
      <w:pPr>
        <w:pStyle w:val="Rubrik3"/>
      </w:pPr>
      <w:r w:rsidRPr="00F201BB">
        <w:t>Fältregler</w:t>
      </w:r>
    </w:p>
    <w:p w14:paraId="6BBE79C3" w14:textId="0C28E648" w:rsidR="00415337"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3B7FFD6B" w14:textId="77777777" w:rsidR="005251B0" w:rsidRDefault="005251B0" w:rsidP="00415337"/>
    <w:p w14:paraId="3AFB45D9" w14:textId="77777777" w:rsidR="009147EE" w:rsidRDefault="009147EE" w:rsidP="009147EE">
      <w:pPr>
        <w:pStyle w:val="Rubrik41"/>
      </w:pPr>
      <w:bookmarkStart w:id="391" w:name="GetPrescriptionHistoryType"/>
      <w:r>
        <w:t> GetPrescriptionHistoryType</w:t>
      </w:r>
      <w:bookmarkEnd w:id="39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091F996A" w14:textId="77777777" w:rsidTr="009C6F5A">
        <w:tc>
          <w:tcPr>
            <w:tcW w:w="1858" w:type="dxa"/>
            <w:shd w:val="clear" w:color="auto" w:fill="4F81BD" w:themeFill="accent1"/>
          </w:tcPr>
          <w:p w14:paraId="15A72CB1"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496A4882"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0D6C84A3"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172919CA"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1ECF132E" w14:textId="77777777" w:rsidR="002C474D" w:rsidRDefault="002C474D" w:rsidP="009C6F5A">
            <w:pPr>
              <w:rPr>
                <w:b/>
                <w:bCs/>
                <w:color w:val="FFFFFF" w:themeColor="background1"/>
              </w:rPr>
            </w:pPr>
            <w:r>
              <w:rPr>
                <w:b/>
                <w:bCs/>
                <w:color w:val="FFFFFF" w:themeColor="background1"/>
              </w:rPr>
              <w:t>Fältlängder</w:t>
            </w:r>
          </w:p>
        </w:tc>
      </w:tr>
      <w:tr w:rsidR="002C474D" w14:paraId="418C29FE" w14:textId="77777777" w:rsidTr="009C6F5A">
        <w:tc>
          <w:tcPr>
            <w:tcW w:w="1858" w:type="dxa"/>
          </w:tcPr>
          <w:p w14:paraId="1C4D38D9" w14:textId="77777777" w:rsidR="002C474D" w:rsidRDefault="002C474D" w:rsidP="009C6F5A">
            <w:r>
              <w:t>ordinationskedjeid</w:t>
            </w:r>
          </w:p>
        </w:tc>
        <w:tc>
          <w:tcPr>
            <w:tcW w:w="1858" w:type="dxa"/>
          </w:tcPr>
          <w:p w14:paraId="598A9F4B" w14:textId="77777777" w:rsidR="002C474D" w:rsidRDefault="001B1B9B" w:rsidP="009C6F5A">
            <w:hyperlink w:anchor="UUID">
              <w:r w:rsidR="002C474D">
                <w:rPr>
                  <w:rStyle w:val="Hyperlnk"/>
                </w:rPr>
                <w:t>UUID</w:t>
              </w:r>
            </w:hyperlink>
          </w:p>
        </w:tc>
        <w:tc>
          <w:tcPr>
            <w:tcW w:w="820" w:type="dxa"/>
          </w:tcPr>
          <w:p w14:paraId="360DDE82" w14:textId="77777777" w:rsidR="002C474D" w:rsidRDefault="002C474D" w:rsidP="009C6F5A">
            <w:r>
              <w:t>1..1</w:t>
            </w:r>
          </w:p>
        </w:tc>
        <w:tc>
          <w:tcPr>
            <w:tcW w:w="3402" w:type="dxa"/>
          </w:tcPr>
          <w:p w14:paraId="4D1DE809" w14:textId="77777777" w:rsidR="002C474D" w:rsidRDefault="002C474D" w:rsidP="009C6F5A">
            <w:r>
              <w:t>Ordinationskedjans ID.</w:t>
            </w:r>
          </w:p>
        </w:tc>
        <w:tc>
          <w:tcPr>
            <w:tcW w:w="1349" w:type="dxa"/>
          </w:tcPr>
          <w:p w14:paraId="0F5B6DB3" w14:textId="77777777" w:rsidR="002C474D" w:rsidRDefault="002C474D" w:rsidP="009C6F5A"/>
        </w:tc>
      </w:tr>
      <w:tr w:rsidR="002C474D" w14:paraId="65790177" w14:textId="77777777" w:rsidTr="009C6F5A">
        <w:tc>
          <w:tcPr>
            <w:tcW w:w="1858" w:type="dxa"/>
          </w:tcPr>
          <w:p w14:paraId="3933D76E" w14:textId="77777777" w:rsidR="002C474D" w:rsidRDefault="002C474D" w:rsidP="009C6F5A">
            <w:r>
              <w:t>franDatum</w:t>
            </w:r>
          </w:p>
        </w:tc>
        <w:tc>
          <w:tcPr>
            <w:tcW w:w="1858" w:type="dxa"/>
          </w:tcPr>
          <w:p w14:paraId="14DC6EDB" w14:textId="77777777" w:rsidR="002C474D" w:rsidRDefault="002C474D" w:rsidP="009C6F5A">
            <w:r>
              <w:t>dateTime</w:t>
            </w:r>
          </w:p>
        </w:tc>
        <w:tc>
          <w:tcPr>
            <w:tcW w:w="820" w:type="dxa"/>
          </w:tcPr>
          <w:p w14:paraId="67957D81" w14:textId="77777777" w:rsidR="002C474D" w:rsidRDefault="002C474D" w:rsidP="009C6F5A">
            <w:r>
              <w:t>0..1</w:t>
            </w:r>
          </w:p>
        </w:tc>
        <w:tc>
          <w:tcPr>
            <w:tcW w:w="3402" w:type="dxa"/>
          </w:tcPr>
          <w:p w14:paraId="6CFCB5AC" w14:textId="77777777" w:rsidR="002C474D" w:rsidRDefault="002C474D" w:rsidP="009C6F5A">
            <w:r>
              <w:t>Hämta ordinationskedja med insättningstidpunkt (förändringstidpunkt) &gt;= franDatum.</w:t>
            </w:r>
          </w:p>
        </w:tc>
        <w:tc>
          <w:tcPr>
            <w:tcW w:w="1349" w:type="dxa"/>
          </w:tcPr>
          <w:p w14:paraId="35D27255" w14:textId="77777777" w:rsidR="002C474D" w:rsidRDefault="002C474D" w:rsidP="009C6F5A"/>
        </w:tc>
      </w:tr>
      <w:tr w:rsidR="002C474D" w14:paraId="36ED6BF6" w14:textId="77777777" w:rsidTr="009C6F5A">
        <w:tc>
          <w:tcPr>
            <w:tcW w:w="1858" w:type="dxa"/>
          </w:tcPr>
          <w:p w14:paraId="6E3A2338" w14:textId="77777777" w:rsidR="002C474D" w:rsidRDefault="002C474D" w:rsidP="009C6F5A">
            <w:r>
              <w:t>tillDatum</w:t>
            </w:r>
          </w:p>
        </w:tc>
        <w:tc>
          <w:tcPr>
            <w:tcW w:w="1858" w:type="dxa"/>
          </w:tcPr>
          <w:p w14:paraId="47661840" w14:textId="77777777" w:rsidR="002C474D" w:rsidRDefault="002C474D" w:rsidP="009C6F5A">
            <w:r>
              <w:t>dateTime</w:t>
            </w:r>
          </w:p>
        </w:tc>
        <w:tc>
          <w:tcPr>
            <w:tcW w:w="820" w:type="dxa"/>
          </w:tcPr>
          <w:p w14:paraId="32BD214C" w14:textId="77777777" w:rsidR="002C474D" w:rsidRDefault="002C474D" w:rsidP="009C6F5A">
            <w:r>
              <w:t>0..1</w:t>
            </w:r>
          </w:p>
        </w:tc>
        <w:tc>
          <w:tcPr>
            <w:tcW w:w="3402" w:type="dxa"/>
          </w:tcPr>
          <w:p w14:paraId="1CB3367B" w14:textId="77777777" w:rsidR="002C474D" w:rsidRDefault="002C474D" w:rsidP="009C6F5A">
            <w:r>
              <w:t>Hämta ordinationskedja med insättningstidpunkt (förändringstidpunkt) &lt;= tillDatum.</w:t>
            </w:r>
          </w:p>
        </w:tc>
        <w:tc>
          <w:tcPr>
            <w:tcW w:w="1349" w:type="dxa"/>
          </w:tcPr>
          <w:p w14:paraId="223DC64E" w14:textId="77777777" w:rsidR="002C474D" w:rsidRDefault="002C474D" w:rsidP="009C6F5A"/>
        </w:tc>
      </w:tr>
      <w:tr w:rsidR="002C474D" w14:paraId="67D2FB76" w14:textId="77777777" w:rsidTr="009C6F5A">
        <w:tc>
          <w:tcPr>
            <w:tcW w:w="1858" w:type="dxa"/>
          </w:tcPr>
          <w:p w14:paraId="4D539D19" w14:textId="77777777" w:rsidR="002C474D" w:rsidRDefault="002C474D" w:rsidP="009C6F5A">
            <w:r>
              <w:t>svarsurval</w:t>
            </w:r>
          </w:p>
        </w:tc>
        <w:tc>
          <w:tcPr>
            <w:tcW w:w="1858" w:type="dxa"/>
          </w:tcPr>
          <w:p w14:paraId="1BBEB508" w14:textId="77777777" w:rsidR="002C474D" w:rsidRDefault="001B1B9B" w:rsidP="009C6F5A">
            <w:hyperlink w:anchor="Svarsurval">
              <w:r w:rsidR="002C474D">
                <w:rPr>
                  <w:rStyle w:val="Hyperlnk"/>
                </w:rPr>
                <w:t>Svarsurval</w:t>
              </w:r>
            </w:hyperlink>
          </w:p>
        </w:tc>
        <w:tc>
          <w:tcPr>
            <w:tcW w:w="820" w:type="dxa"/>
          </w:tcPr>
          <w:p w14:paraId="7E33AB6D" w14:textId="77777777" w:rsidR="002C474D" w:rsidRDefault="002C474D" w:rsidP="009C6F5A">
            <w:r>
              <w:t>0..1</w:t>
            </w:r>
          </w:p>
        </w:tc>
        <w:tc>
          <w:tcPr>
            <w:tcW w:w="3402" w:type="dxa"/>
          </w:tcPr>
          <w:p w14:paraId="1F44654B" w14:textId="77777777" w:rsidR="002C474D" w:rsidRDefault="002C474D" w:rsidP="009C6F5A">
            <w:r>
              <w:t>Urval som begränsar antal returnerade poster. Om svarsurval ej är angivet begränsas antal poster till de 100 första.</w:t>
            </w:r>
          </w:p>
        </w:tc>
        <w:tc>
          <w:tcPr>
            <w:tcW w:w="1349" w:type="dxa"/>
          </w:tcPr>
          <w:p w14:paraId="1DEEA8EB" w14:textId="77777777" w:rsidR="002C474D" w:rsidRDefault="002C474D" w:rsidP="009C6F5A"/>
        </w:tc>
      </w:tr>
      <w:tr w:rsidR="002C474D" w14:paraId="15CC6134" w14:textId="77777777" w:rsidTr="009C6F5A">
        <w:tc>
          <w:tcPr>
            <w:tcW w:w="1858" w:type="dxa"/>
          </w:tcPr>
          <w:p w14:paraId="2405D1A2" w14:textId="77777777" w:rsidR="002C474D" w:rsidRDefault="002C474D" w:rsidP="009C6F5A">
            <w:r>
              <w:t>varainformation</w:t>
            </w:r>
          </w:p>
        </w:tc>
        <w:tc>
          <w:tcPr>
            <w:tcW w:w="1858" w:type="dxa"/>
          </w:tcPr>
          <w:p w14:paraId="0E47FFAF" w14:textId="77777777" w:rsidR="002C474D" w:rsidRDefault="002C474D" w:rsidP="009C6F5A">
            <w:r>
              <w:t>boolean</w:t>
            </w:r>
          </w:p>
        </w:tc>
        <w:tc>
          <w:tcPr>
            <w:tcW w:w="820" w:type="dxa"/>
          </w:tcPr>
          <w:p w14:paraId="7B288927" w14:textId="77777777" w:rsidR="002C474D" w:rsidRDefault="002C474D" w:rsidP="009C6F5A">
            <w:r>
              <w:t>0..1</w:t>
            </w:r>
          </w:p>
        </w:tc>
        <w:tc>
          <w:tcPr>
            <w:tcW w:w="3402" w:type="dxa"/>
          </w:tcPr>
          <w:p w14:paraId="5D22A04B" w14:textId="77777777" w:rsidR="002C474D" w:rsidRDefault="002C474D" w:rsidP="009C6F5A">
            <w:r>
              <w:t>Anger om svaret ska kompletteras med information från Produkt- och artikelregistret. Se kompletterandeHandelsvaruinformation, kompletterandeLakemedelsartikelinformation och kompletterandeLakemedelsproduktinformation.</w:t>
            </w:r>
          </w:p>
        </w:tc>
        <w:tc>
          <w:tcPr>
            <w:tcW w:w="1349" w:type="dxa"/>
          </w:tcPr>
          <w:p w14:paraId="146C3225" w14:textId="77777777" w:rsidR="002C474D" w:rsidRDefault="002C474D" w:rsidP="009C6F5A"/>
        </w:tc>
      </w:tr>
    </w:tbl>
    <w:p w14:paraId="015B70DD" w14:textId="77777777" w:rsidR="009147EE" w:rsidRDefault="009147EE" w:rsidP="009147EE"/>
    <w:p w14:paraId="2C0582D0" w14:textId="77777777" w:rsidR="009147EE" w:rsidRDefault="009147EE" w:rsidP="009147EE">
      <w:pPr>
        <w:pStyle w:val="Rubrik41"/>
      </w:pPr>
      <w:bookmarkStart w:id="392" w:name="GetPrescriptionHistoryResponseType"/>
      <w:r>
        <w:t> GetPrescriptionHistoryResponseType</w:t>
      </w:r>
      <w:bookmarkEnd w:id="39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0E66B2C0" w14:textId="77777777" w:rsidTr="009C6F5A">
        <w:tc>
          <w:tcPr>
            <w:tcW w:w="1858" w:type="dxa"/>
            <w:shd w:val="clear" w:color="auto" w:fill="4F81BD" w:themeFill="accent1"/>
          </w:tcPr>
          <w:p w14:paraId="0E160327"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7D839826"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3C70F7B8"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54DC28BB"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1D137470" w14:textId="77777777" w:rsidR="002C474D" w:rsidRDefault="002C474D" w:rsidP="009C6F5A">
            <w:pPr>
              <w:rPr>
                <w:b/>
                <w:bCs/>
                <w:color w:val="FFFFFF" w:themeColor="background1"/>
              </w:rPr>
            </w:pPr>
            <w:r>
              <w:rPr>
                <w:b/>
                <w:bCs/>
                <w:color w:val="FFFFFF" w:themeColor="background1"/>
              </w:rPr>
              <w:t>Fältlängder</w:t>
            </w:r>
          </w:p>
        </w:tc>
      </w:tr>
      <w:tr w:rsidR="002C474D" w14:paraId="5FE9D286" w14:textId="77777777" w:rsidTr="009C6F5A">
        <w:tc>
          <w:tcPr>
            <w:tcW w:w="1858" w:type="dxa"/>
          </w:tcPr>
          <w:p w14:paraId="14E41CDC" w14:textId="77777777" w:rsidR="002C474D" w:rsidRDefault="002C474D" w:rsidP="009C6F5A">
            <w:r>
              <w:t>underlagstidpunkt</w:t>
            </w:r>
          </w:p>
        </w:tc>
        <w:tc>
          <w:tcPr>
            <w:tcW w:w="1858" w:type="dxa"/>
          </w:tcPr>
          <w:p w14:paraId="0E33E4BD" w14:textId="77777777" w:rsidR="002C474D" w:rsidRDefault="002C474D" w:rsidP="009C6F5A">
            <w:r>
              <w:t>dateTime</w:t>
            </w:r>
          </w:p>
        </w:tc>
        <w:tc>
          <w:tcPr>
            <w:tcW w:w="820" w:type="dxa"/>
          </w:tcPr>
          <w:p w14:paraId="77DADEB4" w14:textId="77777777" w:rsidR="002C474D" w:rsidRDefault="002C474D" w:rsidP="009C6F5A">
            <w:r>
              <w:t>0..1</w:t>
            </w:r>
          </w:p>
        </w:tc>
        <w:tc>
          <w:tcPr>
            <w:tcW w:w="3402" w:type="dxa"/>
          </w:tcPr>
          <w:p w14:paraId="229E9A80" w14:textId="77777777" w:rsidR="002C474D" w:rsidRDefault="002C474D" w:rsidP="009C6F5A">
            <w:r>
              <w:t>Tidpunkt för senaste ordinationsändring för en patient. Returneras endast om patienten har ordinationer.</w:t>
            </w:r>
          </w:p>
        </w:tc>
        <w:tc>
          <w:tcPr>
            <w:tcW w:w="1349" w:type="dxa"/>
          </w:tcPr>
          <w:p w14:paraId="3999E4C3" w14:textId="77777777" w:rsidR="002C474D" w:rsidRDefault="002C474D" w:rsidP="009C6F5A"/>
        </w:tc>
      </w:tr>
      <w:tr w:rsidR="002C474D" w14:paraId="2EF66F95" w14:textId="77777777" w:rsidTr="009C6F5A">
        <w:tc>
          <w:tcPr>
            <w:tcW w:w="1858" w:type="dxa"/>
          </w:tcPr>
          <w:p w14:paraId="283E35AC" w14:textId="77777777" w:rsidR="002C474D" w:rsidRDefault="002C474D" w:rsidP="009C6F5A">
            <w:r>
              <w:t>ordinationkedja</w:t>
            </w:r>
          </w:p>
        </w:tc>
        <w:tc>
          <w:tcPr>
            <w:tcW w:w="1858" w:type="dxa"/>
          </w:tcPr>
          <w:p w14:paraId="759DDCE6" w14:textId="77777777" w:rsidR="002C474D" w:rsidRDefault="001B1B9B" w:rsidP="009C6F5A">
            <w:hyperlink w:anchor="Ordinationkedja">
              <w:r w:rsidR="002C474D">
                <w:rPr>
                  <w:rStyle w:val="Hyperlnk"/>
                </w:rPr>
                <w:t>Ordinationkedja</w:t>
              </w:r>
            </w:hyperlink>
          </w:p>
        </w:tc>
        <w:tc>
          <w:tcPr>
            <w:tcW w:w="820" w:type="dxa"/>
          </w:tcPr>
          <w:p w14:paraId="44306674" w14:textId="77777777" w:rsidR="002C474D" w:rsidRDefault="002C474D" w:rsidP="009C6F5A">
            <w:r>
              <w:t>0..1</w:t>
            </w:r>
          </w:p>
        </w:tc>
        <w:tc>
          <w:tcPr>
            <w:tcW w:w="3402" w:type="dxa"/>
          </w:tcPr>
          <w:p w14:paraId="0FD75692" w14:textId="77777777" w:rsidR="002C474D" w:rsidRDefault="002C474D" w:rsidP="009C6F5A">
            <w:r>
              <w:t>Ordinationskedja för angivet ordinationskedjeid.</w:t>
            </w:r>
          </w:p>
        </w:tc>
        <w:tc>
          <w:tcPr>
            <w:tcW w:w="1349" w:type="dxa"/>
          </w:tcPr>
          <w:p w14:paraId="5320DE21" w14:textId="77777777" w:rsidR="002C474D" w:rsidRDefault="002C474D" w:rsidP="009C6F5A"/>
        </w:tc>
      </w:tr>
      <w:tr w:rsidR="002C474D" w14:paraId="2515E151" w14:textId="77777777" w:rsidTr="009C6F5A">
        <w:tc>
          <w:tcPr>
            <w:tcW w:w="1858" w:type="dxa"/>
          </w:tcPr>
          <w:p w14:paraId="3F236791" w14:textId="77777777" w:rsidR="002C474D" w:rsidRDefault="002C474D" w:rsidP="009C6F5A">
            <w:r>
              <w:t>kompletterandeHandelsvaruinformati</w:t>
            </w:r>
            <w:r>
              <w:lastRenderedPageBreak/>
              <w:t>on</w:t>
            </w:r>
          </w:p>
        </w:tc>
        <w:tc>
          <w:tcPr>
            <w:tcW w:w="1858" w:type="dxa"/>
          </w:tcPr>
          <w:p w14:paraId="4C49079B" w14:textId="77777777" w:rsidR="002C474D" w:rsidRDefault="001B1B9B" w:rsidP="009C6F5A">
            <w:hyperlink w:anchor="Handelsvaruinformation">
              <w:r w:rsidR="002C474D">
                <w:rPr>
                  <w:rStyle w:val="Hyperlnk"/>
                </w:rPr>
                <w:t>Handelsvaruinform</w:t>
              </w:r>
              <w:r w:rsidR="002C474D">
                <w:rPr>
                  <w:rStyle w:val="Hyperlnk"/>
                </w:rPr>
                <w:lastRenderedPageBreak/>
                <w:t>ation</w:t>
              </w:r>
            </w:hyperlink>
          </w:p>
        </w:tc>
        <w:tc>
          <w:tcPr>
            <w:tcW w:w="820" w:type="dxa"/>
          </w:tcPr>
          <w:p w14:paraId="28B5AEA9" w14:textId="77777777" w:rsidR="002C474D" w:rsidRDefault="002C474D" w:rsidP="009C6F5A">
            <w:r>
              <w:lastRenderedPageBreak/>
              <w:t>0..*</w:t>
            </w:r>
          </w:p>
        </w:tc>
        <w:tc>
          <w:tcPr>
            <w:tcW w:w="3402" w:type="dxa"/>
          </w:tcPr>
          <w:p w14:paraId="5CFA4BB4" w14:textId="77777777" w:rsidR="002C474D" w:rsidRDefault="002C474D" w:rsidP="009C6F5A">
            <w:r>
              <w:t xml:space="preserve">Eventuell kompletterande </w:t>
            </w:r>
            <w:r>
              <w:lastRenderedPageBreak/>
              <w:t>läkemedelsartikelinformation.</w:t>
            </w:r>
          </w:p>
        </w:tc>
        <w:tc>
          <w:tcPr>
            <w:tcW w:w="1349" w:type="dxa"/>
          </w:tcPr>
          <w:p w14:paraId="09372F15" w14:textId="77777777" w:rsidR="002C474D" w:rsidRDefault="002C474D" w:rsidP="009C6F5A"/>
        </w:tc>
      </w:tr>
      <w:tr w:rsidR="002C474D" w14:paraId="0D27F0A5" w14:textId="77777777" w:rsidTr="009C6F5A">
        <w:tc>
          <w:tcPr>
            <w:tcW w:w="1858" w:type="dxa"/>
          </w:tcPr>
          <w:p w14:paraId="5371AC1A" w14:textId="77777777" w:rsidR="002C474D" w:rsidRDefault="002C474D" w:rsidP="009C6F5A">
            <w:r>
              <w:lastRenderedPageBreak/>
              <w:t>kompletterandeLakemedelsartikelinformation</w:t>
            </w:r>
          </w:p>
        </w:tc>
        <w:tc>
          <w:tcPr>
            <w:tcW w:w="1858" w:type="dxa"/>
          </w:tcPr>
          <w:p w14:paraId="4AE44CD1" w14:textId="77777777" w:rsidR="002C474D" w:rsidRDefault="001B1B9B" w:rsidP="009C6F5A">
            <w:hyperlink w:anchor="Lakemedelsartikelinformation">
              <w:r w:rsidR="002C474D">
                <w:rPr>
                  <w:rStyle w:val="Hyperlnk"/>
                </w:rPr>
                <w:t>Lakemedelsartikelinformation</w:t>
              </w:r>
            </w:hyperlink>
          </w:p>
        </w:tc>
        <w:tc>
          <w:tcPr>
            <w:tcW w:w="820" w:type="dxa"/>
          </w:tcPr>
          <w:p w14:paraId="3363D2EE" w14:textId="77777777" w:rsidR="002C474D" w:rsidRDefault="002C474D" w:rsidP="009C6F5A">
            <w:r>
              <w:t>0..*</w:t>
            </w:r>
          </w:p>
        </w:tc>
        <w:tc>
          <w:tcPr>
            <w:tcW w:w="3402" w:type="dxa"/>
          </w:tcPr>
          <w:p w14:paraId="179FC89C" w14:textId="77777777" w:rsidR="002C474D" w:rsidRDefault="002C474D" w:rsidP="009C6F5A">
            <w:r>
              <w:t>Eventuell kompletterande läkemedelsartikelinformation.</w:t>
            </w:r>
          </w:p>
        </w:tc>
        <w:tc>
          <w:tcPr>
            <w:tcW w:w="1349" w:type="dxa"/>
          </w:tcPr>
          <w:p w14:paraId="67DFBB79" w14:textId="77777777" w:rsidR="002C474D" w:rsidRDefault="002C474D" w:rsidP="009C6F5A"/>
        </w:tc>
      </w:tr>
      <w:tr w:rsidR="002C474D" w14:paraId="6FCD4236" w14:textId="77777777" w:rsidTr="009C6F5A">
        <w:tc>
          <w:tcPr>
            <w:tcW w:w="1858" w:type="dxa"/>
          </w:tcPr>
          <w:p w14:paraId="50479BB1" w14:textId="77777777" w:rsidR="002C474D" w:rsidRDefault="002C474D" w:rsidP="009C6F5A">
            <w:r>
              <w:t>kompletterandeLakemedelsproduktinformation</w:t>
            </w:r>
          </w:p>
        </w:tc>
        <w:tc>
          <w:tcPr>
            <w:tcW w:w="1858" w:type="dxa"/>
          </w:tcPr>
          <w:p w14:paraId="662CC684" w14:textId="77777777" w:rsidR="002C474D" w:rsidRDefault="001B1B9B" w:rsidP="009C6F5A">
            <w:hyperlink w:anchor="Lakemedelsproduktinformation">
              <w:r w:rsidR="002C474D">
                <w:rPr>
                  <w:rStyle w:val="Hyperlnk"/>
                </w:rPr>
                <w:t>Lakemedelsproduktinformation</w:t>
              </w:r>
            </w:hyperlink>
          </w:p>
        </w:tc>
        <w:tc>
          <w:tcPr>
            <w:tcW w:w="820" w:type="dxa"/>
          </w:tcPr>
          <w:p w14:paraId="5EC8A166" w14:textId="77777777" w:rsidR="002C474D" w:rsidRDefault="002C474D" w:rsidP="009C6F5A">
            <w:r>
              <w:t>0..*</w:t>
            </w:r>
          </w:p>
        </w:tc>
        <w:tc>
          <w:tcPr>
            <w:tcW w:w="3402" w:type="dxa"/>
          </w:tcPr>
          <w:p w14:paraId="51E4B207" w14:textId="77777777" w:rsidR="002C474D" w:rsidRDefault="002C474D" w:rsidP="009C6F5A">
            <w:r>
              <w:t>Eventuell kompletterande läkemedelsproduktinformation.</w:t>
            </w:r>
          </w:p>
        </w:tc>
        <w:tc>
          <w:tcPr>
            <w:tcW w:w="1349" w:type="dxa"/>
          </w:tcPr>
          <w:p w14:paraId="4D8E8691" w14:textId="77777777" w:rsidR="002C474D" w:rsidRDefault="002C474D" w:rsidP="009C6F5A"/>
        </w:tc>
      </w:tr>
      <w:tr w:rsidR="002C474D" w14:paraId="2F2AC685" w14:textId="77777777" w:rsidTr="009C6F5A">
        <w:tc>
          <w:tcPr>
            <w:tcW w:w="1858" w:type="dxa"/>
          </w:tcPr>
          <w:p w14:paraId="30721425" w14:textId="77777777" w:rsidR="002C474D" w:rsidRDefault="002C474D" w:rsidP="009C6F5A">
            <w:r>
              <w:t>svarsurval</w:t>
            </w:r>
          </w:p>
        </w:tc>
        <w:tc>
          <w:tcPr>
            <w:tcW w:w="1858" w:type="dxa"/>
          </w:tcPr>
          <w:p w14:paraId="237B92F4" w14:textId="77777777" w:rsidR="002C474D" w:rsidRDefault="001B1B9B" w:rsidP="009C6F5A">
            <w:hyperlink w:anchor="Svarsurval">
              <w:r w:rsidR="002C474D">
                <w:rPr>
                  <w:rStyle w:val="Hyperlnk"/>
                </w:rPr>
                <w:t>Svarsurval</w:t>
              </w:r>
            </w:hyperlink>
          </w:p>
        </w:tc>
        <w:tc>
          <w:tcPr>
            <w:tcW w:w="820" w:type="dxa"/>
          </w:tcPr>
          <w:p w14:paraId="56C1675E" w14:textId="77777777" w:rsidR="002C474D" w:rsidRDefault="002C474D" w:rsidP="009C6F5A">
            <w:r>
              <w:t>0..1</w:t>
            </w:r>
          </w:p>
        </w:tc>
        <w:tc>
          <w:tcPr>
            <w:tcW w:w="3402" w:type="dxa"/>
          </w:tcPr>
          <w:p w14:paraId="54A75AFD" w14:textId="77777777" w:rsidR="002C474D" w:rsidRDefault="002C474D" w:rsidP="009C6F5A">
            <w:r>
              <w:t>Svarsurval returneras om svarsurval är angivet i begäran eller om svarsurval inte är angivet och totalt antal poster är större än 100.</w:t>
            </w:r>
          </w:p>
        </w:tc>
        <w:tc>
          <w:tcPr>
            <w:tcW w:w="1349" w:type="dxa"/>
          </w:tcPr>
          <w:p w14:paraId="335A6D95" w14:textId="77777777" w:rsidR="002C474D" w:rsidRDefault="002C474D" w:rsidP="009C6F5A"/>
        </w:tc>
      </w:tr>
      <w:tr w:rsidR="002C474D" w14:paraId="2505758A" w14:textId="77777777" w:rsidTr="009C6F5A">
        <w:tc>
          <w:tcPr>
            <w:tcW w:w="1858" w:type="dxa"/>
          </w:tcPr>
          <w:p w14:paraId="170EAA8B" w14:textId="77777777" w:rsidR="002C474D" w:rsidRDefault="002C474D" w:rsidP="009C6F5A">
            <w:r>
              <w:t>totaltAntalPoster</w:t>
            </w:r>
          </w:p>
        </w:tc>
        <w:tc>
          <w:tcPr>
            <w:tcW w:w="1858" w:type="dxa"/>
          </w:tcPr>
          <w:p w14:paraId="28B16240" w14:textId="77777777" w:rsidR="002C474D" w:rsidRDefault="002C474D" w:rsidP="009C6F5A">
            <w:r>
              <w:t>int</w:t>
            </w:r>
          </w:p>
        </w:tc>
        <w:tc>
          <w:tcPr>
            <w:tcW w:w="820" w:type="dxa"/>
          </w:tcPr>
          <w:p w14:paraId="3812FD3A" w14:textId="77777777" w:rsidR="002C474D" w:rsidRDefault="002C474D" w:rsidP="009C6F5A">
            <w:r>
              <w:t>0..1</w:t>
            </w:r>
          </w:p>
        </w:tc>
        <w:tc>
          <w:tcPr>
            <w:tcW w:w="3402" w:type="dxa"/>
          </w:tcPr>
          <w:p w14:paraId="4B897AF4" w14:textId="77777777" w:rsidR="002C474D" w:rsidRDefault="002C474D" w:rsidP="009C6F5A">
            <w:r>
              <w:t>Totalt antal poster inom angiven tidsperiod.</w:t>
            </w:r>
          </w:p>
        </w:tc>
        <w:tc>
          <w:tcPr>
            <w:tcW w:w="1349" w:type="dxa"/>
          </w:tcPr>
          <w:p w14:paraId="743EB728" w14:textId="77777777" w:rsidR="002C474D" w:rsidRDefault="002C474D" w:rsidP="009C6F5A"/>
        </w:tc>
      </w:tr>
      <w:tr w:rsidR="002C474D" w14:paraId="26CCE5DD" w14:textId="77777777" w:rsidTr="009C6F5A">
        <w:tc>
          <w:tcPr>
            <w:tcW w:w="1858" w:type="dxa"/>
          </w:tcPr>
          <w:p w14:paraId="5D7AFA49" w14:textId="77777777" w:rsidR="002C474D" w:rsidRDefault="002C474D" w:rsidP="009C6F5A">
            <w:r>
              <w:t>resultCode</w:t>
            </w:r>
          </w:p>
        </w:tc>
        <w:tc>
          <w:tcPr>
            <w:tcW w:w="1858" w:type="dxa"/>
          </w:tcPr>
          <w:p w14:paraId="51E0A37A" w14:textId="77777777" w:rsidR="002C474D" w:rsidRDefault="001B1B9B" w:rsidP="009C6F5A">
            <w:hyperlink w:anchor="resultCodeEnum">
              <w:r w:rsidR="002C474D">
                <w:rPr>
                  <w:rStyle w:val="Hyperlnk"/>
                </w:rPr>
                <w:t>resultCodeEnum</w:t>
              </w:r>
            </w:hyperlink>
          </w:p>
        </w:tc>
        <w:tc>
          <w:tcPr>
            <w:tcW w:w="820" w:type="dxa"/>
          </w:tcPr>
          <w:p w14:paraId="31EC5ACF" w14:textId="77777777" w:rsidR="002C474D" w:rsidRDefault="002C474D" w:rsidP="009C6F5A">
            <w:r>
              <w:t>1..1</w:t>
            </w:r>
          </w:p>
        </w:tc>
        <w:tc>
          <w:tcPr>
            <w:tcW w:w="3402" w:type="dxa"/>
          </w:tcPr>
          <w:p w14:paraId="536488B8" w14:textId="77777777" w:rsidR="002C474D" w:rsidRDefault="002C474D" w:rsidP="009C6F5A">
            <w:r>
              <w:t>Resultatkod för anropet.</w:t>
            </w:r>
          </w:p>
        </w:tc>
        <w:tc>
          <w:tcPr>
            <w:tcW w:w="1349" w:type="dxa"/>
          </w:tcPr>
          <w:p w14:paraId="52DDECA9" w14:textId="77777777" w:rsidR="002C474D" w:rsidRDefault="002C474D" w:rsidP="009C6F5A"/>
        </w:tc>
      </w:tr>
      <w:tr w:rsidR="002C474D" w14:paraId="4CDCC83B" w14:textId="77777777" w:rsidTr="009C6F5A">
        <w:tc>
          <w:tcPr>
            <w:tcW w:w="1858" w:type="dxa"/>
          </w:tcPr>
          <w:p w14:paraId="1D9B1A4A" w14:textId="77777777" w:rsidR="002C474D" w:rsidRDefault="002C474D" w:rsidP="009C6F5A">
            <w:r>
              <w:t>comment</w:t>
            </w:r>
          </w:p>
        </w:tc>
        <w:tc>
          <w:tcPr>
            <w:tcW w:w="1858" w:type="dxa"/>
          </w:tcPr>
          <w:p w14:paraId="624C5BE7" w14:textId="77777777" w:rsidR="002C474D" w:rsidRDefault="002C474D" w:rsidP="009C6F5A">
            <w:r>
              <w:t>string</w:t>
            </w:r>
          </w:p>
        </w:tc>
        <w:tc>
          <w:tcPr>
            <w:tcW w:w="820" w:type="dxa"/>
          </w:tcPr>
          <w:p w14:paraId="266E90A6" w14:textId="77777777" w:rsidR="002C474D" w:rsidRDefault="002C474D" w:rsidP="009C6F5A">
            <w:r>
              <w:t>0..1</w:t>
            </w:r>
          </w:p>
        </w:tc>
        <w:tc>
          <w:tcPr>
            <w:tcW w:w="3402" w:type="dxa"/>
          </w:tcPr>
          <w:p w14:paraId="7AB00113" w14:textId="77777777" w:rsidR="002C474D" w:rsidRDefault="002C474D" w:rsidP="009C6F5A">
            <w:r>
              <w:t>Kommentar till eventuella fel eller varningar.</w:t>
            </w:r>
          </w:p>
        </w:tc>
        <w:tc>
          <w:tcPr>
            <w:tcW w:w="1349" w:type="dxa"/>
          </w:tcPr>
          <w:p w14:paraId="4D262EC3" w14:textId="77777777" w:rsidR="002C474D" w:rsidRDefault="002C474D" w:rsidP="009C6F5A">
            <w:r>
              <w:t>1..1024</w:t>
            </w:r>
          </w:p>
        </w:tc>
      </w:tr>
    </w:tbl>
    <w:p w14:paraId="28C8A190" w14:textId="77777777" w:rsidR="009147EE" w:rsidRDefault="009147EE" w:rsidP="009147EE"/>
    <w:p w14:paraId="17111A98" w14:textId="77777777" w:rsidR="009147EE" w:rsidRDefault="009147EE" w:rsidP="00415337"/>
    <w:p w14:paraId="388E1077" w14:textId="77777777" w:rsidR="00415337" w:rsidRDefault="00415337" w:rsidP="00415337">
      <w:pPr>
        <w:pStyle w:val="Rubrik3"/>
      </w:pPr>
      <w:r>
        <w:t>Tjänstekontraktsspecifika krav och regler</w:t>
      </w:r>
    </w:p>
    <w:p w14:paraId="3D1A6A9D"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3978EA85" w14:textId="77777777" w:rsidR="00415337" w:rsidRDefault="00415337" w:rsidP="00415337">
      <w:pPr>
        <w:rPr>
          <w:lang w:eastAsia="sv-SE"/>
        </w:rPr>
      </w:pPr>
    </w:p>
    <w:p w14:paraId="6EC9AFDA" w14:textId="67AEA098" w:rsidR="00E44B72" w:rsidRDefault="00415337">
      <w:pPr>
        <w:spacing w:after="0"/>
        <w:rPr>
          <w:lang w:eastAsia="sv-SE"/>
        </w:rPr>
      </w:pPr>
      <w:r>
        <w:rPr>
          <w:lang w:eastAsia="sv-SE"/>
        </w:rPr>
        <w:br w:type="page"/>
      </w:r>
    </w:p>
    <w:p w14:paraId="7CAE03C0" w14:textId="3AB0D953" w:rsidR="00E44B72" w:rsidRDefault="00E44B72" w:rsidP="00E44B72">
      <w:pPr>
        <w:pStyle w:val="Rubrik2"/>
        <w:rPr>
          <w:ins w:id="393" w:author="Malin Nord" w:date="2014-10-07T13:40:00Z"/>
        </w:rPr>
      </w:pPr>
      <w:bookmarkStart w:id="394" w:name="_Toc401586984"/>
      <w:bookmarkStart w:id="395" w:name="_Toc232015059"/>
      <w:ins w:id="396" w:author="Malin Nord" w:date="2014-10-07T13:40:00Z">
        <w:r w:rsidRPr="00F201BB">
          <w:lastRenderedPageBreak/>
          <w:t>Get</w:t>
        </w:r>
        <w:r>
          <w:t>MedicalPrescriptions</w:t>
        </w:r>
        <w:bookmarkEnd w:id="394"/>
      </w:ins>
    </w:p>
    <w:p w14:paraId="6E5B92C3" w14:textId="56787A8E" w:rsidR="00836CE1" w:rsidRDefault="00037449" w:rsidP="00037449">
      <w:pPr>
        <w:rPr>
          <w:ins w:id="397" w:author="Maria Wettermark" w:date="2014-10-15T09:10:00Z"/>
        </w:rPr>
      </w:pPr>
      <w:ins w:id="398" w:author="Maria Wettermark" w:date="2014-10-15T09:10:00Z">
        <w:r>
          <w:t xml:space="preserve">Tjänsten hämtar information om </w:t>
        </w:r>
      </w:ins>
      <w:ins w:id="399" w:author="Maria Wettermark" w:date="2014-10-20T09:01:00Z">
        <w:r w:rsidR="00967B32">
          <w:t xml:space="preserve">den senaste versionen av </w:t>
        </w:r>
      </w:ins>
      <w:ins w:id="400" w:author="Maria Wettermark" w:date="2014-10-15T09:10:00Z">
        <w:r>
          <w:t>patientens</w:t>
        </w:r>
      </w:ins>
      <w:ins w:id="401" w:author="Maria Wettermark" w:date="2014-10-20T08:59:00Z">
        <w:r w:rsidR="00836CE1">
          <w:t xml:space="preserve"> recept</w:t>
        </w:r>
      </w:ins>
      <w:ins w:id="402" w:author="Maria Wettermark" w:date="2014-10-20T10:48:00Z">
        <w:r w:rsidR="008360E3">
          <w:t xml:space="preserve"> från Receptdepå</w:t>
        </w:r>
      </w:ins>
      <w:ins w:id="403" w:author="Maria Wettermark" w:date="2014-10-20T10:49:00Z">
        <w:r w:rsidR="008360E3">
          <w:t xml:space="preserve"> human</w:t>
        </w:r>
      </w:ins>
      <w:ins w:id="404" w:author="Maria Wettermark" w:date="2014-10-15T09:10:00Z">
        <w:r w:rsidR="00967B32">
          <w:t>.</w:t>
        </w:r>
      </w:ins>
      <w:ins w:id="405" w:author="Maria Wettermark" w:date="2014-10-20T09:02:00Z">
        <w:r w:rsidR="00967B32">
          <w:t xml:space="preserve"> För dospatienter returneras även information o</w:t>
        </w:r>
        <w:r w:rsidR="00191323">
          <w:t>m senaste uttag</w:t>
        </w:r>
        <w:r w:rsidR="00967B32">
          <w:t>.</w:t>
        </w:r>
      </w:ins>
    </w:p>
    <w:p w14:paraId="7D6FDC1A" w14:textId="77777777" w:rsidR="00E44B72" w:rsidRPr="00F201BB" w:rsidRDefault="00E44B72" w:rsidP="00E44B72">
      <w:pPr>
        <w:pStyle w:val="Rubrik3"/>
        <w:rPr>
          <w:ins w:id="406" w:author="Malin Nord" w:date="2014-10-07T13:41:00Z"/>
        </w:rPr>
      </w:pPr>
      <w:ins w:id="407" w:author="Malin Nord" w:date="2014-10-07T13:41:00Z">
        <w:r w:rsidRPr="00F201BB">
          <w:t>Version</w:t>
        </w:r>
      </w:ins>
    </w:p>
    <w:p w14:paraId="475BD2FF" w14:textId="77777777" w:rsidR="00E44B72" w:rsidRPr="00F201BB" w:rsidRDefault="00E44B72" w:rsidP="00E44B72">
      <w:pPr>
        <w:rPr>
          <w:ins w:id="408" w:author="Malin Nord" w:date="2014-10-07T13:41:00Z"/>
        </w:rPr>
      </w:pPr>
      <w:ins w:id="409" w:author="Malin Nord" w:date="2014-10-07T13:41:00Z">
        <w:r w:rsidRPr="00F201BB">
          <w:t>1.0</w:t>
        </w:r>
      </w:ins>
    </w:p>
    <w:p w14:paraId="28BA5CBA" w14:textId="77777777" w:rsidR="00E44B72" w:rsidRPr="00F201BB" w:rsidRDefault="00E44B72" w:rsidP="00E44B72">
      <w:pPr>
        <w:pStyle w:val="Rubrik3"/>
        <w:rPr>
          <w:ins w:id="410" w:author="Malin Nord" w:date="2014-10-07T13:41:00Z"/>
        </w:rPr>
      </w:pPr>
      <w:ins w:id="411" w:author="Malin Nord" w:date="2014-10-07T13:41:00Z">
        <w:r w:rsidRPr="00F201BB">
          <w:t>Fältregler</w:t>
        </w:r>
      </w:ins>
    </w:p>
    <w:p w14:paraId="7D305CE5" w14:textId="77777777" w:rsidR="00E44B72" w:rsidRDefault="00E44B72" w:rsidP="00E44B72">
      <w:pPr>
        <w:rPr>
          <w:ins w:id="412" w:author="Malin Nord" w:date="2014-10-07T13:42:00Z"/>
        </w:rPr>
      </w:pPr>
      <w:ins w:id="413" w:author="Malin Nord" w:date="2014-10-07T13:41:00Z">
        <w:r w:rsidRPr="00F201BB">
          <w:t xml:space="preserve">Nedanstående tabell beskriver varje element i begäran och svar. Har namnet en * finns </w:t>
        </w:r>
        <w:r>
          <w:t>ytterligare</w:t>
        </w:r>
        <w:r w:rsidRPr="00F201BB">
          <w:t xml:space="preserve"> regler för detta element och beskrivs mer i detalj i stycket Regler. </w:t>
        </w:r>
        <w:r>
          <w:t xml:space="preserve">Om multipliciteten anges som ”Del av val” ingår </w:t>
        </w:r>
      </w:ins>
      <w:ins w:id="414" w:author="Malin Nord" w:date="2014-10-07T13:42:00Z">
        <w:r>
          <w:t>parametrarna i datatypen i ett tvingande val, d.v.s. enbart en av dem skall anges.</w:t>
        </w:r>
      </w:ins>
    </w:p>
    <w:p w14:paraId="4368CA95" w14:textId="77777777" w:rsidR="00E44B72" w:rsidRDefault="00E44B72" w:rsidP="00E44B72">
      <w:pPr>
        <w:rPr>
          <w:ins w:id="415" w:author="Malin Nord" w:date="2014-10-07T13:42:00Z"/>
        </w:rPr>
      </w:pPr>
    </w:p>
    <w:p w14:paraId="263086AE" w14:textId="2312F534" w:rsidR="00E44B72" w:rsidRDefault="00E44B72" w:rsidP="00E44B72">
      <w:pPr>
        <w:pStyle w:val="Rubrik41"/>
        <w:rPr>
          <w:ins w:id="416" w:author="Malin Nord" w:date="2014-10-07T13:42:00Z"/>
        </w:rPr>
      </w:pPr>
      <w:ins w:id="417" w:author="Malin Nord" w:date="2014-10-07T13:42:00Z">
        <w:r>
          <w:t> GetMedicalPrescriptionsType</w:t>
        </w:r>
      </w:ins>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44B72" w:rsidRPr="0038015E" w14:paraId="2A340C98" w14:textId="77777777" w:rsidTr="00E44B72">
        <w:trPr>
          <w:ins w:id="418" w:author="Malin Nord" w:date="2014-10-07T13:45:00Z"/>
        </w:trPr>
        <w:tc>
          <w:tcPr>
            <w:tcW w:w="1858" w:type="dxa"/>
            <w:shd w:val="clear" w:color="auto" w:fill="4F81BD" w:themeFill="accent1"/>
          </w:tcPr>
          <w:p w14:paraId="5381AD6A" w14:textId="77777777" w:rsidR="00E44B72" w:rsidRDefault="00E44B72" w:rsidP="00E44B72">
            <w:pPr>
              <w:rPr>
                <w:ins w:id="419" w:author="Malin Nord" w:date="2014-10-07T13:45:00Z"/>
                <w:b/>
                <w:bCs/>
                <w:color w:val="FFFFFF" w:themeColor="background1"/>
              </w:rPr>
            </w:pPr>
            <w:ins w:id="420" w:author="Malin Nord" w:date="2014-10-07T13:45:00Z">
              <w:r>
                <w:rPr>
                  <w:b/>
                  <w:bCs/>
                  <w:color w:val="FFFFFF" w:themeColor="background1"/>
                </w:rPr>
                <w:t>Namn</w:t>
              </w:r>
            </w:ins>
          </w:p>
        </w:tc>
        <w:tc>
          <w:tcPr>
            <w:tcW w:w="1858" w:type="dxa"/>
            <w:shd w:val="clear" w:color="auto" w:fill="4F81BD" w:themeFill="accent1"/>
          </w:tcPr>
          <w:p w14:paraId="30E6ACF3" w14:textId="77777777" w:rsidR="00E44B72" w:rsidRDefault="00E44B72" w:rsidP="00E44B72">
            <w:pPr>
              <w:rPr>
                <w:ins w:id="421" w:author="Malin Nord" w:date="2014-10-07T13:45:00Z"/>
                <w:b/>
                <w:bCs/>
                <w:color w:val="FFFFFF" w:themeColor="background1"/>
              </w:rPr>
            </w:pPr>
            <w:ins w:id="422" w:author="Malin Nord" w:date="2014-10-07T13:45:00Z">
              <w:r>
                <w:rPr>
                  <w:b/>
                  <w:bCs/>
                  <w:color w:val="FFFFFF" w:themeColor="background1"/>
                </w:rPr>
                <w:t>Typ</w:t>
              </w:r>
            </w:ins>
          </w:p>
        </w:tc>
        <w:tc>
          <w:tcPr>
            <w:tcW w:w="820" w:type="dxa"/>
            <w:shd w:val="clear" w:color="auto" w:fill="4F81BD" w:themeFill="accent1"/>
          </w:tcPr>
          <w:p w14:paraId="1C85C045" w14:textId="77777777" w:rsidR="00E44B72" w:rsidRDefault="00E44B72" w:rsidP="00E44B72">
            <w:pPr>
              <w:rPr>
                <w:ins w:id="423" w:author="Malin Nord" w:date="2014-10-07T13:45:00Z"/>
                <w:b/>
                <w:bCs/>
                <w:color w:val="FFFFFF" w:themeColor="background1"/>
              </w:rPr>
            </w:pPr>
            <w:ins w:id="424" w:author="Malin Nord" w:date="2014-10-07T13:45:00Z">
              <w:r>
                <w:rPr>
                  <w:b/>
                  <w:bCs/>
                  <w:color w:val="FFFFFF" w:themeColor="background1"/>
                </w:rPr>
                <w:t>Mult.</w:t>
              </w:r>
            </w:ins>
          </w:p>
        </w:tc>
        <w:tc>
          <w:tcPr>
            <w:tcW w:w="3402" w:type="dxa"/>
            <w:shd w:val="clear" w:color="auto" w:fill="4F81BD" w:themeFill="accent1"/>
          </w:tcPr>
          <w:p w14:paraId="522DD050" w14:textId="77777777" w:rsidR="00E44B72" w:rsidRDefault="00E44B72" w:rsidP="00E44B72">
            <w:pPr>
              <w:rPr>
                <w:ins w:id="425" w:author="Malin Nord" w:date="2014-10-07T13:45:00Z"/>
                <w:b/>
                <w:bCs/>
                <w:color w:val="FFFFFF" w:themeColor="background1"/>
              </w:rPr>
            </w:pPr>
            <w:ins w:id="426" w:author="Malin Nord" w:date="2014-10-07T13:45:00Z">
              <w:r>
                <w:rPr>
                  <w:b/>
                  <w:bCs/>
                  <w:color w:val="FFFFFF" w:themeColor="background1"/>
                </w:rPr>
                <w:t>Beskrivning</w:t>
              </w:r>
            </w:ins>
          </w:p>
        </w:tc>
        <w:tc>
          <w:tcPr>
            <w:tcW w:w="1349" w:type="dxa"/>
            <w:shd w:val="clear" w:color="auto" w:fill="4F81BD" w:themeFill="accent1"/>
          </w:tcPr>
          <w:p w14:paraId="429D5E36" w14:textId="77777777" w:rsidR="00E44B72" w:rsidRDefault="00E44B72" w:rsidP="00E44B72">
            <w:pPr>
              <w:rPr>
                <w:ins w:id="427" w:author="Malin Nord" w:date="2014-10-07T13:45:00Z"/>
                <w:b/>
                <w:bCs/>
                <w:color w:val="FFFFFF" w:themeColor="background1"/>
              </w:rPr>
            </w:pPr>
            <w:ins w:id="428" w:author="Malin Nord" w:date="2014-10-07T13:45:00Z">
              <w:r>
                <w:rPr>
                  <w:b/>
                  <w:bCs/>
                  <w:color w:val="FFFFFF" w:themeColor="background1"/>
                </w:rPr>
                <w:t>Fältlängder</w:t>
              </w:r>
            </w:ins>
          </w:p>
        </w:tc>
      </w:tr>
      <w:tr w:rsidR="00E44B72" w14:paraId="53008C46" w14:textId="77777777" w:rsidTr="00E44B72">
        <w:trPr>
          <w:ins w:id="429" w:author="Malin Nord" w:date="2014-10-07T13:45:00Z"/>
        </w:trPr>
        <w:tc>
          <w:tcPr>
            <w:tcW w:w="1858" w:type="dxa"/>
          </w:tcPr>
          <w:p w14:paraId="29D3E7EE" w14:textId="77777777" w:rsidR="00E44B72" w:rsidRDefault="00E44B72" w:rsidP="00E44B72">
            <w:pPr>
              <w:rPr>
                <w:ins w:id="430" w:author="Malin Nord" w:date="2014-10-07T13:45:00Z"/>
              </w:rPr>
            </w:pPr>
            <w:ins w:id="431" w:author="Malin Nord" w:date="2014-10-07T13:45:00Z">
              <w:r>
                <w:t>patient</w:t>
              </w:r>
            </w:ins>
          </w:p>
        </w:tc>
        <w:tc>
          <w:tcPr>
            <w:tcW w:w="1858" w:type="dxa"/>
          </w:tcPr>
          <w:p w14:paraId="41755E97" w14:textId="77777777" w:rsidR="00E44B72" w:rsidRDefault="00E44B72" w:rsidP="00E44B72">
            <w:pPr>
              <w:rPr>
                <w:ins w:id="432" w:author="Malin Nord" w:date="2014-10-07T13:45:00Z"/>
              </w:rPr>
            </w:pPr>
            <w:ins w:id="433" w:author="Malin Nord" w:date="2014-10-07T13:45:00Z">
              <w:r>
                <w:fldChar w:fldCharType="begin"/>
              </w:r>
              <w:r>
                <w:instrText xml:space="preserve"> HYPERLINK \l "Patient" \h </w:instrText>
              </w:r>
              <w:r>
                <w:fldChar w:fldCharType="separate"/>
              </w:r>
              <w:r>
                <w:rPr>
                  <w:rStyle w:val="Hyperlnk"/>
                </w:rPr>
                <w:t>Patient</w:t>
              </w:r>
              <w:r>
                <w:rPr>
                  <w:rStyle w:val="Hyperlnk"/>
                </w:rPr>
                <w:fldChar w:fldCharType="end"/>
              </w:r>
            </w:ins>
          </w:p>
        </w:tc>
        <w:tc>
          <w:tcPr>
            <w:tcW w:w="820" w:type="dxa"/>
          </w:tcPr>
          <w:p w14:paraId="4EBAAB7C" w14:textId="77777777" w:rsidR="00E44B72" w:rsidRDefault="00E44B72" w:rsidP="00E44B72">
            <w:pPr>
              <w:rPr>
                <w:ins w:id="434" w:author="Malin Nord" w:date="2014-10-07T13:45:00Z"/>
              </w:rPr>
            </w:pPr>
            <w:ins w:id="435" w:author="Malin Nord" w:date="2014-10-07T13:45:00Z">
              <w:r>
                <w:t>1..1</w:t>
              </w:r>
            </w:ins>
          </w:p>
        </w:tc>
        <w:tc>
          <w:tcPr>
            <w:tcW w:w="3402" w:type="dxa"/>
          </w:tcPr>
          <w:p w14:paraId="6A518BB6" w14:textId="77777777" w:rsidR="00E44B72" w:rsidRDefault="00E44B72" w:rsidP="00E44B72">
            <w:pPr>
              <w:rPr>
                <w:ins w:id="436" w:author="Malin Nord" w:date="2014-10-07T13:45:00Z"/>
              </w:rPr>
            </w:pPr>
            <w:ins w:id="437" w:author="Malin Nord" w:date="2014-10-07T13:45:00Z">
              <w:r>
                <w:t>Patient att hämta ordinationer för.</w:t>
              </w:r>
            </w:ins>
          </w:p>
        </w:tc>
        <w:tc>
          <w:tcPr>
            <w:tcW w:w="1349" w:type="dxa"/>
          </w:tcPr>
          <w:p w14:paraId="5569B2E3" w14:textId="77777777" w:rsidR="00E44B72" w:rsidRDefault="00E44B72" w:rsidP="00E44B72">
            <w:pPr>
              <w:rPr>
                <w:ins w:id="438" w:author="Malin Nord" w:date="2014-10-07T13:45:00Z"/>
              </w:rPr>
            </w:pPr>
          </w:p>
        </w:tc>
      </w:tr>
      <w:tr w:rsidR="00E44B72" w14:paraId="17B7E9F1" w14:textId="77777777" w:rsidTr="00E44B72">
        <w:trPr>
          <w:ins w:id="439" w:author="Malin Nord" w:date="2014-10-07T13:45:00Z"/>
        </w:trPr>
        <w:tc>
          <w:tcPr>
            <w:tcW w:w="1858" w:type="dxa"/>
          </w:tcPr>
          <w:p w14:paraId="57124327" w14:textId="77777777" w:rsidR="00E44B72" w:rsidRDefault="00E44B72" w:rsidP="00E44B72">
            <w:pPr>
              <w:rPr>
                <w:ins w:id="440" w:author="Malin Nord" w:date="2014-10-07T13:45:00Z"/>
              </w:rPr>
            </w:pPr>
            <w:ins w:id="441" w:author="Malin Nord" w:date="2014-10-07T13:45:00Z">
              <w:r>
                <w:t>samtyckeLasRecept</w:t>
              </w:r>
            </w:ins>
          </w:p>
        </w:tc>
        <w:tc>
          <w:tcPr>
            <w:tcW w:w="1858" w:type="dxa"/>
          </w:tcPr>
          <w:p w14:paraId="72A71452" w14:textId="77777777" w:rsidR="00E44B72" w:rsidRDefault="00E44B72" w:rsidP="00E44B72">
            <w:pPr>
              <w:rPr>
                <w:ins w:id="442" w:author="Malin Nord" w:date="2014-10-07T13:45:00Z"/>
              </w:rPr>
            </w:pPr>
            <w:ins w:id="443" w:author="Malin Nord" w:date="2014-10-07T13:45:00Z">
              <w:r>
                <w:t>boolean</w:t>
              </w:r>
            </w:ins>
          </w:p>
        </w:tc>
        <w:tc>
          <w:tcPr>
            <w:tcW w:w="820" w:type="dxa"/>
          </w:tcPr>
          <w:p w14:paraId="0EC36FE0" w14:textId="77777777" w:rsidR="00E44B72" w:rsidRDefault="00E44B72" w:rsidP="00E44B72">
            <w:pPr>
              <w:rPr>
                <w:ins w:id="444" w:author="Malin Nord" w:date="2014-10-07T13:45:00Z"/>
              </w:rPr>
            </w:pPr>
            <w:ins w:id="445" w:author="Malin Nord" w:date="2014-10-07T13:45:00Z">
              <w:r>
                <w:t>1..1</w:t>
              </w:r>
            </w:ins>
          </w:p>
        </w:tc>
        <w:tc>
          <w:tcPr>
            <w:tcW w:w="3402" w:type="dxa"/>
          </w:tcPr>
          <w:p w14:paraId="7AA78F02" w14:textId="77777777" w:rsidR="00E44B72" w:rsidRDefault="00E44B72" w:rsidP="00E44B72">
            <w:pPr>
              <w:rPr>
                <w:ins w:id="446" w:author="Malin Nord" w:date="2014-10-07T13:45:00Z"/>
              </w:rPr>
            </w:pPr>
            <w:ins w:id="447" w:author="Malin Nord" w:date="2014-10-07T13:45:00Z">
              <w:r>
                <w:t>Patientes samtycke att lämna ut receptinformation (från Receptdepå human).</w:t>
              </w:r>
            </w:ins>
          </w:p>
        </w:tc>
        <w:tc>
          <w:tcPr>
            <w:tcW w:w="1349" w:type="dxa"/>
          </w:tcPr>
          <w:p w14:paraId="09262722" w14:textId="77777777" w:rsidR="00E44B72" w:rsidRDefault="00E44B72" w:rsidP="00E44B72">
            <w:pPr>
              <w:rPr>
                <w:ins w:id="448" w:author="Malin Nord" w:date="2014-10-07T13:45:00Z"/>
              </w:rPr>
            </w:pPr>
          </w:p>
        </w:tc>
      </w:tr>
      <w:tr w:rsidR="00E44B72" w14:paraId="6F894861" w14:textId="77777777" w:rsidTr="00E44B72">
        <w:trPr>
          <w:ins w:id="449" w:author="Malin Nord" w:date="2014-10-07T13:45:00Z"/>
        </w:trPr>
        <w:tc>
          <w:tcPr>
            <w:tcW w:w="1858" w:type="dxa"/>
          </w:tcPr>
          <w:p w14:paraId="05968AEF" w14:textId="77777777" w:rsidR="00E44B72" w:rsidRDefault="00E44B72" w:rsidP="00E44B72">
            <w:pPr>
              <w:rPr>
                <w:ins w:id="450" w:author="Malin Nord" w:date="2014-10-07T13:45:00Z"/>
              </w:rPr>
            </w:pPr>
            <w:ins w:id="451" w:author="Malin Nord" w:date="2014-10-07T13:45:00Z">
              <w:r>
                <w:t>aktuellaRecept</w:t>
              </w:r>
            </w:ins>
          </w:p>
        </w:tc>
        <w:tc>
          <w:tcPr>
            <w:tcW w:w="1858" w:type="dxa"/>
          </w:tcPr>
          <w:p w14:paraId="7B5CB821" w14:textId="77777777" w:rsidR="00E44B72" w:rsidRDefault="00E44B72" w:rsidP="00E44B72">
            <w:pPr>
              <w:rPr>
                <w:ins w:id="452" w:author="Malin Nord" w:date="2014-10-07T13:45:00Z"/>
              </w:rPr>
            </w:pPr>
            <w:ins w:id="453" w:author="Malin Nord" w:date="2014-10-07T13:45:00Z">
              <w:r>
                <w:t>boolean</w:t>
              </w:r>
            </w:ins>
          </w:p>
        </w:tc>
        <w:tc>
          <w:tcPr>
            <w:tcW w:w="820" w:type="dxa"/>
          </w:tcPr>
          <w:p w14:paraId="2F10CADE" w14:textId="77777777" w:rsidR="00E44B72" w:rsidRDefault="00E44B72" w:rsidP="00E44B72">
            <w:pPr>
              <w:rPr>
                <w:ins w:id="454" w:author="Malin Nord" w:date="2014-10-07T13:45:00Z"/>
              </w:rPr>
            </w:pPr>
            <w:ins w:id="455" w:author="Malin Nord" w:date="2014-10-07T13:45:00Z">
              <w:r>
                <w:t>0..1</w:t>
              </w:r>
            </w:ins>
          </w:p>
        </w:tc>
        <w:tc>
          <w:tcPr>
            <w:tcW w:w="3402" w:type="dxa"/>
          </w:tcPr>
          <w:p w14:paraId="32436A4F" w14:textId="77777777" w:rsidR="00E44B72" w:rsidRDefault="00E44B72" w:rsidP="00E44B72">
            <w:pPr>
              <w:rPr>
                <w:ins w:id="456" w:author="Malin Nord" w:date="2014-10-07T13:45:00Z"/>
              </w:rPr>
            </w:pPr>
            <w:ins w:id="457" w:author="Malin Nord" w:date="2014-10-07T13:45:00Z">
              <w:r>
                <w:t>Markerar om aktuella recept ska returneras.</w:t>
              </w:r>
            </w:ins>
          </w:p>
        </w:tc>
        <w:tc>
          <w:tcPr>
            <w:tcW w:w="1349" w:type="dxa"/>
          </w:tcPr>
          <w:p w14:paraId="5F52335C" w14:textId="77777777" w:rsidR="00E44B72" w:rsidRDefault="00E44B72" w:rsidP="00E44B72">
            <w:pPr>
              <w:rPr>
                <w:ins w:id="458" w:author="Malin Nord" w:date="2014-10-07T13:45:00Z"/>
              </w:rPr>
            </w:pPr>
          </w:p>
        </w:tc>
      </w:tr>
      <w:tr w:rsidR="00E44B72" w14:paraId="412D4508" w14:textId="77777777" w:rsidTr="00E44B72">
        <w:trPr>
          <w:ins w:id="459" w:author="Malin Nord" w:date="2014-10-07T13:45:00Z"/>
        </w:trPr>
        <w:tc>
          <w:tcPr>
            <w:tcW w:w="1858" w:type="dxa"/>
          </w:tcPr>
          <w:p w14:paraId="00AAAA07" w14:textId="77777777" w:rsidR="00E44B72" w:rsidRDefault="00E44B72" w:rsidP="00E44B72">
            <w:pPr>
              <w:rPr>
                <w:ins w:id="460" w:author="Malin Nord" w:date="2014-10-07T13:45:00Z"/>
              </w:rPr>
            </w:pPr>
            <w:ins w:id="461" w:author="Malin Nord" w:date="2014-10-07T13:45:00Z">
              <w:r>
                <w:t>ickeAktuellaRecept</w:t>
              </w:r>
            </w:ins>
          </w:p>
        </w:tc>
        <w:tc>
          <w:tcPr>
            <w:tcW w:w="1858" w:type="dxa"/>
          </w:tcPr>
          <w:p w14:paraId="2E497A87" w14:textId="77777777" w:rsidR="00E44B72" w:rsidRDefault="00E44B72" w:rsidP="00E44B72">
            <w:pPr>
              <w:rPr>
                <w:ins w:id="462" w:author="Malin Nord" w:date="2014-10-07T13:45:00Z"/>
              </w:rPr>
            </w:pPr>
            <w:ins w:id="463" w:author="Malin Nord" w:date="2014-10-07T13:45:00Z">
              <w:r>
                <w:t>boolean</w:t>
              </w:r>
            </w:ins>
          </w:p>
        </w:tc>
        <w:tc>
          <w:tcPr>
            <w:tcW w:w="820" w:type="dxa"/>
          </w:tcPr>
          <w:p w14:paraId="53EE586C" w14:textId="77777777" w:rsidR="00E44B72" w:rsidRDefault="00E44B72" w:rsidP="00E44B72">
            <w:pPr>
              <w:rPr>
                <w:ins w:id="464" w:author="Malin Nord" w:date="2014-10-07T13:45:00Z"/>
              </w:rPr>
            </w:pPr>
            <w:ins w:id="465" w:author="Malin Nord" w:date="2014-10-07T13:45:00Z">
              <w:r>
                <w:t>0..1</w:t>
              </w:r>
            </w:ins>
          </w:p>
        </w:tc>
        <w:tc>
          <w:tcPr>
            <w:tcW w:w="3402" w:type="dxa"/>
          </w:tcPr>
          <w:p w14:paraId="79C3023B" w14:textId="77777777" w:rsidR="00E44B72" w:rsidRDefault="00E44B72" w:rsidP="00E44B72">
            <w:pPr>
              <w:rPr>
                <w:ins w:id="466" w:author="Malin Nord" w:date="2014-10-07T13:45:00Z"/>
              </w:rPr>
            </w:pPr>
            <w:ins w:id="467" w:author="Malin Nord" w:date="2014-10-07T13:45:00Z">
              <w:r>
                <w:t>Markerar om icke-aktuella recept ska returneras.</w:t>
              </w:r>
            </w:ins>
          </w:p>
        </w:tc>
        <w:tc>
          <w:tcPr>
            <w:tcW w:w="1349" w:type="dxa"/>
          </w:tcPr>
          <w:p w14:paraId="4939959B" w14:textId="77777777" w:rsidR="00E44B72" w:rsidRDefault="00E44B72" w:rsidP="00E44B72">
            <w:pPr>
              <w:rPr>
                <w:ins w:id="468" w:author="Malin Nord" w:date="2014-10-07T13:45:00Z"/>
              </w:rPr>
            </w:pPr>
          </w:p>
        </w:tc>
      </w:tr>
      <w:tr w:rsidR="00E44B72" w14:paraId="359327DB" w14:textId="77777777" w:rsidTr="00E44B72">
        <w:trPr>
          <w:ins w:id="469" w:author="Malin Nord" w:date="2014-10-07T13:45:00Z"/>
        </w:trPr>
        <w:tc>
          <w:tcPr>
            <w:tcW w:w="1858" w:type="dxa"/>
          </w:tcPr>
          <w:p w14:paraId="00BE2910" w14:textId="77777777" w:rsidR="00E44B72" w:rsidRDefault="00E44B72" w:rsidP="00E44B72">
            <w:pPr>
              <w:rPr>
                <w:ins w:id="470" w:author="Malin Nord" w:date="2014-10-07T13:45:00Z"/>
              </w:rPr>
            </w:pPr>
            <w:ins w:id="471" w:author="Malin Nord" w:date="2014-10-07T13:45:00Z">
              <w:r>
                <w:t>varainformation</w:t>
              </w:r>
            </w:ins>
          </w:p>
        </w:tc>
        <w:tc>
          <w:tcPr>
            <w:tcW w:w="1858" w:type="dxa"/>
          </w:tcPr>
          <w:p w14:paraId="1A3A0688" w14:textId="77777777" w:rsidR="00E44B72" w:rsidRDefault="00E44B72" w:rsidP="00E44B72">
            <w:pPr>
              <w:rPr>
                <w:ins w:id="472" w:author="Malin Nord" w:date="2014-10-07T13:45:00Z"/>
              </w:rPr>
            </w:pPr>
            <w:ins w:id="473" w:author="Malin Nord" w:date="2014-10-07T13:45:00Z">
              <w:r>
                <w:t>boolean</w:t>
              </w:r>
            </w:ins>
          </w:p>
        </w:tc>
        <w:tc>
          <w:tcPr>
            <w:tcW w:w="820" w:type="dxa"/>
          </w:tcPr>
          <w:p w14:paraId="3F196055" w14:textId="77777777" w:rsidR="00E44B72" w:rsidRDefault="00E44B72" w:rsidP="00E44B72">
            <w:pPr>
              <w:rPr>
                <w:ins w:id="474" w:author="Malin Nord" w:date="2014-10-07T13:45:00Z"/>
              </w:rPr>
            </w:pPr>
            <w:ins w:id="475" w:author="Malin Nord" w:date="2014-10-07T13:45:00Z">
              <w:r>
                <w:t>0..1</w:t>
              </w:r>
            </w:ins>
          </w:p>
        </w:tc>
        <w:tc>
          <w:tcPr>
            <w:tcW w:w="3402" w:type="dxa"/>
          </w:tcPr>
          <w:p w14:paraId="4B916273" w14:textId="77777777" w:rsidR="00E44B72" w:rsidRDefault="00E44B72" w:rsidP="00E44B72">
            <w:pPr>
              <w:rPr>
                <w:ins w:id="476" w:author="Malin Nord" w:date="2014-10-07T13:45:00Z"/>
              </w:rPr>
            </w:pPr>
            <w:ins w:id="477" w:author="Malin Nord" w:date="2014-10-07T13:45:00Z">
              <w:r>
                <w:t>Anger om svaret ska kompletteras med information från Produkt- och artikelregistret. Se kompletterandeHandelsvaruinformation, kompletterandeLakemedelsartikelinformation och kompletterandeLakemedelsproduktinformation.</w:t>
              </w:r>
            </w:ins>
          </w:p>
        </w:tc>
        <w:tc>
          <w:tcPr>
            <w:tcW w:w="1349" w:type="dxa"/>
          </w:tcPr>
          <w:p w14:paraId="237AB58A" w14:textId="77777777" w:rsidR="00E44B72" w:rsidRDefault="00E44B72" w:rsidP="00E44B72">
            <w:pPr>
              <w:rPr>
                <w:ins w:id="478" w:author="Malin Nord" w:date="2014-10-07T13:45:00Z"/>
              </w:rPr>
            </w:pPr>
          </w:p>
        </w:tc>
      </w:tr>
      <w:tr w:rsidR="00E44B72" w14:paraId="6608B44A" w14:textId="77777777" w:rsidTr="00E44B72">
        <w:trPr>
          <w:ins w:id="479" w:author="Malin Nord" w:date="2014-10-07T13:45:00Z"/>
        </w:trPr>
        <w:tc>
          <w:tcPr>
            <w:tcW w:w="1858" w:type="dxa"/>
          </w:tcPr>
          <w:p w14:paraId="696CC34A" w14:textId="77777777" w:rsidR="00E44B72" w:rsidRDefault="00E44B72" w:rsidP="00E44B72">
            <w:pPr>
              <w:rPr>
                <w:ins w:id="480" w:author="Malin Nord" w:date="2014-10-07T13:45:00Z"/>
              </w:rPr>
            </w:pPr>
            <w:ins w:id="481" w:author="Malin Nord" w:date="2014-10-07T13:45:00Z">
              <w:r>
                <w:t>anvandareinformation</w:t>
              </w:r>
            </w:ins>
          </w:p>
        </w:tc>
        <w:tc>
          <w:tcPr>
            <w:tcW w:w="1858" w:type="dxa"/>
          </w:tcPr>
          <w:p w14:paraId="0C8CD9B5" w14:textId="77777777" w:rsidR="00E44B72" w:rsidRDefault="00E44B72" w:rsidP="00E44B72">
            <w:pPr>
              <w:rPr>
                <w:ins w:id="482" w:author="Malin Nord" w:date="2014-10-07T13:45:00Z"/>
              </w:rPr>
            </w:pPr>
            <w:ins w:id="483" w:author="Malin Nord" w:date="2014-10-07T13:45:00Z">
              <w:r>
                <w:fldChar w:fldCharType="begin"/>
              </w:r>
              <w:r>
                <w:instrText xml:space="preserve"> HYPERLINK \l "Anvandareinformation" \h </w:instrText>
              </w:r>
              <w:r>
                <w:fldChar w:fldCharType="separate"/>
              </w:r>
              <w:r>
                <w:rPr>
                  <w:rStyle w:val="Hyperlnk"/>
                </w:rPr>
                <w:t>Anvandareinformation</w:t>
              </w:r>
              <w:r>
                <w:rPr>
                  <w:rStyle w:val="Hyperlnk"/>
                </w:rPr>
                <w:fldChar w:fldCharType="end"/>
              </w:r>
            </w:ins>
          </w:p>
        </w:tc>
        <w:tc>
          <w:tcPr>
            <w:tcW w:w="820" w:type="dxa"/>
          </w:tcPr>
          <w:p w14:paraId="1288B6D8" w14:textId="77777777" w:rsidR="00E44B72" w:rsidRDefault="00E44B72" w:rsidP="00E44B72">
            <w:pPr>
              <w:rPr>
                <w:ins w:id="484" w:author="Malin Nord" w:date="2014-10-07T13:45:00Z"/>
              </w:rPr>
            </w:pPr>
            <w:ins w:id="485" w:author="Malin Nord" w:date="2014-10-07T13:45:00Z">
              <w:r>
                <w:t>1..1</w:t>
              </w:r>
            </w:ins>
          </w:p>
        </w:tc>
        <w:tc>
          <w:tcPr>
            <w:tcW w:w="3402" w:type="dxa"/>
          </w:tcPr>
          <w:p w14:paraId="21DB37E4" w14:textId="708B488F" w:rsidR="00E44B72" w:rsidRDefault="00E44B72">
            <w:pPr>
              <w:rPr>
                <w:ins w:id="486" w:author="Malin Nord" w:date="2014-10-07T13:45:00Z"/>
              </w:rPr>
            </w:pPr>
            <w:ins w:id="487" w:author="Malin Nord" w:date="2014-10-07T13:45:00Z">
              <w:r>
                <w:t xml:space="preserve">Användarinformation för loggning, behörighetskontroller.                         Obligatorisk information vid anrop till </w:t>
              </w:r>
              <w:del w:id="488" w:author="Maria Wettermark" w:date="2014-10-20T10:51:00Z">
                <w:r w:rsidDel="00961FE4">
                  <w:delText>receptregister</w:delText>
                </w:r>
              </w:del>
            </w:ins>
            <w:ins w:id="489" w:author="Maria Wettermark" w:date="2014-10-20T10:51:00Z">
              <w:r w:rsidR="00961FE4">
                <w:t>Receptdepå human</w:t>
              </w:r>
            </w:ins>
            <w:ins w:id="490" w:author="Malin Nord" w:date="2014-10-07T13:45:00Z">
              <w:r>
                <w:t>.</w:t>
              </w:r>
            </w:ins>
          </w:p>
        </w:tc>
        <w:tc>
          <w:tcPr>
            <w:tcW w:w="1349" w:type="dxa"/>
          </w:tcPr>
          <w:p w14:paraId="71FBDAE0" w14:textId="77777777" w:rsidR="00E44B72" w:rsidRDefault="00E44B72" w:rsidP="00E44B72">
            <w:pPr>
              <w:rPr>
                <w:ins w:id="491" w:author="Malin Nord" w:date="2014-10-07T13:45:00Z"/>
              </w:rPr>
            </w:pPr>
          </w:p>
        </w:tc>
      </w:tr>
      <w:tr w:rsidR="00E44B72" w14:paraId="0157851A" w14:textId="77777777" w:rsidTr="00E44B72">
        <w:trPr>
          <w:ins w:id="492" w:author="Malin Nord" w:date="2014-10-07T13:45:00Z"/>
        </w:trPr>
        <w:tc>
          <w:tcPr>
            <w:tcW w:w="1858" w:type="dxa"/>
          </w:tcPr>
          <w:p w14:paraId="76F970E4" w14:textId="77777777" w:rsidR="00E44B72" w:rsidRDefault="00E44B72" w:rsidP="00E44B72">
            <w:pPr>
              <w:rPr>
                <w:ins w:id="493" w:author="Malin Nord" w:date="2014-10-07T13:45:00Z"/>
              </w:rPr>
            </w:pPr>
            <w:ins w:id="494" w:author="Malin Nord" w:date="2014-10-07T13:45:00Z">
              <w:r>
                <w:t>klientinformation</w:t>
              </w:r>
            </w:ins>
          </w:p>
        </w:tc>
        <w:tc>
          <w:tcPr>
            <w:tcW w:w="1858" w:type="dxa"/>
          </w:tcPr>
          <w:p w14:paraId="5A6CDE40" w14:textId="77777777" w:rsidR="00E44B72" w:rsidRDefault="00E44B72" w:rsidP="00E44B72">
            <w:pPr>
              <w:rPr>
                <w:ins w:id="495" w:author="Malin Nord" w:date="2014-10-07T13:45:00Z"/>
              </w:rPr>
            </w:pPr>
            <w:ins w:id="496" w:author="Malin Nord" w:date="2014-10-07T13:45:00Z">
              <w:r>
                <w:fldChar w:fldCharType="begin"/>
              </w:r>
              <w:r>
                <w:instrText xml:space="preserve"> HYPERLINK \l "Klientinformation" \h </w:instrText>
              </w:r>
              <w:r>
                <w:fldChar w:fldCharType="separate"/>
              </w:r>
              <w:r>
                <w:rPr>
                  <w:rStyle w:val="Hyperlnk"/>
                </w:rPr>
                <w:t>Klientinformation</w:t>
              </w:r>
              <w:r>
                <w:rPr>
                  <w:rStyle w:val="Hyperlnk"/>
                </w:rPr>
                <w:fldChar w:fldCharType="end"/>
              </w:r>
            </w:ins>
          </w:p>
        </w:tc>
        <w:tc>
          <w:tcPr>
            <w:tcW w:w="820" w:type="dxa"/>
          </w:tcPr>
          <w:p w14:paraId="1D972E05" w14:textId="77777777" w:rsidR="00E44B72" w:rsidRDefault="00E44B72" w:rsidP="00E44B72">
            <w:pPr>
              <w:rPr>
                <w:ins w:id="497" w:author="Malin Nord" w:date="2014-10-07T13:45:00Z"/>
              </w:rPr>
            </w:pPr>
            <w:ins w:id="498" w:author="Malin Nord" w:date="2014-10-07T13:45:00Z">
              <w:r>
                <w:t>1..1</w:t>
              </w:r>
            </w:ins>
          </w:p>
        </w:tc>
        <w:tc>
          <w:tcPr>
            <w:tcW w:w="3402" w:type="dxa"/>
          </w:tcPr>
          <w:p w14:paraId="4BCD3774" w14:textId="6F859FAE" w:rsidR="00E44B72" w:rsidRDefault="00E44B72" w:rsidP="00E44B72">
            <w:pPr>
              <w:rPr>
                <w:ins w:id="499" w:author="Malin Nord" w:date="2014-10-07T13:45:00Z"/>
              </w:rPr>
            </w:pPr>
            <w:ins w:id="500" w:author="Malin Nord" w:date="2014-10-07T13:45:00Z">
              <w:r>
                <w:t xml:space="preserve">Klientinformation innehållande anropande systems information.                         Obligatorisk information vid anrop till </w:t>
              </w:r>
            </w:ins>
            <w:ins w:id="501" w:author="Maria Wettermark" w:date="2014-10-20T10:51:00Z">
              <w:r w:rsidR="00961FE4" w:rsidRPr="00961FE4">
                <w:t>Receptdepå human</w:t>
              </w:r>
            </w:ins>
            <w:ins w:id="502" w:author="Malin Nord" w:date="2014-10-07T13:45:00Z">
              <w:del w:id="503" w:author="Maria Wettermark" w:date="2014-10-20T10:51:00Z">
                <w:r w:rsidDel="00961FE4">
                  <w:delText>receptregister</w:delText>
                </w:r>
              </w:del>
              <w:r>
                <w:t>.</w:t>
              </w:r>
            </w:ins>
          </w:p>
        </w:tc>
        <w:tc>
          <w:tcPr>
            <w:tcW w:w="1349" w:type="dxa"/>
          </w:tcPr>
          <w:p w14:paraId="1AD53B7A" w14:textId="77777777" w:rsidR="00E44B72" w:rsidRDefault="00E44B72" w:rsidP="00E44B72">
            <w:pPr>
              <w:rPr>
                <w:ins w:id="504" w:author="Malin Nord" w:date="2014-10-07T13:45:00Z"/>
              </w:rPr>
            </w:pPr>
          </w:p>
        </w:tc>
      </w:tr>
    </w:tbl>
    <w:p w14:paraId="4417B442" w14:textId="77777777" w:rsidR="00E44B72" w:rsidRDefault="00E44B72" w:rsidP="00E44B72">
      <w:pPr>
        <w:rPr>
          <w:ins w:id="505" w:author="Malin Nord" w:date="2014-10-07T13:45:00Z"/>
        </w:rPr>
      </w:pPr>
    </w:p>
    <w:p w14:paraId="5C6B19F2" w14:textId="27A64765" w:rsidR="00E44B72" w:rsidRDefault="00E44B72" w:rsidP="00E44B72">
      <w:pPr>
        <w:pStyle w:val="Rubrik41"/>
        <w:rPr>
          <w:ins w:id="506" w:author="Malin Nord" w:date="2014-10-07T13:45:00Z"/>
        </w:rPr>
      </w:pPr>
      <w:ins w:id="507" w:author="Malin Nord" w:date="2014-10-07T13:45:00Z">
        <w:r>
          <w:t> GetMedicalPrescriptionsResponseType</w:t>
        </w:r>
      </w:ins>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44B72" w14:paraId="0E8AACEC" w14:textId="77777777" w:rsidTr="00E44B72">
        <w:trPr>
          <w:ins w:id="508" w:author="Malin Nord" w:date="2014-10-07T13:45:00Z"/>
        </w:trPr>
        <w:tc>
          <w:tcPr>
            <w:tcW w:w="1858" w:type="dxa"/>
            <w:shd w:val="clear" w:color="auto" w:fill="4F81BD" w:themeFill="accent1"/>
          </w:tcPr>
          <w:p w14:paraId="33D695F5" w14:textId="77777777" w:rsidR="00E44B72" w:rsidRDefault="00E44B72" w:rsidP="00E44B72">
            <w:pPr>
              <w:rPr>
                <w:ins w:id="509" w:author="Malin Nord" w:date="2014-10-07T13:45:00Z"/>
                <w:b/>
                <w:bCs/>
                <w:color w:val="FFFFFF" w:themeColor="background1"/>
              </w:rPr>
            </w:pPr>
            <w:ins w:id="510" w:author="Malin Nord" w:date="2014-10-07T13:45:00Z">
              <w:r>
                <w:rPr>
                  <w:b/>
                  <w:bCs/>
                  <w:color w:val="FFFFFF" w:themeColor="background1"/>
                </w:rPr>
                <w:t>Namn</w:t>
              </w:r>
            </w:ins>
          </w:p>
        </w:tc>
        <w:tc>
          <w:tcPr>
            <w:tcW w:w="1858" w:type="dxa"/>
            <w:shd w:val="clear" w:color="auto" w:fill="4F81BD" w:themeFill="accent1"/>
          </w:tcPr>
          <w:p w14:paraId="4A43AC86" w14:textId="77777777" w:rsidR="00E44B72" w:rsidRDefault="00E44B72" w:rsidP="00E44B72">
            <w:pPr>
              <w:rPr>
                <w:ins w:id="511" w:author="Malin Nord" w:date="2014-10-07T13:45:00Z"/>
                <w:b/>
                <w:bCs/>
                <w:color w:val="FFFFFF" w:themeColor="background1"/>
              </w:rPr>
            </w:pPr>
            <w:ins w:id="512" w:author="Malin Nord" w:date="2014-10-07T13:45:00Z">
              <w:r>
                <w:rPr>
                  <w:b/>
                  <w:bCs/>
                  <w:color w:val="FFFFFF" w:themeColor="background1"/>
                </w:rPr>
                <w:t>Typ</w:t>
              </w:r>
            </w:ins>
          </w:p>
        </w:tc>
        <w:tc>
          <w:tcPr>
            <w:tcW w:w="820" w:type="dxa"/>
            <w:shd w:val="clear" w:color="auto" w:fill="4F81BD" w:themeFill="accent1"/>
          </w:tcPr>
          <w:p w14:paraId="213E6653" w14:textId="77777777" w:rsidR="00E44B72" w:rsidRDefault="00E44B72" w:rsidP="00E44B72">
            <w:pPr>
              <w:rPr>
                <w:ins w:id="513" w:author="Malin Nord" w:date="2014-10-07T13:45:00Z"/>
                <w:b/>
                <w:bCs/>
                <w:color w:val="FFFFFF" w:themeColor="background1"/>
              </w:rPr>
            </w:pPr>
            <w:ins w:id="514" w:author="Malin Nord" w:date="2014-10-07T13:45:00Z">
              <w:r>
                <w:rPr>
                  <w:b/>
                  <w:bCs/>
                  <w:color w:val="FFFFFF" w:themeColor="background1"/>
                </w:rPr>
                <w:t>Mult.</w:t>
              </w:r>
            </w:ins>
          </w:p>
        </w:tc>
        <w:tc>
          <w:tcPr>
            <w:tcW w:w="3402" w:type="dxa"/>
            <w:shd w:val="clear" w:color="auto" w:fill="4F81BD" w:themeFill="accent1"/>
          </w:tcPr>
          <w:p w14:paraId="71E8493A" w14:textId="77777777" w:rsidR="00E44B72" w:rsidRDefault="00E44B72" w:rsidP="00E44B72">
            <w:pPr>
              <w:rPr>
                <w:ins w:id="515" w:author="Malin Nord" w:date="2014-10-07T13:45:00Z"/>
                <w:b/>
                <w:bCs/>
                <w:color w:val="FFFFFF" w:themeColor="background1"/>
              </w:rPr>
            </w:pPr>
            <w:ins w:id="516" w:author="Malin Nord" w:date="2014-10-07T13:45:00Z">
              <w:r>
                <w:rPr>
                  <w:b/>
                  <w:bCs/>
                  <w:color w:val="FFFFFF" w:themeColor="background1"/>
                </w:rPr>
                <w:t>Beskrivning</w:t>
              </w:r>
            </w:ins>
          </w:p>
        </w:tc>
        <w:tc>
          <w:tcPr>
            <w:tcW w:w="1349" w:type="dxa"/>
            <w:shd w:val="clear" w:color="auto" w:fill="4F81BD" w:themeFill="accent1"/>
          </w:tcPr>
          <w:p w14:paraId="774E366B" w14:textId="77777777" w:rsidR="00E44B72" w:rsidRDefault="00E44B72" w:rsidP="00E44B72">
            <w:pPr>
              <w:rPr>
                <w:ins w:id="517" w:author="Malin Nord" w:date="2014-10-07T13:45:00Z"/>
                <w:b/>
                <w:bCs/>
                <w:color w:val="FFFFFF" w:themeColor="background1"/>
              </w:rPr>
            </w:pPr>
            <w:ins w:id="518" w:author="Malin Nord" w:date="2014-10-07T13:45:00Z">
              <w:r>
                <w:rPr>
                  <w:b/>
                  <w:bCs/>
                  <w:color w:val="FFFFFF" w:themeColor="background1"/>
                </w:rPr>
                <w:t>Fältlängder</w:t>
              </w:r>
            </w:ins>
          </w:p>
        </w:tc>
      </w:tr>
      <w:tr w:rsidR="00E44B72" w14:paraId="78B4980D" w14:textId="77777777" w:rsidTr="00E44B72">
        <w:trPr>
          <w:ins w:id="519" w:author="Malin Nord" w:date="2014-10-07T13:45:00Z"/>
        </w:trPr>
        <w:tc>
          <w:tcPr>
            <w:tcW w:w="1858" w:type="dxa"/>
          </w:tcPr>
          <w:p w14:paraId="79188B8F" w14:textId="77777777" w:rsidR="00E44B72" w:rsidRDefault="00E44B72" w:rsidP="00E44B72">
            <w:pPr>
              <w:rPr>
                <w:ins w:id="520" w:author="Malin Nord" w:date="2014-10-07T13:45:00Z"/>
              </w:rPr>
            </w:pPr>
            <w:ins w:id="521" w:author="Malin Nord" w:date="2014-10-07T13:45:00Z">
              <w:r>
                <w:t>patient</w:t>
              </w:r>
            </w:ins>
          </w:p>
        </w:tc>
        <w:tc>
          <w:tcPr>
            <w:tcW w:w="1858" w:type="dxa"/>
          </w:tcPr>
          <w:p w14:paraId="3DAEE522" w14:textId="77777777" w:rsidR="00E44B72" w:rsidRDefault="00E44B72" w:rsidP="00E44B72">
            <w:pPr>
              <w:rPr>
                <w:ins w:id="522" w:author="Malin Nord" w:date="2014-10-07T13:45:00Z"/>
              </w:rPr>
            </w:pPr>
            <w:ins w:id="523" w:author="Malin Nord" w:date="2014-10-07T13:45:00Z">
              <w:r>
                <w:fldChar w:fldCharType="begin"/>
              </w:r>
              <w:r>
                <w:instrText xml:space="preserve"> HYPERLINK \l "Patient" \h </w:instrText>
              </w:r>
              <w:r>
                <w:fldChar w:fldCharType="separate"/>
              </w:r>
              <w:r>
                <w:rPr>
                  <w:rStyle w:val="Hyperlnk"/>
                </w:rPr>
                <w:t>Patient</w:t>
              </w:r>
              <w:r>
                <w:rPr>
                  <w:rStyle w:val="Hyperlnk"/>
                </w:rPr>
                <w:fldChar w:fldCharType="end"/>
              </w:r>
            </w:ins>
          </w:p>
        </w:tc>
        <w:tc>
          <w:tcPr>
            <w:tcW w:w="820" w:type="dxa"/>
          </w:tcPr>
          <w:p w14:paraId="799930AD" w14:textId="77777777" w:rsidR="00E44B72" w:rsidRDefault="00E44B72" w:rsidP="00E44B72">
            <w:pPr>
              <w:rPr>
                <w:ins w:id="524" w:author="Malin Nord" w:date="2014-10-07T13:45:00Z"/>
              </w:rPr>
            </w:pPr>
            <w:ins w:id="525" w:author="Malin Nord" w:date="2014-10-07T13:45:00Z">
              <w:r>
                <w:t>0..1</w:t>
              </w:r>
            </w:ins>
          </w:p>
        </w:tc>
        <w:tc>
          <w:tcPr>
            <w:tcW w:w="3402" w:type="dxa"/>
          </w:tcPr>
          <w:p w14:paraId="04ED4933" w14:textId="77777777" w:rsidR="00E44B72" w:rsidRDefault="00E44B72" w:rsidP="00E44B72">
            <w:pPr>
              <w:rPr>
                <w:ins w:id="526" w:author="Malin Nord" w:date="2014-10-07T13:45:00Z"/>
              </w:rPr>
            </w:pPr>
            <w:ins w:id="527" w:author="Malin Nord" w:date="2014-10-07T13:45:00Z">
              <w:r>
                <w:t>Patient som förskrivningar registrerats för.</w:t>
              </w:r>
            </w:ins>
          </w:p>
        </w:tc>
        <w:tc>
          <w:tcPr>
            <w:tcW w:w="1349" w:type="dxa"/>
          </w:tcPr>
          <w:p w14:paraId="1E1DCFAB" w14:textId="77777777" w:rsidR="00E44B72" w:rsidRDefault="00E44B72" w:rsidP="00E44B72">
            <w:pPr>
              <w:rPr>
                <w:ins w:id="528" w:author="Malin Nord" w:date="2014-10-07T13:45:00Z"/>
              </w:rPr>
            </w:pPr>
          </w:p>
        </w:tc>
      </w:tr>
      <w:tr w:rsidR="00E44B72" w14:paraId="08D1388C" w14:textId="77777777" w:rsidTr="00E44B72">
        <w:trPr>
          <w:ins w:id="529" w:author="Malin Nord" w:date="2014-10-07T13:45:00Z"/>
        </w:trPr>
        <w:tc>
          <w:tcPr>
            <w:tcW w:w="1858" w:type="dxa"/>
          </w:tcPr>
          <w:p w14:paraId="433A2F1F" w14:textId="77777777" w:rsidR="00E44B72" w:rsidRDefault="00E44B72" w:rsidP="00E44B72">
            <w:pPr>
              <w:rPr>
                <w:ins w:id="530" w:author="Malin Nord" w:date="2014-10-07T13:45:00Z"/>
              </w:rPr>
            </w:pPr>
            <w:ins w:id="531" w:author="Malin Nord" w:date="2014-10-07T13:45:00Z">
              <w:r>
                <w:t>underlagsversion</w:t>
              </w:r>
            </w:ins>
          </w:p>
        </w:tc>
        <w:tc>
          <w:tcPr>
            <w:tcW w:w="1858" w:type="dxa"/>
          </w:tcPr>
          <w:p w14:paraId="2A2E909B" w14:textId="77777777" w:rsidR="00E44B72" w:rsidRDefault="00E44B72" w:rsidP="00E44B72">
            <w:pPr>
              <w:rPr>
                <w:ins w:id="532" w:author="Malin Nord" w:date="2014-10-07T13:45:00Z"/>
              </w:rPr>
            </w:pPr>
            <w:ins w:id="533" w:author="Malin Nord" w:date="2014-10-07T13:45:00Z">
              <w:r>
                <w:t>int</w:t>
              </w:r>
            </w:ins>
          </w:p>
        </w:tc>
        <w:tc>
          <w:tcPr>
            <w:tcW w:w="820" w:type="dxa"/>
          </w:tcPr>
          <w:p w14:paraId="576E43B4" w14:textId="77777777" w:rsidR="00E44B72" w:rsidRDefault="00E44B72" w:rsidP="00E44B72">
            <w:pPr>
              <w:rPr>
                <w:ins w:id="534" w:author="Malin Nord" w:date="2014-10-07T13:45:00Z"/>
              </w:rPr>
            </w:pPr>
            <w:ins w:id="535" w:author="Malin Nord" w:date="2014-10-07T13:45:00Z">
              <w:r>
                <w:t>0..1</w:t>
              </w:r>
            </w:ins>
          </w:p>
        </w:tc>
        <w:tc>
          <w:tcPr>
            <w:tcW w:w="3402" w:type="dxa"/>
          </w:tcPr>
          <w:p w14:paraId="3C282F7A" w14:textId="77777777" w:rsidR="00E44B72" w:rsidRDefault="00E44B72" w:rsidP="00E44B72">
            <w:pPr>
              <w:rPr>
                <w:ins w:id="536" w:author="Malin Nord" w:date="2014-10-07T13:45:00Z"/>
              </w:rPr>
            </w:pPr>
            <w:ins w:id="537" w:author="Malin Nord" w:date="2014-10-07T13:45:00Z">
              <w:r>
                <w:t xml:space="preserve">Underlagsversion från receptdepå </w:t>
              </w:r>
              <w:r>
                <w:lastRenderedPageBreak/>
                <w:t>för dospatienter.</w:t>
              </w:r>
            </w:ins>
          </w:p>
        </w:tc>
        <w:tc>
          <w:tcPr>
            <w:tcW w:w="1349" w:type="dxa"/>
          </w:tcPr>
          <w:p w14:paraId="6CB2220D" w14:textId="77777777" w:rsidR="00E44B72" w:rsidRDefault="00E44B72" w:rsidP="00E44B72">
            <w:pPr>
              <w:rPr>
                <w:ins w:id="538" w:author="Malin Nord" w:date="2014-10-07T13:45:00Z"/>
              </w:rPr>
            </w:pPr>
          </w:p>
        </w:tc>
      </w:tr>
      <w:tr w:rsidR="00E44B72" w14:paraId="6C3F3448" w14:textId="77777777" w:rsidTr="00E44B72">
        <w:trPr>
          <w:ins w:id="539" w:author="Malin Nord" w:date="2014-10-07T13:45:00Z"/>
        </w:trPr>
        <w:tc>
          <w:tcPr>
            <w:tcW w:w="1858" w:type="dxa"/>
          </w:tcPr>
          <w:p w14:paraId="5D731505" w14:textId="77777777" w:rsidR="00E44B72" w:rsidRDefault="00E44B72" w:rsidP="00E44B72">
            <w:pPr>
              <w:rPr>
                <w:ins w:id="540" w:author="Malin Nord" w:date="2014-10-07T13:45:00Z"/>
              </w:rPr>
            </w:pPr>
            <w:ins w:id="541" w:author="Malin Nord" w:date="2014-10-07T13:45:00Z">
              <w:r>
                <w:lastRenderedPageBreak/>
                <w:t>forskrivning</w:t>
              </w:r>
            </w:ins>
          </w:p>
        </w:tc>
        <w:tc>
          <w:tcPr>
            <w:tcW w:w="1858" w:type="dxa"/>
          </w:tcPr>
          <w:p w14:paraId="22FA4991" w14:textId="77777777" w:rsidR="00E44B72" w:rsidRDefault="00E44B72" w:rsidP="00E44B72">
            <w:pPr>
              <w:rPr>
                <w:ins w:id="542" w:author="Malin Nord" w:date="2014-10-07T13:45:00Z"/>
              </w:rPr>
            </w:pPr>
            <w:ins w:id="543" w:author="Malin Nord" w:date="2014-10-07T13:45:00Z">
              <w:r>
                <w:fldChar w:fldCharType="begin"/>
              </w:r>
              <w:r>
                <w:instrText xml:space="preserve"> HYPERLINK \l "EjVerifieradForskrivningsdel" \h </w:instrText>
              </w:r>
              <w:r>
                <w:fldChar w:fldCharType="separate"/>
              </w:r>
              <w:r>
                <w:rPr>
                  <w:rStyle w:val="Hyperlnk"/>
                </w:rPr>
                <w:t>EjVerifieradForskrivningsdel</w:t>
              </w:r>
              <w:r>
                <w:rPr>
                  <w:rStyle w:val="Hyperlnk"/>
                </w:rPr>
                <w:fldChar w:fldCharType="end"/>
              </w:r>
            </w:ins>
          </w:p>
        </w:tc>
        <w:tc>
          <w:tcPr>
            <w:tcW w:w="820" w:type="dxa"/>
          </w:tcPr>
          <w:p w14:paraId="76E516F7" w14:textId="77777777" w:rsidR="00E44B72" w:rsidRDefault="00E44B72" w:rsidP="00E44B72">
            <w:pPr>
              <w:rPr>
                <w:ins w:id="544" w:author="Malin Nord" w:date="2014-10-07T13:45:00Z"/>
              </w:rPr>
            </w:pPr>
            <w:ins w:id="545" w:author="Malin Nord" w:date="2014-10-07T13:45:00Z">
              <w:r>
                <w:t>0..*</w:t>
              </w:r>
            </w:ins>
          </w:p>
        </w:tc>
        <w:tc>
          <w:tcPr>
            <w:tcW w:w="3402" w:type="dxa"/>
          </w:tcPr>
          <w:p w14:paraId="4DAEF306" w14:textId="7CC0052E" w:rsidR="00E44B72" w:rsidRDefault="0077472F" w:rsidP="00E44B72">
            <w:pPr>
              <w:rPr>
                <w:ins w:id="546" w:author="Malin Nord" w:date="2014-10-07T13:45:00Z"/>
              </w:rPr>
            </w:pPr>
            <w:ins w:id="547" w:author="Maria Wettermark" w:date="2014-10-20T10:54:00Z">
              <w:r>
                <w:t>Recept i Receptdepå human</w:t>
              </w:r>
            </w:ins>
            <w:ins w:id="548" w:author="Maria Wettermark" w:date="2014-10-20T10:55:00Z">
              <w:r>
                <w:t>.</w:t>
              </w:r>
            </w:ins>
            <w:ins w:id="549" w:author="Malin Nord" w:date="2014-10-07T13:45:00Z">
              <w:del w:id="550" w:author="Maria Wettermark" w:date="2014-10-20T10:54:00Z">
                <w:r w:rsidR="00E44B72" w:rsidDel="0077472F">
                  <w:delText>Ej verifierade förskrivningsdelar.</w:delText>
                </w:r>
              </w:del>
            </w:ins>
          </w:p>
        </w:tc>
        <w:tc>
          <w:tcPr>
            <w:tcW w:w="1349" w:type="dxa"/>
          </w:tcPr>
          <w:p w14:paraId="4BADF93B" w14:textId="77777777" w:rsidR="00E44B72" w:rsidRDefault="00E44B72" w:rsidP="00E44B72">
            <w:pPr>
              <w:rPr>
                <w:ins w:id="551" w:author="Malin Nord" w:date="2014-10-07T13:45:00Z"/>
              </w:rPr>
            </w:pPr>
          </w:p>
        </w:tc>
      </w:tr>
      <w:tr w:rsidR="00E44B72" w14:paraId="263DD956" w14:textId="77777777" w:rsidTr="00E44B72">
        <w:trPr>
          <w:ins w:id="552" w:author="Malin Nord" w:date="2014-10-07T13:45:00Z"/>
        </w:trPr>
        <w:tc>
          <w:tcPr>
            <w:tcW w:w="1858" w:type="dxa"/>
          </w:tcPr>
          <w:p w14:paraId="4FC5A4EB" w14:textId="77777777" w:rsidR="00E44B72" w:rsidRDefault="00E44B72" w:rsidP="00E44B72">
            <w:pPr>
              <w:rPr>
                <w:ins w:id="553" w:author="Malin Nord" w:date="2014-10-07T13:45:00Z"/>
              </w:rPr>
            </w:pPr>
            <w:ins w:id="554" w:author="Malin Nord" w:date="2014-10-07T13:45:00Z">
              <w:r>
                <w:t>apoteksinformation</w:t>
              </w:r>
            </w:ins>
          </w:p>
        </w:tc>
        <w:tc>
          <w:tcPr>
            <w:tcW w:w="1858" w:type="dxa"/>
          </w:tcPr>
          <w:p w14:paraId="6C54A176" w14:textId="77777777" w:rsidR="00E44B72" w:rsidRDefault="00E44B72" w:rsidP="00E44B72">
            <w:pPr>
              <w:rPr>
                <w:ins w:id="555" w:author="Malin Nord" w:date="2014-10-07T13:45:00Z"/>
              </w:rPr>
            </w:pPr>
            <w:ins w:id="556" w:author="Malin Nord" w:date="2014-10-07T13:45:00Z">
              <w:r>
                <w:fldChar w:fldCharType="begin"/>
              </w:r>
              <w:r>
                <w:instrText xml:space="preserve"> HYPERLINK \l "Apoteksinformation" \h </w:instrText>
              </w:r>
              <w:r>
                <w:fldChar w:fldCharType="separate"/>
              </w:r>
              <w:r>
                <w:rPr>
                  <w:rStyle w:val="Hyperlnk"/>
                </w:rPr>
                <w:t>Apoteksinformation</w:t>
              </w:r>
              <w:r>
                <w:rPr>
                  <w:rStyle w:val="Hyperlnk"/>
                </w:rPr>
                <w:fldChar w:fldCharType="end"/>
              </w:r>
            </w:ins>
          </w:p>
        </w:tc>
        <w:tc>
          <w:tcPr>
            <w:tcW w:w="820" w:type="dxa"/>
          </w:tcPr>
          <w:p w14:paraId="05C320C2" w14:textId="77777777" w:rsidR="00E44B72" w:rsidRDefault="00E44B72" w:rsidP="00E44B72">
            <w:pPr>
              <w:rPr>
                <w:ins w:id="557" w:author="Malin Nord" w:date="2014-10-07T13:45:00Z"/>
              </w:rPr>
            </w:pPr>
            <w:ins w:id="558" w:author="Malin Nord" w:date="2014-10-07T13:45:00Z">
              <w:r>
                <w:t>0..*</w:t>
              </w:r>
            </w:ins>
          </w:p>
        </w:tc>
        <w:tc>
          <w:tcPr>
            <w:tcW w:w="3402" w:type="dxa"/>
          </w:tcPr>
          <w:p w14:paraId="29CC73BE" w14:textId="77777777" w:rsidR="00E44B72" w:rsidRDefault="00E44B72" w:rsidP="00E44B72">
            <w:pPr>
              <w:rPr>
                <w:ins w:id="559" w:author="Malin Nord" w:date="2014-10-07T13:45:00Z"/>
              </w:rPr>
            </w:pPr>
            <w:ins w:id="560" w:author="Malin Nord" w:date="2014-10-07T13:45:00Z">
              <w:r>
                <w:t>Apoteksinformation.</w:t>
              </w:r>
            </w:ins>
          </w:p>
        </w:tc>
        <w:tc>
          <w:tcPr>
            <w:tcW w:w="1349" w:type="dxa"/>
          </w:tcPr>
          <w:p w14:paraId="2380FB85" w14:textId="77777777" w:rsidR="00E44B72" w:rsidRDefault="00E44B72" w:rsidP="00E44B72">
            <w:pPr>
              <w:rPr>
                <w:ins w:id="561" w:author="Malin Nord" w:date="2014-10-07T13:45:00Z"/>
              </w:rPr>
            </w:pPr>
          </w:p>
        </w:tc>
      </w:tr>
      <w:tr w:rsidR="00E44B72" w14:paraId="2E38CD8D" w14:textId="77777777" w:rsidTr="00E44B72">
        <w:trPr>
          <w:ins w:id="562" w:author="Malin Nord" w:date="2014-10-07T13:45:00Z"/>
        </w:trPr>
        <w:tc>
          <w:tcPr>
            <w:tcW w:w="1858" w:type="dxa"/>
          </w:tcPr>
          <w:p w14:paraId="2DC77EAD" w14:textId="77777777" w:rsidR="00E44B72" w:rsidRDefault="00E44B72" w:rsidP="00E44B72">
            <w:pPr>
              <w:rPr>
                <w:ins w:id="563" w:author="Malin Nord" w:date="2014-10-07T13:45:00Z"/>
              </w:rPr>
            </w:pPr>
            <w:ins w:id="564" w:author="Malin Nord" w:date="2014-10-07T13:45:00Z">
              <w:r>
                <w:t>arbetsplatsinformation</w:t>
              </w:r>
            </w:ins>
          </w:p>
        </w:tc>
        <w:tc>
          <w:tcPr>
            <w:tcW w:w="1858" w:type="dxa"/>
          </w:tcPr>
          <w:p w14:paraId="595382CC" w14:textId="77777777" w:rsidR="00E44B72" w:rsidRDefault="00E44B72" w:rsidP="00E44B72">
            <w:pPr>
              <w:rPr>
                <w:ins w:id="565" w:author="Malin Nord" w:date="2014-10-07T13:45:00Z"/>
              </w:rPr>
            </w:pPr>
            <w:ins w:id="566" w:author="Malin Nord" w:date="2014-10-07T13:45:00Z">
              <w:r>
                <w:fldChar w:fldCharType="begin"/>
              </w:r>
              <w:r>
                <w:instrText xml:space="preserve"> HYPERLINK \l "Arbetsplatsinformation" \h </w:instrText>
              </w:r>
              <w:r>
                <w:fldChar w:fldCharType="separate"/>
              </w:r>
              <w:r>
                <w:rPr>
                  <w:rStyle w:val="Hyperlnk"/>
                </w:rPr>
                <w:t>Arbetsplatsinformation</w:t>
              </w:r>
              <w:r>
                <w:rPr>
                  <w:rStyle w:val="Hyperlnk"/>
                </w:rPr>
                <w:fldChar w:fldCharType="end"/>
              </w:r>
            </w:ins>
          </w:p>
        </w:tc>
        <w:tc>
          <w:tcPr>
            <w:tcW w:w="820" w:type="dxa"/>
          </w:tcPr>
          <w:p w14:paraId="73CD9EAD" w14:textId="77777777" w:rsidR="00E44B72" w:rsidRDefault="00E44B72" w:rsidP="00E44B72">
            <w:pPr>
              <w:rPr>
                <w:ins w:id="567" w:author="Malin Nord" w:date="2014-10-07T13:45:00Z"/>
              </w:rPr>
            </w:pPr>
            <w:ins w:id="568" w:author="Malin Nord" w:date="2014-10-07T13:45:00Z">
              <w:r>
                <w:t>0..*</w:t>
              </w:r>
            </w:ins>
          </w:p>
        </w:tc>
        <w:tc>
          <w:tcPr>
            <w:tcW w:w="3402" w:type="dxa"/>
          </w:tcPr>
          <w:p w14:paraId="324D597F" w14:textId="77777777" w:rsidR="00E44B72" w:rsidRDefault="00E44B72" w:rsidP="00E44B72">
            <w:pPr>
              <w:rPr>
                <w:ins w:id="569" w:author="Malin Nord" w:date="2014-10-07T13:45:00Z"/>
              </w:rPr>
            </w:pPr>
            <w:ins w:id="570" w:author="Malin Nord" w:date="2014-10-07T13:45:00Z">
              <w:r>
                <w:t>Arbetsplatsinformation.</w:t>
              </w:r>
            </w:ins>
          </w:p>
        </w:tc>
        <w:tc>
          <w:tcPr>
            <w:tcW w:w="1349" w:type="dxa"/>
          </w:tcPr>
          <w:p w14:paraId="5C6F2059" w14:textId="77777777" w:rsidR="00E44B72" w:rsidRDefault="00E44B72" w:rsidP="00E44B72">
            <w:pPr>
              <w:rPr>
                <w:ins w:id="571" w:author="Malin Nord" w:date="2014-10-07T13:45:00Z"/>
              </w:rPr>
            </w:pPr>
          </w:p>
        </w:tc>
      </w:tr>
      <w:tr w:rsidR="00E44B72" w14:paraId="3B88D723" w14:textId="77777777" w:rsidTr="00E44B72">
        <w:trPr>
          <w:ins w:id="572" w:author="Malin Nord" w:date="2014-10-07T13:45:00Z"/>
        </w:trPr>
        <w:tc>
          <w:tcPr>
            <w:tcW w:w="1858" w:type="dxa"/>
          </w:tcPr>
          <w:p w14:paraId="54325E2F" w14:textId="77777777" w:rsidR="00E44B72" w:rsidRDefault="00E44B72" w:rsidP="00E44B72">
            <w:pPr>
              <w:rPr>
                <w:ins w:id="573" w:author="Malin Nord" w:date="2014-10-07T13:45:00Z"/>
              </w:rPr>
            </w:pPr>
            <w:ins w:id="574" w:author="Malin Nord" w:date="2014-10-07T13:45:00Z">
              <w:r>
                <w:t>kompletterandeHandelsvaruinformation</w:t>
              </w:r>
            </w:ins>
          </w:p>
        </w:tc>
        <w:tc>
          <w:tcPr>
            <w:tcW w:w="1858" w:type="dxa"/>
          </w:tcPr>
          <w:p w14:paraId="2B540140" w14:textId="77777777" w:rsidR="00E44B72" w:rsidRDefault="00E44B72" w:rsidP="00E44B72">
            <w:pPr>
              <w:rPr>
                <w:ins w:id="575" w:author="Malin Nord" w:date="2014-10-07T13:45:00Z"/>
              </w:rPr>
            </w:pPr>
            <w:ins w:id="576" w:author="Malin Nord" w:date="2014-10-07T13:45:00Z">
              <w:r>
                <w:fldChar w:fldCharType="begin"/>
              </w:r>
              <w:r>
                <w:instrText xml:space="preserve"> HYPERLINK \l "Handelsvaruinformation" \h </w:instrText>
              </w:r>
              <w:r>
                <w:fldChar w:fldCharType="separate"/>
              </w:r>
              <w:r>
                <w:rPr>
                  <w:rStyle w:val="Hyperlnk"/>
                </w:rPr>
                <w:t>Handelsvaruinformation</w:t>
              </w:r>
              <w:r>
                <w:rPr>
                  <w:rStyle w:val="Hyperlnk"/>
                </w:rPr>
                <w:fldChar w:fldCharType="end"/>
              </w:r>
            </w:ins>
          </w:p>
        </w:tc>
        <w:tc>
          <w:tcPr>
            <w:tcW w:w="820" w:type="dxa"/>
          </w:tcPr>
          <w:p w14:paraId="50C0B55D" w14:textId="77777777" w:rsidR="00E44B72" w:rsidRDefault="00E44B72" w:rsidP="00E44B72">
            <w:pPr>
              <w:rPr>
                <w:ins w:id="577" w:author="Malin Nord" w:date="2014-10-07T13:45:00Z"/>
              </w:rPr>
            </w:pPr>
            <w:ins w:id="578" w:author="Malin Nord" w:date="2014-10-07T13:45:00Z">
              <w:r>
                <w:t>0..*</w:t>
              </w:r>
            </w:ins>
          </w:p>
        </w:tc>
        <w:tc>
          <w:tcPr>
            <w:tcW w:w="3402" w:type="dxa"/>
          </w:tcPr>
          <w:p w14:paraId="0BFA84B5" w14:textId="77777777" w:rsidR="00E44B72" w:rsidRDefault="00E44B72" w:rsidP="00E44B72">
            <w:pPr>
              <w:rPr>
                <w:ins w:id="579" w:author="Malin Nord" w:date="2014-10-07T13:45:00Z"/>
              </w:rPr>
            </w:pPr>
            <w:ins w:id="580" w:author="Malin Nord" w:date="2014-10-07T13:45:00Z">
              <w:r>
                <w:t>Eventuell kompletterande handelsvaruinformation.</w:t>
              </w:r>
            </w:ins>
          </w:p>
        </w:tc>
        <w:tc>
          <w:tcPr>
            <w:tcW w:w="1349" w:type="dxa"/>
          </w:tcPr>
          <w:p w14:paraId="24C1D804" w14:textId="77777777" w:rsidR="00E44B72" w:rsidRDefault="00E44B72" w:rsidP="00E44B72">
            <w:pPr>
              <w:rPr>
                <w:ins w:id="581" w:author="Malin Nord" w:date="2014-10-07T13:45:00Z"/>
              </w:rPr>
            </w:pPr>
          </w:p>
        </w:tc>
      </w:tr>
      <w:tr w:rsidR="00E44B72" w14:paraId="68880918" w14:textId="77777777" w:rsidTr="00E44B72">
        <w:trPr>
          <w:ins w:id="582" w:author="Malin Nord" w:date="2014-10-07T13:45:00Z"/>
        </w:trPr>
        <w:tc>
          <w:tcPr>
            <w:tcW w:w="1858" w:type="dxa"/>
          </w:tcPr>
          <w:p w14:paraId="0BB230B6" w14:textId="77777777" w:rsidR="00E44B72" w:rsidRDefault="00E44B72" w:rsidP="00E44B72">
            <w:pPr>
              <w:rPr>
                <w:ins w:id="583" w:author="Malin Nord" w:date="2014-10-07T13:45:00Z"/>
              </w:rPr>
            </w:pPr>
            <w:ins w:id="584" w:author="Malin Nord" w:date="2014-10-07T13:45:00Z">
              <w:r>
                <w:t>kompletterandeLakemedelsartikelinformation</w:t>
              </w:r>
            </w:ins>
          </w:p>
        </w:tc>
        <w:tc>
          <w:tcPr>
            <w:tcW w:w="1858" w:type="dxa"/>
          </w:tcPr>
          <w:p w14:paraId="4E03652C" w14:textId="77777777" w:rsidR="00E44B72" w:rsidRDefault="00E44B72" w:rsidP="00E44B72">
            <w:pPr>
              <w:rPr>
                <w:ins w:id="585" w:author="Malin Nord" w:date="2014-10-07T13:45:00Z"/>
              </w:rPr>
            </w:pPr>
            <w:ins w:id="586" w:author="Malin Nord" w:date="2014-10-07T13:45:00Z">
              <w:r>
                <w:fldChar w:fldCharType="begin"/>
              </w:r>
              <w:r>
                <w:instrText xml:space="preserve"> HYPERLINK \l "Lakemedelsartikelinformation" \h </w:instrText>
              </w:r>
              <w:r>
                <w:fldChar w:fldCharType="separate"/>
              </w:r>
              <w:r>
                <w:rPr>
                  <w:rStyle w:val="Hyperlnk"/>
                </w:rPr>
                <w:t>Lakemedelsartikelinformation</w:t>
              </w:r>
              <w:r>
                <w:rPr>
                  <w:rStyle w:val="Hyperlnk"/>
                </w:rPr>
                <w:fldChar w:fldCharType="end"/>
              </w:r>
            </w:ins>
          </w:p>
        </w:tc>
        <w:tc>
          <w:tcPr>
            <w:tcW w:w="820" w:type="dxa"/>
          </w:tcPr>
          <w:p w14:paraId="734D2585" w14:textId="77777777" w:rsidR="00E44B72" w:rsidRDefault="00E44B72" w:rsidP="00E44B72">
            <w:pPr>
              <w:rPr>
                <w:ins w:id="587" w:author="Malin Nord" w:date="2014-10-07T13:45:00Z"/>
              </w:rPr>
            </w:pPr>
            <w:ins w:id="588" w:author="Malin Nord" w:date="2014-10-07T13:45:00Z">
              <w:r>
                <w:t>0..*</w:t>
              </w:r>
            </w:ins>
          </w:p>
        </w:tc>
        <w:tc>
          <w:tcPr>
            <w:tcW w:w="3402" w:type="dxa"/>
          </w:tcPr>
          <w:p w14:paraId="71A545AA" w14:textId="77777777" w:rsidR="00E44B72" w:rsidRDefault="00E44B72" w:rsidP="00E44B72">
            <w:pPr>
              <w:rPr>
                <w:ins w:id="589" w:author="Malin Nord" w:date="2014-10-07T13:45:00Z"/>
              </w:rPr>
            </w:pPr>
            <w:ins w:id="590" w:author="Malin Nord" w:date="2014-10-07T13:45:00Z">
              <w:r>
                <w:t>Eventuell kompletterande läkemedelsartikelinformation.</w:t>
              </w:r>
            </w:ins>
          </w:p>
        </w:tc>
        <w:tc>
          <w:tcPr>
            <w:tcW w:w="1349" w:type="dxa"/>
          </w:tcPr>
          <w:p w14:paraId="6C6E8F9A" w14:textId="77777777" w:rsidR="00E44B72" w:rsidRDefault="00E44B72" w:rsidP="00E44B72">
            <w:pPr>
              <w:rPr>
                <w:ins w:id="591" w:author="Malin Nord" w:date="2014-10-07T13:45:00Z"/>
              </w:rPr>
            </w:pPr>
          </w:p>
        </w:tc>
      </w:tr>
      <w:tr w:rsidR="00E44B72" w14:paraId="2E2A61E1" w14:textId="77777777" w:rsidTr="00E44B72">
        <w:trPr>
          <w:ins w:id="592" w:author="Malin Nord" w:date="2014-10-07T13:45:00Z"/>
        </w:trPr>
        <w:tc>
          <w:tcPr>
            <w:tcW w:w="1858" w:type="dxa"/>
          </w:tcPr>
          <w:p w14:paraId="45D1CB30" w14:textId="77777777" w:rsidR="00E44B72" w:rsidRDefault="00E44B72" w:rsidP="00E44B72">
            <w:pPr>
              <w:rPr>
                <w:ins w:id="593" w:author="Malin Nord" w:date="2014-10-07T13:45:00Z"/>
              </w:rPr>
            </w:pPr>
            <w:ins w:id="594" w:author="Malin Nord" w:date="2014-10-07T13:45:00Z">
              <w:r>
                <w:t>kompletterandeLakemedelsproduktinformation</w:t>
              </w:r>
            </w:ins>
          </w:p>
        </w:tc>
        <w:tc>
          <w:tcPr>
            <w:tcW w:w="1858" w:type="dxa"/>
          </w:tcPr>
          <w:p w14:paraId="1C6CD8BD" w14:textId="77777777" w:rsidR="00E44B72" w:rsidRDefault="00E44B72" w:rsidP="00E44B72">
            <w:pPr>
              <w:rPr>
                <w:ins w:id="595" w:author="Malin Nord" w:date="2014-10-07T13:45:00Z"/>
              </w:rPr>
            </w:pPr>
            <w:ins w:id="596" w:author="Malin Nord" w:date="2014-10-07T13:45:00Z">
              <w:r>
                <w:fldChar w:fldCharType="begin"/>
              </w:r>
              <w:r>
                <w:instrText xml:space="preserve"> HYPERLINK \l "Lakemedelsproduktinformation" \h </w:instrText>
              </w:r>
              <w:r>
                <w:fldChar w:fldCharType="separate"/>
              </w:r>
              <w:r>
                <w:rPr>
                  <w:rStyle w:val="Hyperlnk"/>
                </w:rPr>
                <w:t>Lakemedelsproduktinformation</w:t>
              </w:r>
              <w:r>
                <w:rPr>
                  <w:rStyle w:val="Hyperlnk"/>
                </w:rPr>
                <w:fldChar w:fldCharType="end"/>
              </w:r>
            </w:ins>
          </w:p>
        </w:tc>
        <w:tc>
          <w:tcPr>
            <w:tcW w:w="820" w:type="dxa"/>
          </w:tcPr>
          <w:p w14:paraId="16C39E82" w14:textId="77777777" w:rsidR="00E44B72" w:rsidRDefault="00E44B72" w:rsidP="00E44B72">
            <w:pPr>
              <w:rPr>
                <w:ins w:id="597" w:author="Malin Nord" w:date="2014-10-07T13:45:00Z"/>
              </w:rPr>
            </w:pPr>
            <w:ins w:id="598" w:author="Malin Nord" w:date="2014-10-07T13:45:00Z">
              <w:r>
                <w:t>0..*</w:t>
              </w:r>
            </w:ins>
          </w:p>
        </w:tc>
        <w:tc>
          <w:tcPr>
            <w:tcW w:w="3402" w:type="dxa"/>
          </w:tcPr>
          <w:p w14:paraId="69A49E84" w14:textId="77777777" w:rsidR="00E44B72" w:rsidRDefault="00E44B72" w:rsidP="00E44B72">
            <w:pPr>
              <w:rPr>
                <w:ins w:id="599" w:author="Malin Nord" w:date="2014-10-07T13:45:00Z"/>
              </w:rPr>
            </w:pPr>
            <w:ins w:id="600" w:author="Malin Nord" w:date="2014-10-07T13:45:00Z">
              <w:r>
                <w:t>Eventuell kompletterande läkemedelsproduktinformation.</w:t>
              </w:r>
            </w:ins>
          </w:p>
        </w:tc>
        <w:tc>
          <w:tcPr>
            <w:tcW w:w="1349" w:type="dxa"/>
          </w:tcPr>
          <w:p w14:paraId="6B621E1E" w14:textId="77777777" w:rsidR="00E44B72" w:rsidRDefault="00E44B72" w:rsidP="00E44B72">
            <w:pPr>
              <w:rPr>
                <w:ins w:id="601" w:author="Malin Nord" w:date="2014-10-07T13:45:00Z"/>
              </w:rPr>
            </w:pPr>
          </w:p>
        </w:tc>
      </w:tr>
      <w:tr w:rsidR="00E44B72" w14:paraId="3221C125" w14:textId="77777777" w:rsidTr="00E44B72">
        <w:trPr>
          <w:ins w:id="602" w:author="Malin Nord" w:date="2014-10-07T13:45:00Z"/>
        </w:trPr>
        <w:tc>
          <w:tcPr>
            <w:tcW w:w="185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2AF9CDAE" w14:textId="77777777" w:rsidR="00E44B72" w:rsidRDefault="00E44B72" w:rsidP="00E44B72">
            <w:pPr>
              <w:rPr>
                <w:ins w:id="603" w:author="Malin Nord" w:date="2014-10-07T13:45:00Z"/>
              </w:rPr>
            </w:pPr>
            <w:ins w:id="604" w:author="Malin Nord" w:date="2014-10-07T13:45:00Z">
              <w:r>
                <w:t>resultCode</w:t>
              </w:r>
            </w:ins>
          </w:p>
        </w:tc>
        <w:tc>
          <w:tcPr>
            <w:tcW w:w="185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4C5456FD" w14:textId="77777777" w:rsidR="00E44B72" w:rsidRDefault="00E44B72" w:rsidP="00E44B72">
            <w:pPr>
              <w:rPr>
                <w:ins w:id="605" w:author="Malin Nord" w:date="2014-10-07T13:45:00Z"/>
              </w:rPr>
            </w:pPr>
            <w:ins w:id="606" w:author="Malin Nord" w:date="2014-10-07T13:45:00Z">
              <w:r w:rsidRPr="00E00661">
                <w:fldChar w:fldCharType="begin"/>
              </w:r>
              <w:r>
                <w:instrText xml:space="preserve"> HYPERLINK \l "resultCodeEnum" \h </w:instrText>
              </w:r>
              <w:r w:rsidRPr="00E00661">
                <w:fldChar w:fldCharType="separate"/>
              </w:r>
              <w:r w:rsidRPr="00E00661">
                <w:rPr>
                  <w:rStyle w:val="Hyperlnk"/>
                </w:rPr>
                <w:t>resultCodeEnum</w:t>
              </w:r>
              <w:r w:rsidRPr="00E00661">
                <w:rPr>
                  <w:rStyle w:val="Hyperlnk"/>
                  <w:color w:val="auto"/>
                </w:rPr>
                <w:fldChar w:fldCharType="end"/>
              </w:r>
            </w:ins>
          </w:p>
        </w:tc>
        <w:tc>
          <w:tcPr>
            <w:tcW w:w="82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5A9A0C63" w14:textId="77777777" w:rsidR="00E44B72" w:rsidRDefault="00E44B72" w:rsidP="00E44B72">
            <w:pPr>
              <w:rPr>
                <w:ins w:id="607" w:author="Malin Nord" w:date="2014-10-07T13:45:00Z"/>
              </w:rPr>
            </w:pPr>
            <w:ins w:id="608" w:author="Malin Nord" w:date="2014-10-07T13:45:00Z">
              <w:r>
                <w:t>1..1</w:t>
              </w:r>
            </w:ins>
          </w:p>
        </w:tc>
        <w:tc>
          <w:tcPr>
            <w:tcW w:w="340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62DA220E" w14:textId="77777777" w:rsidR="00E44B72" w:rsidRDefault="00E44B72" w:rsidP="00E44B72">
            <w:pPr>
              <w:rPr>
                <w:ins w:id="609" w:author="Malin Nord" w:date="2014-10-07T13:45:00Z"/>
              </w:rPr>
            </w:pPr>
            <w:ins w:id="610" w:author="Malin Nord" w:date="2014-10-07T13:45:00Z">
              <w:r>
                <w:t>Resultatkod för anropet.</w:t>
              </w:r>
            </w:ins>
          </w:p>
        </w:tc>
        <w:tc>
          <w:tcPr>
            <w:tcW w:w="134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65596919" w14:textId="77777777" w:rsidR="00E44B72" w:rsidRDefault="00E44B72" w:rsidP="00E44B72">
            <w:pPr>
              <w:rPr>
                <w:ins w:id="611" w:author="Malin Nord" w:date="2014-10-07T13:45:00Z"/>
              </w:rPr>
            </w:pPr>
          </w:p>
        </w:tc>
      </w:tr>
      <w:tr w:rsidR="00E44B72" w14:paraId="51CD04D3" w14:textId="77777777" w:rsidTr="00E44B72">
        <w:trPr>
          <w:ins w:id="612" w:author="Malin Nord" w:date="2014-10-07T13:45:00Z"/>
        </w:trPr>
        <w:tc>
          <w:tcPr>
            <w:tcW w:w="185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53FB72D8" w14:textId="77777777" w:rsidR="00E44B72" w:rsidRDefault="00E44B72" w:rsidP="00E44B72">
            <w:pPr>
              <w:rPr>
                <w:ins w:id="613" w:author="Malin Nord" w:date="2014-10-07T13:45:00Z"/>
              </w:rPr>
            </w:pPr>
            <w:ins w:id="614" w:author="Malin Nord" w:date="2014-10-07T13:45:00Z">
              <w:r>
                <w:t>comment</w:t>
              </w:r>
            </w:ins>
          </w:p>
        </w:tc>
        <w:tc>
          <w:tcPr>
            <w:tcW w:w="185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7071B077" w14:textId="77777777" w:rsidR="00E44B72" w:rsidRDefault="00E44B72" w:rsidP="00E44B72">
            <w:pPr>
              <w:rPr>
                <w:ins w:id="615" w:author="Malin Nord" w:date="2014-10-07T13:45:00Z"/>
              </w:rPr>
            </w:pPr>
            <w:ins w:id="616" w:author="Malin Nord" w:date="2014-10-07T13:45:00Z">
              <w:r>
                <w:t>string</w:t>
              </w:r>
            </w:ins>
          </w:p>
        </w:tc>
        <w:tc>
          <w:tcPr>
            <w:tcW w:w="82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548BC9ED" w14:textId="77777777" w:rsidR="00E44B72" w:rsidRDefault="00E44B72" w:rsidP="00E44B72">
            <w:pPr>
              <w:rPr>
                <w:ins w:id="617" w:author="Malin Nord" w:date="2014-10-07T13:45:00Z"/>
              </w:rPr>
            </w:pPr>
            <w:ins w:id="618" w:author="Malin Nord" w:date="2014-10-07T13:45:00Z">
              <w:r>
                <w:t>0..1</w:t>
              </w:r>
            </w:ins>
          </w:p>
        </w:tc>
        <w:tc>
          <w:tcPr>
            <w:tcW w:w="340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11CE7D51" w14:textId="77777777" w:rsidR="00E44B72" w:rsidRDefault="00E44B72" w:rsidP="00E44B72">
            <w:pPr>
              <w:rPr>
                <w:ins w:id="619" w:author="Malin Nord" w:date="2014-10-07T13:45:00Z"/>
              </w:rPr>
            </w:pPr>
            <w:ins w:id="620" w:author="Malin Nord" w:date="2014-10-07T13:45:00Z">
              <w:r>
                <w:t>Kommentar till eventuella fel eller varningar.</w:t>
              </w:r>
            </w:ins>
          </w:p>
        </w:tc>
        <w:tc>
          <w:tcPr>
            <w:tcW w:w="134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39AA3556" w14:textId="77777777" w:rsidR="00E44B72" w:rsidRDefault="00E44B72" w:rsidP="00E44B72">
            <w:pPr>
              <w:rPr>
                <w:ins w:id="621" w:author="Malin Nord" w:date="2014-10-07T13:45:00Z"/>
              </w:rPr>
            </w:pPr>
            <w:ins w:id="622" w:author="Malin Nord" w:date="2014-10-07T13:45:00Z">
              <w:r>
                <w:t>1..1024</w:t>
              </w:r>
            </w:ins>
          </w:p>
        </w:tc>
      </w:tr>
    </w:tbl>
    <w:p w14:paraId="42C9A53B" w14:textId="47009A68" w:rsidR="00E44B72" w:rsidRDefault="00E44B72" w:rsidP="00E44B72">
      <w:pPr>
        <w:rPr>
          <w:ins w:id="623" w:author="Malin Nord" w:date="2014-10-07T13:42:00Z"/>
        </w:rPr>
      </w:pPr>
    </w:p>
    <w:p w14:paraId="7C95E80C" w14:textId="77777777" w:rsidR="00E44B72" w:rsidRDefault="00E44B72" w:rsidP="00E44B72">
      <w:pPr>
        <w:pStyle w:val="Rubrik3"/>
        <w:rPr>
          <w:ins w:id="624" w:author="Maria Wettermark" w:date="2014-10-15T11:13:00Z"/>
        </w:rPr>
      </w:pPr>
      <w:ins w:id="625" w:author="Malin Nord" w:date="2014-10-07T13:45:00Z">
        <w:r>
          <w:t>Tjänstekontraktsspecifika krav och regler</w:t>
        </w:r>
      </w:ins>
    </w:p>
    <w:p w14:paraId="10BED827" w14:textId="77777777" w:rsidR="00264D0E" w:rsidRPr="00264D0E" w:rsidRDefault="00264D0E" w:rsidP="00324851">
      <w:pPr>
        <w:rPr>
          <w:ins w:id="626" w:author="Malin Nord" w:date="2014-10-07T13:45:00Z"/>
        </w:rPr>
      </w:pPr>
    </w:p>
    <w:p w14:paraId="7047D60F" w14:textId="433B7E4E" w:rsidR="00264D0E" w:rsidRPr="00F80DC3" w:rsidRDefault="00264D0E">
      <w:pPr>
        <w:pStyle w:val="Normaltindrag"/>
        <w:numPr>
          <w:ilvl w:val="0"/>
          <w:numId w:val="10"/>
        </w:numPr>
        <w:rPr>
          <w:ins w:id="627" w:author="Maria Wettermark" w:date="2014-10-15T11:04:00Z"/>
          <w:rFonts w:ascii="Arial" w:eastAsia="ヒラギノ角ゴ Pro W3" w:hAnsi="Arial"/>
          <w:noProof/>
          <w:color w:val="000000"/>
          <w:sz w:val="20"/>
          <w:szCs w:val="24"/>
          <w:lang w:eastAsia="en-US"/>
        </w:rPr>
        <w:pPrChange w:id="628" w:author="Maria Wettermark" w:date="2014-10-20T16:45:00Z">
          <w:pPr>
            <w:pStyle w:val="Normaltindrag"/>
            <w:ind w:left="720"/>
          </w:pPr>
        </w:pPrChange>
      </w:pPr>
      <w:ins w:id="629" w:author="Maria Wettermark" w:date="2014-10-15T11:04:00Z">
        <w:r w:rsidRPr="00264D0E">
          <w:rPr>
            <w:rFonts w:ascii="Arial" w:eastAsia="ヒラギノ角ゴ Pro W3" w:hAnsi="Arial"/>
            <w:noProof/>
            <w:color w:val="000000"/>
            <w:sz w:val="20"/>
            <w:szCs w:val="24"/>
            <w:lang w:eastAsia="en-US"/>
          </w:rPr>
          <w:t xml:space="preserve">Om ingen av parametrarna </w:t>
        </w:r>
      </w:ins>
      <w:ins w:id="630" w:author="Maria Wettermark" w:date="2014-10-15T11:08:00Z">
        <w:r w:rsidRPr="00264D0E">
          <w:rPr>
            <w:rFonts w:ascii="Arial" w:eastAsia="ヒラギノ角ゴ Pro W3" w:hAnsi="Arial"/>
            <w:noProof/>
            <w:color w:val="000000"/>
            <w:sz w:val="20"/>
            <w:szCs w:val="24"/>
            <w:lang w:eastAsia="en-US"/>
          </w:rPr>
          <w:t xml:space="preserve">aktuellaRecept </w:t>
        </w:r>
      </w:ins>
      <w:ins w:id="631" w:author="Maria Wettermark" w:date="2014-10-15T11:04:00Z">
        <w:r w:rsidRPr="00264D0E">
          <w:rPr>
            <w:rFonts w:ascii="Arial" w:eastAsia="ヒラギノ角ゴ Pro W3" w:hAnsi="Arial"/>
            <w:noProof/>
            <w:color w:val="000000"/>
            <w:sz w:val="20"/>
            <w:szCs w:val="24"/>
            <w:lang w:eastAsia="en-US"/>
          </w:rPr>
          <w:t xml:space="preserve">och </w:t>
        </w:r>
      </w:ins>
      <w:ins w:id="632" w:author="Maria Wettermark" w:date="2014-10-15T11:09:00Z">
        <w:r w:rsidRPr="00264D0E">
          <w:rPr>
            <w:rFonts w:ascii="Arial" w:eastAsia="ヒラギノ角ゴ Pro W3" w:hAnsi="Arial"/>
            <w:noProof/>
            <w:color w:val="000000"/>
            <w:sz w:val="20"/>
            <w:szCs w:val="24"/>
            <w:lang w:eastAsia="en-US"/>
          </w:rPr>
          <w:t xml:space="preserve">ickeAktuellaRecept </w:t>
        </w:r>
      </w:ins>
      <w:ins w:id="633" w:author="Maria Wettermark" w:date="2014-10-15T11:04:00Z">
        <w:r w:rsidRPr="00264D0E">
          <w:rPr>
            <w:rFonts w:ascii="Arial" w:eastAsia="ヒラギノ角ゴ Pro W3" w:hAnsi="Arial"/>
            <w:noProof/>
            <w:color w:val="000000"/>
            <w:sz w:val="20"/>
            <w:szCs w:val="24"/>
            <w:lang w:eastAsia="en-US"/>
          </w:rPr>
          <w:t>är ifyllda returneras både aktuella- och icke-aktuella recept.</w:t>
        </w:r>
      </w:ins>
      <w:ins w:id="634" w:author="Maria Wettermark" w:date="2014-10-20T16:45:00Z">
        <w:r w:rsidR="00F80DC3">
          <w:rPr>
            <w:rFonts w:ascii="Arial" w:eastAsia="ヒラギノ角ゴ Pro W3" w:hAnsi="Arial"/>
            <w:noProof/>
            <w:color w:val="000000"/>
            <w:sz w:val="20"/>
            <w:szCs w:val="24"/>
            <w:lang w:eastAsia="en-US"/>
          </w:rPr>
          <w:br/>
        </w:r>
      </w:ins>
    </w:p>
    <w:p w14:paraId="0EEBEC46" w14:textId="783FFB28" w:rsidR="00264D0E" w:rsidRPr="00F80DC3" w:rsidRDefault="00586355">
      <w:pPr>
        <w:pStyle w:val="Normaltindrag"/>
        <w:numPr>
          <w:ilvl w:val="0"/>
          <w:numId w:val="10"/>
        </w:numPr>
        <w:rPr>
          <w:ins w:id="635" w:author="Maria Wettermark" w:date="2014-10-15T11:04:00Z"/>
          <w:rFonts w:ascii="Arial" w:eastAsia="ヒラギノ角ゴ Pro W3" w:hAnsi="Arial"/>
          <w:noProof/>
          <w:color w:val="000000"/>
          <w:sz w:val="20"/>
          <w:szCs w:val="24"/>
          <w:lang w:eastAsia="en-US"/>
        </w:rPr>
        <w:pPrChange w:id="636" w:author="Maria Wettermark" w:date="2014-10-20T16:45:00Z">
          <w:pPr>
            <w:pStyle w:val="Normaltindrag"/>
            <w:ind w:left="360"/>
          </w:pPr>
        </w:pPrChange>
      </w:pPr>
      <w:ins w:id="637" w:author="Maria Wettermark" w:date="2014-10-20T10:33:00Z">
        <w:r w:rsidRPr="00586355">
          <w:rPr>
            <w:rFonts w:ascii="Arial" w:eastAsia="ヒラギノ角ゴ Pro W3" w:hAnsi="Arial"/>
            <w:noProof/>
            <w:color w:val="000000"/>
            <w:sz w:val="20"/>
            <w:szCs w:val="24"/>
            <w:lang w:eastAsia="en-US"/>
          </w:rPr>
          <w:t>O</w:t>
        </w:r>
      </w:ins>
      <w:ins w:id="638" w:author="Maria Wettermark" w:date="2014-10-15T11:04:00Z">
        <w:r w:rsidR="00264D0E" w:rsidRPr="00586355">
          <w:rPr>
            <w:rFonts w:ascii="Arial" w:eastAsia="ヒラギノ角ゴ Pro W3" w:hAnsi="Arial"/>
            <w:noProof/>
            <w:color w:val="000000"/>
            <w:sz w:val="20"/>
            <w:szCs w:val="24"/>
            <w:lang w:eastAsia="en-US"/>
          </w:rPr>
          <w:t xml:space="preserve">m </w:t>
        </w:r>
      </w:ins>
      <w:ins w:id="639" w:author="Maria Wettermark" w:date="2014-10-15T11:08:00Z">
        <w:r w:rsidR="00264D0E" w:rsidRPr="00586355">
          <w:rPr>
            <w:rFonts w:ascii="Arial" w:eastAsia="ヒラギノ角ゴ Pro W3" w:hAnsi="Arial"/>
            <w:noProof/>
            <w:color w:val="000000"/>
            <w:sz w:val="20"/>
            <w:szCs w:val="24"/>
            <w:lang w:eastAsia="en-US"/>
          </w:rPr>
          <w:t xml:space="preserve">aktuellaRecept </w:t>
        </w:r>
      </w:ins>
      <w:ins w:id="640" w:author="Maria Wettermark" w:date="2014-10-15T11:04:00Z">
        <w:r w:rsidR="00264D0E" w:rsidRPr="00586355">
          <w:rPr>
            <w:rFonts w:ascii="Arial" w:eastAsia="ヒラギノ角ゴ Pro W3" w:hAnsi="Arial"/>
            <w:noProof/>
            <w:color w:val="000000"/>
            <w:sz w:val="20"/>
            <w:szCs w:val="24"/>
            <w:lang w:eastAsia="en-US"/>
          </w:rPr>
          <w:t xml:space="preserve">eller </w:t>
        </w:r>
      </w:ins>
      <w:ins w:id="641" w:author="Maria Wettermark" w:date="2014-10-15T11:09:00Z">
        <w:r w:rsidR="00264D0E" w:rsidRPr="00586355">
          <w:rPr>
            <w:rFonts w:ascii="Arial" w:eastAsia="ヒラギノ角ゴ Pro W3" w:hAnsi="Arial"/>
            <w:noProof/>
            <w:color w:val="000000"/>
            <w:sz w:val="20"/>
            <w:szCs w:val="24"/>
            <w:lang w:eastAsia="en-US"/>
          </w:rPr>
          <w:t xml:space="preserve">ickeAktuellaRecept </w:t>
        </w:r>
      </w:ins>
      <w:ins w:id="642" w:author="Maria Wettermark" w:date="2014-10-15T11:04:00Z">
        <w:r w:rsidR="00264D0E" w:rsidRPr="00586355">
          <w:rPr>
            <w:rFonts w:ascii="Arial" w:eastAsia="ヒラギノ角ゴ Pro W3" w:hAnsi="Arial"/>
            <w:noProof/>
            <w:color w:val="000000"/>
            <w:sz w:val="20"/>
            <w:szCs w:val="24"/>
            <w:lang w:eastAsia="en-US"/>
          </w:rPr>
          <w:t xml:space="preserve">är ifyllda så måste minst en av </w:t>
        </w:r>
      </w:ins>
      <w:ins w:id="643" w:author="Maria Wettermark" w:date="2014-10-15T11:10:00Z">
        <w:r w:rsidR="00264D0E" w:rsidRPr="00586355">
          <w:rPr>
            <w:rFonts w:ascii="Arial" w:eastAsia="ヒラギノ角ゴ Pro W3" w:hAnsi="Arial"/>
            <w:noProof/>
            <w:color w:val="000000"/>
            <w:sz w:val="20"/>
            <w:szCs w:val="24"/>
            <w:lang w:eastAsia="en-US"/>
          </w:rPr>
          <w:t xml:space="preserve">aktuellaRecept </w:t>
        </w:r>
      </w:ins>
      <w:ins w:id="644" w:author="Maria Wettermark" w:date="2014-10-15T11:04:00Z">
        <w:r w:rsidR="00264D0E" w:rsidRPr="00586355">
          <w:rPr>
            <w:rFonts w:ascii="Arial" w:eastAsia="ヒラギノ角ゴ Pro W3" w:hAnsi="Arial"/>
            <w:noProof/>
            <w:color w:val="000000"/>
            <w:sz w:val="20"/>
            <w:szCs w:val="24"/>
            <w:lang w:eastAsia="en-US"/>
          </w:rPr>
          <w:t>och</w:t>
        </w:r>
      </w:ins>
      <w:ins w:id="645" w:author="Maria Wettermark" w:date="2014-10-15T11:10:00Z">
        <w:r w:rsidR="00264D0E" w:rsidRPr="00586355">
          <w:rPr>
            <w:rFonts w:ascii="Arial" w:eastAsia="ヒラギノ角ゴ Pro W3" w:hAnsi="Arial"/>
            <w:noProof/>
            <w:color w:val="000000"/>
            <w:sz w:val="20"/>
            <w:szCs w:val="24"/>
            <w:lang w:eastAsia="en-US"/>
          </w:rPr>
          <w:t xml:space="preserve"> ickeAktuellaRecept  </w:t>
        </w:r>
      </w:ins>
      <w:ins w:id="646" w:author="Maria Wettermark" w:date="2014-10-15T11:04:00Z">
        <w:r w:rsidR="00264D0E" w:rsidRPr="00586355">
          <w:rPr>
            <w:rFonts w:ascii="Arial" w:eastAsia="ヒラギノ角ゴ Pro W3" w:hAnsi="Arial"/>
            <w:noProof/>
            <w:color w:val="000000"/>
            <w:sz w:val="20"/>
            <w:szCs w:val="24"/>
            <w:lang w:eastAsia="en-US"/>
          </w:rPr>
          <w:t>vara sann.</w:t>
        </w:r>
      </w:ins>
      <w:ins w:id="647" w:author="Maria Wettermark" w:date="2014-10-20T16:45:00Z">
        <w:r w:rsidR="00F80DC3">
          <w:rPr>
            <w:rFonts w:ascii="Arial" w:eastAsia="ヒラギノ角ゴ Pro W3" w:hAnsi="Arial"/>
            <w:noProof/>
            <w:color w:val="000000"/>
            <w:sz w:val="20"/>
            <w:szCs w:val="24"/>
            <w:lang w:eastAsia="en-US"/>
          </w:rPr>
          <w:br/>
        </w:r>
      </w:ins>
    </w:p>
    <w:p w14:paraId="50783894" w14:textId="4C466935" w:rsidR="00264D0E" w:rsidRPr="00F80DC3" w:rsidRDefault="00264D0E">
      <w:pPr>
        <w:pStyle w:val="Normaltindrag"/>
        <w:numPr>
          <w:ilvl w:val="0"/>
          <w:numId w:val="10"/>
        </w:numPr>
        <w:rPr>
          <w:ins w:id="648" w:author="Maria Wettermark" w:date="2014-10-15T11:04:00Z"/>
          <w:rFonts w:ascii="Arial" w:eastAsia="ヒラギノ角ゴ Pro W3" w:hAnsi="Arial"/>
          <w:noProof/>
          <w:color w:val="000000"/>
          <w:sz w:val="20"/>
          <w:szCs w:val="24"/>
          <w:lang w:eastAsia="en-US"/>
        </w:rPr>
        <w:pPrChange w:id="649" w:author="Maria Wettermark" w:date="2014-10-20T16:45:00Z">
          <w:pPr>
            <w:pStyle w:val="Normaltindrag"/>
            <w:ind w:left="720"/>
          </w:pPr>
        </w:pPrChange>
      </w:pPr>
      <w:ins w:id="650" w:author="Maria Wettermark" w:date="2014-10-15T11:13:00Z">
        <w:r>
          <w:rPr>
            <w:rFonts w:ascii="Arial" w:eastAsia="ヒラギノ角ゴ Pro W3" w:hAnsi="Arial"/>
            <w:noProof/>
            <w:color w:val="000000"/>
            <w:sz w:val="20"/>
            <w:szCs w:val="24"/>
            <w:lang w:eastAsia="en-US"/>
          </w:rPr>
          <w:t xml:space="preserve">Avvisade recept </w:t>
        </w:r>
      </w:ins>
      <w:ins w:id="651" w:author="Maria Wettermark" w:date="2014-10-15T11:04:00Z">
        <w:r w:rsidRPr="00264D0E">
          <w:rPr>
            <w:rFonts w:ascii="Arial" w:eastAsia="ヒラギノ角ゴ Pro W3" w:hAnsi="Arial"/>
            <w:noProof/>
            <w:color w:val="000000"/>
            <w:sz w:val="20"/>
            <w:szCs w:val="24"/>
            <w:lang w:eastAsia="en-US"/>
          </w:rPr>
          <w:t>returneras inte.</w:t>
        </w:r>
      </w:ins>
      <w:ins w:id="652" w:author="Maria Wettermark" w:date="2014-10-20T16:45:00Z">
        <w:r w:rsidR="00F80DC3">
          <w:rPr>
            <w:rFonts w:ascii="Arial" w:eastAsia="ヒラギノ角ゴ Pro W3" w:hAnsi="Arial"/>
            <w:noProof/>
            <w:color w:val="000000"/>
            <w:sz w:val="20"/>
            <w:szCs w:val="24"/>
            <w:lang w:eastAsia="en-US"/>
          </w:rPr>
          <w:br/>
        </w:r>
      </w:ins>
    </w:p>
    <w:p w14:paraId="550C44F1" w14:textId="42B31B56" w:rsidR="00264D0E" w:rsidRPr="00F80DC3" w:rsidRDefault="00264D0E">
      <w:pPr>
        <w:pStyle w:val="Normaltindrag"/>
        <w:numPr>
          <w:ilvl w:val="0"/>
          <w:numId w:val="10"/>
        </w:numPr>
        <w:rPr>
          <w:ins w:id="653" w:author="Maria Wettermark" w:date="2014-10-15T11:04:00Z"/>
          <w:rFonts w:ascii="Arial" w:eastAsia="ヒラギノ角ゴ Pro W3" w:hAnsi="Arial"/>
          <w:noProof/>
          <w:color w:val="000000"/>
          <w:sz w:val="20"/>
          <w:szCs w:val="24"/>
          <w:lang w:eastAsia="en-US"/>
        </w:rPr>
        <w:pPrChange w:id="654" w:author="Maria Wettermark" w:date="2014-10-20T16:46:00Z">
          <w:pPr>
            <w:pStyle w:val="Normaltindrag"/>
            <w:ind w:left="0"/>
          </w:pPr>
        </w:pPrChange>
      </w:pPr>
      <w:ins w:id="655" w:author="Maria Wettermark" w:date="2014-10-15T11:04:00Z">
        <w:r w:rsidRPr="00264D0E">
          <w:rPr>
            <w:rFonts w:ascii="Arial" w:eastAsia="ヒラギノ角ゴ Pro W3" w:hAnsi="Arial"/>
            <w:noProof/>
            <w:color w:val="000000"/>
            <w:sz w:val="20"/>
            <w:szCs w:val="24"/>
            <w:lang w:eastAsia="en-US"/>
          </w:rPr>
          <w:t>I Apotekslistan och Arbetsplatslistan returneras kompletterande information för samtliga GLN-koder respektive arbetsplatskoder som finns på patientens recept.</w:t>
        </w:r>
      </w:ins>
      <w:ins w:id="656" w:author="Maria Wettermark" w:date="2014-10-20T16:46:00Z">
        <w:r w:rsidR="00F80DC3">
          <w:rPr>
            <w:rFonts w:ascii="Arial" w:eastAsia="ヒラギノ角ゴ Pro W3" w:hAnsi="Arial"/>
            <w:noProof/>
            <w:color w:val="000000"/>
            <w:sz w:val="20"/>
            <w:szCs w:val="24"/>
            <w:lang w:eastAsia="en-US"/>
          </w:rPr>
          <w:br/>
        </w:r>
      </w:ins>
    </w:p>
    <w:p w14:paraId="5481292D" w14:textId="7AB3A943" w:rsidR="00264D0E" w:rsidRPr="00F80DC3" w:rsidRDefault="00264D0E">
      <w:pPr>
        <w:pStyle w:val="Normaltindrag"/>
        <w:numPr>
          <w:ilvl w:val="0"/>
          <w:numId w:val="10"/>
        </w:numPr>
        <w:rPr>
          <w:ins w:id="657" w:author="Maria Wettermark" w:date="2014-10-15T11:04:00Z"/>
          <w:rFonts w:ascii="Arial" w:eastAsia="ヒラギノ角ゴ Pro W3" w:hAnsi="Arial"/>
          <w:noProof/>
          <w:color w:val="000000"/>
          <w:sz w:val="20"/>
          <w:szCs w:val="24"/>
          <w:lang w:eastAsia="en-US"/>
        </w:rPr>
        <w:pPrChange w:id="658" w:author="Maria Wettermark" w:date="2014-10-20T16:46:00Z">
          <w:pPr>
            <w:pStyle w:val="Normaltindrag"/>
            <w:ind w:left="720"/>
          </w:pPr>
        </w:pPrChange>
      </w:pPr>
      <w:ins w:id="659" w:author="Maria Wettermark" w:date="2014-10-15T11:04:00Z">
        <w:r w:rsidRPr="00264D0E">
          <w:rPr>
            <w:rFonts w:ascii="Arial" w:eastAsia="ヒラギノ角ゴ Pro W3" w:hAnsi="Arial"/>
            <w:noProof/>
            <w:color w:val="000000"/>
            <w:sz w:val="20"/>
            <w:szCs w:val="24"/>
            <w:lang w:eastAsia="en-US"/>
          </w:rPr>
          <w:t>Om receptet har en utsättningstidpunkt så returneras den även vi</w:t>
        </w:r>
        <w:r w:rsidR="00324851">
          <w:rPr>
            <w:rFonts w:ascii="Arial" w:eastAsia="ヒラギノ角ゴ Pro W3" w:hAnsi="Arial"/>
            <w:noProof/>
            <w:color w:val="000000"/>
            <w:sz w:val="20"/>
            <w:szCs w:val="24"/>
            <w:lang w:eastAsia="en-US"/>
          </w:rPr>
          <w:t xml:space="preserve">d andra förändringstyper </w:t>
        </w:r>
        <w:r w:rsidRPr="00264D0E">
          <w:rPr>
            <w:rFonts w:ascii="Arial" w:eastAsia="ヒラギノ角ゴ Pro W3" w:hAnsi="Arial"/>
            <w:noProof/>
            <w:color w:val="000000"/>
            <w:sz w:val="20"/>
            <w:szCs w:val="24"/>
            <w:lang w:eastAsia="en-US"/>
          </w:rPr>
          <w:t>än utsatt.</w:t>
        </w:r>
      </w:ins>
      <w:ins w:id="660" w:author="Maria Wettermark" w:date="2014-10-20T16:46:00Z">
        <w:r w:rsidR="00F80DC3">
          <w:rPr>
            <w:rFonts w:ascii="Arial" w:eastAsia="ヒラギノ角ゴ Pro W3" w:hAnsi="Arial"/>
            <w:noProof/>
            <w:color w:val="000000"/>
            <w:sz w:val="20"/>
            <w:szCs w:val="24"/>
            <w:lang w:eastAsia="en-US"/>
          </w:rPr>
          <w:br/>
        </w:r>
      </w:ins>
    </w:p>
    <w:p w14:paraId="26D177C8" w14:textId="553EE87C" w:rsidR="00AD1B70" w:rsidRPr="00F80DC3" w:rsidRDefault="00264D0E" w:rsidP="00F80DC3">
      <w:pPr>
        <w:pStyle w:val="Normaltindrag"/>
        <w:numPr>
          <w:ilvl w:val="0"/>
          <w:numId w:val="10"/>
        </w:numPr>
        <w:rPr>
          <w:ins w:id="661" w:author="Maria Wettermark" w:date="2014-10-20T10:34:00Z"/>
          <w:rFonts w:ascii="Arial" w:eastAsia="ヒラギノ角ゴ Pro W3" w:hAnsi="Arial"/>
          <w:noProof/>
          <w:color w:val="000000"/>
          <w:sz w:val="20"/>
          <w:szCs w:val="24"/>
          <w:lang w:eastAsia="en-US"/>
          <w:rPrChange w:id="662" w:author="Maria Wettermark" w:date="2014-10-20T16:46:00Z">
            <w:rPr>
              <w:ins w:id="663" w:author="Maria Wettermark" w:date="2014-10-20T10:34:00Z"/>
            </w:rPr>
          </w:rPrChange>
        </w:rPr>
      </w:pPr>
      <w:ins w:id="664" w:author="Maria Wettermark" w:date="2014-10-15T11:04:00Z">
        <w:r w:rsidRPr="00264D0E">
          <w:rPr>
            <w:rFonts w:ascii="Arial" w:eastAsia="ヒラギノ角ゴ Pro W3" w:hAnsi="Arial"/>
            <w:noProof/>
            <w:color w:val="000000"/>
            <w:sz w:val="20"/>
            <w:szCs w:val="24"/>
            <w:lang w:eastAsia="en-US"/>
          </w:rPr>
          <w:t>Recept med Orsakskod = 1 (Fel patient) som har status Makulerad av förskrivare (217) eller Makulerat av farmaceut (212) returneras ej.</w:t>
        </w:r>
      </w:ins>
      <w:ins w:id="665" w:author="Maria Wettermark" w:date="2014-10-20T16:46:00Z">
        <w:r w:rsidR="00F80DC3">
          <w:rPr>
            <w:rFonts w:ascii="Arial" w:eastAsia="ヒラギノ角ゴ Pro W3" w:hAnsi="Arial"/>
            <w:noProof/>
            <w:color w:val="000000"/>
            <w:sz w:val="20"/>
            <w:szCs w:val="24"/>
            <w:lang w:eastAsia="en-US"/>
          </w:rPr>
          <w:br/>
        </w:r>
      </w:ins>
    </w:p>
    <w:p w14:paraId="51E3AF86" w14:textId="3616D959" w:rsidR="00AD1B70" w:rsidRPr="00264D0E" w:rsidRDefault="00AD1B70" w:rsidP="00264D0E">
      <w:pPr>
        <w:pStyle w:val="Normaltindrag"/>
        <w:numPr>
          <w:ilvl w:val="0"/>
          <w:numId w:val="10"/>
        </w:numPr>
        <w:rPr>
          <w:ins w:id="666" w:author="Maria Wettermark" w:date="2014-10-15T11:04:00Z"/>
          <w:rFonts w:ascii="Arial" w:eastAsia="ヒラギノ角ゴ Pro W3" w:hAnsi="Arial"/>
          <w:noProof/>
          <w:color w:val="000000"/>
          <w:sz w:val="20"/>
          <w:szCs w:val="24"/>
          <w:lang w:eastAsia="en-US"/>
        </w:rPr>
      </w:pPr>
      <w:ins w:id="667" w:author="Maria Wettermark" w:date="2014-10-20T10:35:00Z">
        <w:r>
          <w:rPr>
            <w:rFonts w:ascii="Arial" w:eastAsia="ヒラギノ角ゴ Pro W3" w:hAnsi="Arial"/>
            <w:noProof/>
            <w:color w:val="000000"/>
            <w:sz w:val="20"/>
            <w:szCs w:val="24"/>
            <w:lang w:eastAsia="en-US"/>
          </w:rPr>
          <w:t xml:space="preserve">För- och efternamn i </w:t>
        </w:r>
      </w:ins>
      <w:ins w:id="668" w:author="Maria Wettermark" w:date="2014-10-20T10:36:00Z">
        <w:r>
          <w:rPr>
            <w:rFonts w:ascii="Arial" w:eastAsia="ヒラギノ角ゴ Pro W3" w:hAnsi="Arial"/>
            <w:noProof/>
            <w:color w:val="000000"/>
            <w:sz w:val="20"/>
            <w:szCs w:val="24"/>
            <w:lang w:eastAsia="en-US"/>
          </w:rPr>
          <w:t>A</w:t>
        </w:r>
      </w:ins>
      <w:ins w:id="669" w:author="Maria Wettermark" w:date="2014-10-20T10:35:00Z">
        <w:r w:rsidRPr="00AD1B70">
          <w:rPr>
            <w:rFonts w:ascii="Arial" w:eastAsia="ヒラギノ角ゴ Pro W3" w:hAnsi="Arial"/>
            <w:noProof/>
            <w:color w:val="000000"/>
            <w:sz w:val="20"/>
            <w:szCs w:val="24"/>
            <w:lang w:eastAsia="en-US"/>
          </w:rPr>
          <w:t>nvandareinformation</w:t>
        </w:r>
      </w:ins>
      <w:ins w:id="670" w:author="Maria Wettermark" w:date="2014-10-20T10:36:00Z">
        <w:r>
          <w:rPr>
            <w:rFonts w:ascii="Arial" w:eastAsia="ヒラギノ角ゴ Pro W3" w:hAnsi="Arial"/>
            <w:noProof/>
            <w:color w:val="000000"/>
            <w:sz w:val="20"/>
            <w:szCs w:val="24"/>
            <w:lang w:eastAsia="en-US"/>
          </w:rPr>
          <w:t xml:space="preserve"> ska var</w:t>
        </w:r>
      </w:ins>
      <w:ins w:id="671" w:author="Maria Wettermark" w:date="2014-10-20T10:38:00Z">
        <w:r>
          <w:rPr>
            <w:rFonts w:ascii="Arial" w:eastAsia="ヒラギノ角ゴ Pro W3" w:hAnsi="Arial"/>
            <w:noProof/>
            <w:color w:val="000000"/>
            <w:sz w:val="20"/>
            <w:szCs w:val="24"/>
            <w:lang w:eastAsia="en-US"/>
          </w:rPr>
          <w:t>a</w:t>
        </w:r>
      </w:ins>
      <w:ins w:id="672" w:author="Maria Wettermark" w:date="2014-10-20T10:36:00Z">
        <w:r>
          <w:rPr>
            <w:rFonts w:ascii="Arial" w:eastAsia="ヒラギノ角ゴ Pro W3" w:hAnsi="Arial"/>
            <w:noProof/>
            <w:color w:val="000000"/>
            <w:sz w:val="20"/>
            <w:szCs w:val="24"/>
            <w:lang w:eastAsia="en-US"/>
          </w:rPr>
          <w:t xml:space="preserve"> samma som </w:t>
        </w:r>
      </w:ins>
      <w:ins w:id="673" w:author="Maria Wettermark" w:date="2014-10-20T10:37:00Z">
        <w:r>
          <w:rPr>
            <w:rFonts w:ascii="Arial" w:eastAsia="ヒラギノ角ゴ Pro W3" w:hAnsi="Arial"/>
            <w:noProof/>
            <w:color w:val="000000"/>
            <w:sz w:val="20"/>
            <w:szCs w:val="24"/>
            <w:lang w:eastAsia="en-US"/>
          </w:rPr>
          <w:t>i Regist</w:t>
        </w:r>
      </w:ins>
      <w:ins w:id="674" w:author="Maria Wettermark" w:date="2014-10-20T10:38:00Z">
        <w:r>
          <w:rPr>
            <w:rFonts w:ascii="Arial" w:eastAsia="ヒラギノ角ゴ Pro W3" w:hAnsi="Arial"/>
            <w:noProof/>
            <w:color w:val="000000"/>
            <w:sz w:val="20"/>
            <w:szCs w:val="24"/>
            <w:lang w:eastAsia="en-US"/>
          </w:rPr>
          <w:t>r</w:t>
        </w:r>
      </w:ins>
      <w:ins w:id="675" w:author="Maria Wettermark" w:date="2014-10-20T10:37:00Z">
        <w:r>
          <w:rPr>
            <w:rFonts w:ascii="Arial" w:eastAsia="ヒラギノ角ゴ Pro W3" w:hAnsi="Arial"/>
            <w:noProof/>
            <w:color w:val="000000"/>
            <w:sz w:val="20"/>
            <w:szCs w:val="24"/>
            <w:lang w:eastAsia="en-US"/>
          </w:rPr>
          <w:t>erande vårdpersonal</w:t>
        </w:r>
      </w:ins>
      <w:ins w:id="676" w:author="Maria Wettermark" w:date="2014-10-20T10:42:00Z">
        <w:r w:rsidR="00B43993">
          <w:rPr>
            <w:rFonts w:ascii="Arial" w:eastAsia="ヒラギノ角ゴ Pro W3" w:hAnsi="Arial"/>
            <w:noProof/>
            <w:color w:val="000000"/>
            <w:sz w:val="20"/>
            <w:szCs w:val="24"/>
            <w:lang w:eastAsia="en-US"/>
          </w:rPr>
          <w:t>.</w:t>
        </w:r>
      </w:ins>
    </w:p>
    <w:p w14:paraId="397D7633" w14:textId="3466ED37" w:rsidR="00E44B72" w:rsidDel="00AD1B70" w:rsidRDefault="00E44B72" w:rsidP="00E44B72">
      <w:pPr>
        <w:rPr>
          <w:ins w:id="677" w:author="Malin Nord" w:date="2014-10-07T13:45:00Z"/>
          <w:del w:id="678" w:author="Maria Wettermark" w:date="2014-10-20T10:38:00Z"/>
          <w:lang w:eastAsia="sv-SE"/>
        </w:rPr>
      </w:pPr>
    </w:p>
    <w:p w14:paraId="75E29BC5" w14:textId="6BA7340A" w:rsidR="00E44B72" w:rsidDel="00AD1B70" w:rsidRDefault="00E44B72" w:rsidP="00E44B72">
      <w:pPr>
        <w:rPr>
          <w:ins w:id="679" w:author="Malin Nord" w:date="2014-10-07T13:41:00Z"/>
          <w:del w:id="680" w:author="Maria Wettermark" w:date="2014-10-20T10:38:00Z"/>
        </w:rPr>
      </w:pPr>
    </w:p>
    <w:p w14:paraId="4A6C3F99" w14:textId="587FA6BE" w:rsidR="00415337" w:rsidRPr="00F201BB" w:rsidDel="00E44B72" w:rsidRDefault="00415337" w:rsidP="00415337">
      <w:pPr>
        <w:pStyle w:val="Rubrik2"/>
        <w:rPr>
          <w:del w:id="681" w:author="Malin Nord" w:date="2014-10-07T13:38:00Z"/>
        </w:rPr>
      </w:pPr>
      <w:del w:id="682" w:author="Malin Nord" w:date="2014-10-07T13:38:00Z">
        <w:r w:rsidRPr="00F201BB" w:rsidDel="00E44B72">
          <w:delText>Get</w:delText>
        </w:r>
        <w:r w:rsidDel="00E44B72">
          <w:delText>U</w:delText>
        </w:r>
        <w:r w:rsidRPr="00F201BB" w:rsidDel="00E44B72">
          <w:delText>nconfirmed</w:delText>
        </w:r>
        <w:r w:rsidDel="00E44B72">
          <w:delText>P</w:delText>
        </w:r>
        <w:r w:rsidRPr="00F201BB" w:rsidDel="00E44B72">
          <w:delText>rescriptions</w:delText>
        </w:r>
        <w:bookmarkEnd w:id="374"/>
        <w:bookmarkEnd w:id="395"/>
      </w:del>
    </w:p>
    <w:p w14:paraId="35D09EBC" w14:textId="15829B06" w:rsidR="00415337" w:rsidDel="00037449" w:rsidRDefault="00415337" w:rsidP="00415337">
      <w:pPr>
        <w:rPr>
          <w:del w:id="683" w:author="Maria Wettermark" w:date="2014-10-15T09:10:00Z"/>
        </w:rPr>
      </w:pPr>
      <w:del w:id="684" w:author="Maria Wettermark" w:date="2014-10-15T09:10:00Z">
        <w:r w:rsidDel="00037449">
          <w:lastRenderedPageBreak/>
          <w:delText xml:space="preserve">Tjänsten hämtar information om </w:delText>
        </w:r>
        <w:r w:rsidRPr="00CA5B6F" w:rsidDel="00037449">
          <w:delText xml:space="preserve">patientens ej </w:delText>
        </w:r>
        <w:r w:rsidDel="00037449">
          <w:delText>bekräftade</w:delText>
        </w:r>
        <w:r w:rsidRPr="00CA5B6F" w:rsidDel="00037449">
          <w:delText xml:space="preserve"> </w:delText>
        </w:r>
        <w:r w:rsidR="003B1937" w:rsidDel="00037449">
          <w:delText>ordinationer</w:delText>
        </w:r>
        <w:r w:rsidRPr="00CA5B6F" w:rsidDel="00037449">
          <w:delText>.</w:delText>
        </w:r>
        <w:r w:rsidDel="00037449">
          <w:delText xml:space="preserve"> En ej bekräftad</w:delText>
        </w:r>
        <w:r w:rsidRPr="00CA5B6F" w:rsidDel="00037449">
          <w:delText xml:space="preserve"> </w:delText>
        </w:r>
        <w:r w:rsidR="003B1937" w:rsidDel="00037449">
          <w:delText xml:space="preserve">ordination </w:delText>
        </w:r>
        <w:r w:rsidDel="00037449">
          <w:delText>är en förskrivning (som tex skickats som e-recept via e-receptingången) som inte är journalförd som en ordination i NOD.</w:delText>
        </w:r>
      </w:del>
    </w:p>
    <w:p w14:paraId="1F665715" w14:textId="6077FCFD" w:rsidR="00415337" w:rsidRPr="00F201BB" w:rsidDel="00037449" w:rsidRDefault="00415337" w:rsidP="00415337">
      <w:pPr>
        <w:rPr>
          <w:del w:id="685" w:author="Maria Wettermark" w:date="2014-10-15T09:10:00Z"/>
          <w:color w:val="4F81BD" w:themeColor="accent1"/>
        </w:rPr>
      </w:pPr>
      <w:del w:id="686" w:author="Maria Wettermark" w:date="2014-10-15T09:10:00Z">
        <w:r w:rsidDel="00037449">
          <w:delText>Urval kan ske med period och svarsurval. Returnerade ordinationer sorteras efter förskrivningstidpunkt i fallande ordning</w:delText>
        </w:r>
        <w:r w:rsidRPr="00031B86" w:rsidDel="00037449">
          <w:delText xml:space="preserve"> </w:delText>
        </w:r>
        <w:r w:rsidDel="00037449">
          <w:delText>d.v.s. från nyaste förskrivningstidpunkt till äldsta.</w:delText>
        </w:r>
      </w:del>
    </w:p>
    <w:p w14:paraId="342790BA" w14:textId="5FC2F4DA" w:rsidR="00415337" w:rsidRPr="00F201BB" w:rsidDel="00E44B72" w:rsidRDefault="00415337" w:rsidP="00415337">
      <w:pPr>
        <w:pStyle w:val="Rubrik3"/>
        <w:rPr>
          <w:del w:id="687" w:author="Malin Nord" w:date="2014-10-07T13:38:00Z"/>
        </w:rPr>
      </w:pPr>
      <w:del w:id="688" w:author="Malin Nord" w:date="2014-10-07T13:38:00Z">
        <w:r w:rsidRPr="00F201BB" w:rsidDel="00E44B72">
          <w:delText>Version</w:delText>
        </w:r>
      </w:del>
    </w:p>
    <w:p w14:paraId="6CE81013" w14:textId="669C4F2A" w:rsidR="00415337" w:rsidRPr="00F201BB" w:rsidDel="00E44B72" w:rsidRDefault="00415337" w:rsidP="00415337">
      <w:pPr>
        <w:rPr>
          <w:del w:id="689" w:author="Malin Nord" w:date="2014-10-07T13:38:00Z"/>
        </w:rPr>
      </w:pPr>
      <w:del w:id="690" w:author="Malin Nord" w:date="2014-10-07T13:38:00Z">
        <w:r w:rsidRPr="00F201BB" w:rsidDel="00E44B72">
          <w:delText>1.0</w:delText>
        </w:r>
      </w:del>
    </w:p>
    <w:p w14:paraId="1DBDA74F" w14:textId="3289F1FE" w:rsidR="00415337" w:rsidRPr="00F201BB" w:rsidDel="00E44B72" w:rsidRDefault="00415337" w:rsidP="00415337">
      <w:pPr>
        <w:pStyle w:val="Rubrik3"/>
        <w:rPr>
          <w:del w:id="691" w:author="Malin Nord" w:date="2014-10-07T13:38:00Z"/>
        </w:rPr>
      </w:pPr>
      <w:del w:id="692" w:author="Malin Nord" w:date="2014-10-07T13:38:00Z">
        <w:r w:rsidRPr="00F201BB" w:rsidDel="00E44B72">
          <w:delText>Fältregler</w:delText>
        </w:r>
      </w:del>
    </w:p>
    <w:p w14:paraId="0FC845AA" w14:textId="053180ED" w:rsidR="00415337" w:rsidDel="00E44B72" w:rsidRDefault="00415337" w:rsidP="00415337">
      <w:pPr>
        <w:rPr>
          <w:del w:id="693" w:author="Malin Nord" w:date="2014-10-07T13:38:00Z"/>
        </w:rPr>
      </w:pPr>
      <w:del w:id="694" w:author="Malin Nord" w:date="2014-10-07T13:38:00Z">
        <w:r w:rsidRPr="00F201BB" w:rsidDel="00E44B72">
          <w:delText xml:space="preserve">Nedanstående tabell beskriver varje element i begäran och svar. Har namnet en * finns </w:delText>
        </w:r>
        <w:r w:rsidR="00C665F7" w:rsidDel="00E44B72">
          <w:delText>ytterligare</w:delText>
        </w:r>
        <w:r w:rsidRPr="00F201BB" w:rsidDel="00E44B72">
          <w:delText xml:space="preserve"> regler för detta element och beskrivs mer i detalj i stycket Regler. </w:delText>
        </w:r>
        <w:r w:rsidR="005251B0" w:rsidDel="00E44B72">
          <w:delText>Om multipliciteten anges som ”Del av val” ingår parametrarna i datatypen i ett tvingande val, d.v.s. enbart en av dem skall anges.</w:delText>
        </w:r>
      </w:del>
    </w:p>
    <w:p w14:paraId="11253492" w14:textId="572BC090" w:rsidR="00415337" w:rsidRPr="00F201BB" w:rsidDel="00E44B72" w:rsidRDefault="00415337" w:rsidP="00415337">
      <w:pPr>
        <w:rPr>
          <w:del w:id="695" w:author="Malin Nord" w:date="2014-10-07T13:38:00Z"/>
        </w:rPr>
      </w:pPr>
    </w:p>
    <w:p w14:paraId="120326BE" w14:textId="6F6141CD" w:rsidR="009147EE" w:rsidDel="00E44B72" w:rsidRDefault="009147EE" w:rsidP="009147EE">
      <w:pPr>
        <w:pStyle w:val="Rubrik41"/>
        <w:rPr>
          <w:del w:id="696" w:author="Malin Nord" w:date="2014-10-07T13:38:00Z"/>
        </w:rPr>
      </w:pPr>
      <w:bookmarkStart w:id="697" w:name="GetUnconfirmedPrescriptionsType"/>
      <w:bookmarkStart w:id="698" w:name="_Toc230426367"/>
      <w:del w:id="699" w:author="Malin Nord" w:date="2014-10-07T13:38:00Z">
        <w:r w:rsidDel="00E44B72">
          <w:delText> GetUnconfirmedPrescriptionsType</w:delText>
        </w:r>
        <w:bookmarkEnd w:id="697"/>
      </w:del>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rsidDel="00E44B72" w14:paraId="50D0B714" w14:textId="6263DCD6" w:rsidTr="009147EE">
        <w:trPr>
          <w:del w:id="700" w:author="Malin Nord" w:date="2014-10-07T13:38:00Z"/>
        </w:trPr>
        <w:tc>
          <w:tcPr>
            <w:tcW w:w="1858" w:type="dxa"/>
            <w:shd w:val="clear" w:color="auto" w:fill="4F81BD" w:themeFill="accent1"/>
          </w:tcPr>
          <w:p w14:paraId="1DF20BA9" w14:textId="347E38F1" w:rsidR="009147EE" w:rsidDel="00E44B72" w:rsidRDefault="009147EE" w:rsidP="009147EE">
            <w:pPr>
              <w:rPr>
                <w:del w:id="701" w:author="Malin Nord" w:date="2014-10-07T13:38:00Z"/>
                <w:b/>
                <w:bCs/>
                <w:color w:val="FFFFFF" w:themeColor="background1"/>
              </w:rPr>
            </w:pPr>
            <w:del w:id="702" w:author="Malin Nord" w:date="2014-10-07T13:38:00Z">
              <w:r w:rsidDel="00E44B72">
                <w:rPr>
                  <w:b/>
                  <w:bCs/>
                  <w:color w:val="FFFFFF" w:themeColor="background1"/>
                </w:rPr>
                <w:delText>Namn</w:delText>
              </w:r>
            </w:del>
          </w:p>
        </w:tc>
        <w:tc>
          <w:tcPr>
            <w:tcW w:w="1858" w:type="dxa"/>
            <w:shd w:val="clear" w:color="auto" w:fill="4F81BD" w:themeFill="accent1"/>
          </w:tcPr>
          <w:p w14:paraId="69B6148E" w14:textId="704C1DA0" w:rsidR="009147EE" w:rsidDel="00E44B72" w:rsidRDefault="009147EE" w:rsidP="009147EE">
            <w:pPr>
              <w:rPr>
                <w:del w:id="703" w:author="Malin Nord" w:date="2014-10-07T13:38:00Z"/>
                <w:b/>
                <w:bCs/>
                <w:color w:val="FFFFFF" w:themeColor="background1"/>
              </w:rPr>
            </w:pPr>
            <w:del w:id="704" w:author="Malin Nord" w:date="2014-10-07T13:38:00Z">
              <w:r w:rsidDel="00E44B72">
                <w:rPr>
                  <w:b/>
                  <w:bCs/>
                  <w:color w:val="FFFFFF" w:themeColor="background1"/>
                </w:rPr>
                <w:delText>Typ</w:delText>
              </w:r>
            </w:del>
          </w:p>
        </w:tc>
        <w:tc>
          <w:tcPr>
            <w:tcW w:w="820" w:type="dxa"/>
            <w:shd w:val="clear" w:color="auto" w:fill="4F81BD" w:themeFill="accent1"/>
          </w:tcPr>
          <w:p w14:paraId="093F7457" w14:textId="74E9DE05" w:rsidR="009147EE" w:rsidDel="00E44B72" w:rsidRDefault="009147EE" w:rsidP="009147EE">
            <w:pPr>
              <w:rPr>
                <w:del w:id="705" w:author="Malin Nord" w:date="2014-10-07T13:38:00Z"/>
                <w:b/>
                <w:bCs/>
                <w:color w:val="FFFFFF" w:themeColor="background1"/>
              </w:rPr>
            </w:pPr>
            <w:del w:id="706" w:author="Malin Nord" w:date="2014-10-07T13:38:00Z">
              <w:r w:rsidDel="00E44B72">
                <w:rPr>
                  <w:b/>
                  <w:bCs/>
                  <w:color w:val="FFFFFF" w:themeColor="background1"/>
                </w:rPr>
                <w:delText>Mult.</w:delText>
              </w:r>
            </w:del>
          </w:p>
        </w:tc>
        <w:tc>
          <w:tcPr>
            <w:tcW w:w="3544" w:type="dxa"/>
            <w:shd w:val="clear" w:color="auto" w:fill="4F81BD" w:themeFill="accent1"/>
          </w:tcPr>
          <w:p w14:paraId="625EDE88" w14:textId="10313E12" w:rsidR="009147EE" w:rsidDel="00E44B72" w:rsidRDefault="009147EE" w:rsidP="009147EE">
            <w:pPr>
              <w:rPr>
                <w:del w:id="707" w:author="Malin Nord" w:date="2014-10-07T13:38:00Z"/>
                <w:b/>
                <w:bCs/>
                <w:color w:val="FFFFFF" w:themeColor="background1"/>
              </w:rPr>
            </w:pPr>
            <w:del w:id="708" w:author="Malin Nord" w:date="2014-10-07T13:38:00Z">
              <w:r w:rsidDel="00E44B72">
                <w:rPr>
                  <w:b/>
                  <w:bCs/>
                  <w:color w:val="FFFFFF" w:themeColor="background1"/>
                </w:rPr>
                <w:delText>Beskrivning</w:delText>
              </w:r>
            </w:del>
          </w:p>
        </w:tc>
        <w:tc>
          <w:tcPr>
            <w:tcW w:w="1207" w:type="dxa"/>
            <w:shd w:val="clear" w:color="auto" w:fill="4F81BD" w:themeFill="accent1"/>
          </w:tcPr>
          <w:p w14:paraId="6C8BF8B2" w14:textId="0B1C93EF" w:rsidR="009147EE" w:rsidDel="00E44B72" w:rsidRDefault="009147EE" w:rsidP="009147EE">
            <w:pPr>
              <w:rPr>
                <w:del w:id="709" w:author="Malin Nord" w:date="2014-10-07T13:38:00Z"/>
                <w:b/>
                <w:bCs/>
                <w:color w:val="FFFFFF" w:themeColor="background1"/>
              </w:rPr>
            </w:pPr>
            <w:del w:id="710" w:author="Malin Nord" w:date="2014-10-07T13:38:00Z">
              <w:r w:rsidDel="00E44B72">
                <w:rPr>
                  <w:b/>
                  <w:bCs/>
                  <w:color w:val="FFFFFF" w:themeColor="background1"/>
                </w:rPr>
                <w:delText>Fältlängd</w:delText>
              </w:r>
            </w:del>
          </w:p>
        </w:tc>
      </w:tr>
      <w:tr w:rsidR="009147EE" w:rsidDel="00E44B72" w14:paraId="30FCC86A" w14:textId="467FDAA2" w:rsidTr="009147EE">
        <w:trPr>
          <w:del w:id="711" w:author="Malin Nord" w:date="2014-10-07T13:38:00Z"/>
        </w:trPr>
        <w:tc>
          <w:tcPr>
            <w:tcW w:w="1858" w:type="dxa"/>
          </w:tcPr>
          <w:p w14:paraId="720C6230" w14:textId="475D506F" w:rsidR="009147EE" w:rsidDel="00E44B72" w:rsidRDefault="009147EE" w:rsidP="009147EE">
            <w:pPr>
              <w:rPr>
                <w:del w:id="712" w:author="Malin Nord" w:date="2014-10-07T13:38:00Z"/>
              </w:rPr>
            </w:pPr>
            <w:del w:id="713" w:author="Malin Nord" w:date="2014-10-07T13:38:00Z">
              <w:r w:rsidDel="00E44B72">
                <w:delText>patient</w:delText>
              </w:r>
            </w:del>
          </w:p>
        </w:tc>
        <w:tc>
          <w:tcPr>
            <w:tcW w:w="1858" w:type="dxa"/>
          </w:tcPr>
          <w:p w14:paraId="601FC92A" w14:textId="4E6CE2C2" w:rsidR="009147EE" w:rsidDel="00E44B72" w:rsidRDefault="00E44B72" w:rsidP="009147EE">
            <w:pPr>
              <w:rPr>
                <w:del w:id="714" w:author="Malin Nord" w:date="2014-10-07T13:38:00Z"/>
              </w:rPr>
            </w:pPr>
            <w:del w:id="715" w:author="Malin Nord" w:date="2014-10-07T13:38:00Z">
              <w:r w:rsidDel="00E44B72">
                <w:fldChar w:fldCharType="begin"/>
              </w:r>
              <w:r w:rsidDel="00E44B72">
                <w:delInstrText xml:space="preserve"> HYPERLINK \l "patient" \h </w:delInstrText>
              </w:r>
              <w:r w:rsidDel="00E44B72">
                <w:fldChar w:fldCharType="separate"/>
              </w:r>
              <w:r w:rsidR="009147EE" w:rsidDel="00E44B72">
                <w:rPr>
                  <w:rStyle w:val="Hyperlnk"/>
                </w:rPr>
                <w:delText>patient</w:delText>
              </w:r>
              <w:r w:rsidDel="00E44B72">
                <w:rPr>
                  <w:rStyle w:val="Hyperlnk"/>
                </w:rPr>
                <w:fldChar w:fldCharType="end"/>
              </w:r>
            </w:del>
          </w:p>
        </w:tc>
        <w:tc>
          <w:tcPr>
            <w:tcW w:w="820" w:type="dxa"/>
          </w:tcPr>
          <w:p w14:paraId="3E754885" w14:textId="499BA19A" w:rsidR="009147EE" w:rsidDel="00E44B72" w:rsidRDefault="009147EE" w:rsidP="009147EE">
            <w:pPr>
              <w:rPr>
                <w:del w:id="716" w:author="Malin Nord" w:date="2014-10-07T13:38:00Z"/>
              </w:rPr>
            </w:pPr>
            <w:del w:id="717" w:author="Malin Nord" w:date="2014-10-07T13:38:00Z">
              <w:r w:rsidDel="00E44B72">
                <w:delText>1..1</w:delText>
              </w:r>
            </w:del>
          </w:p>
        </w:tc>
        <w:tc>
          <w:tcPr>
            <w:tcW w:w="3544" w:type="dxa"/>
          </w:tcPr>
          <w:p w14:paraId="346BDE40" w14:textId="1D68C7B3" w:rsidR="009147EE" w:rsidDel="00E44B72" w:rsidRDefault="009147EE" w:rsidP="009147EE">
            <w:pPr>
              <w:rPr>
                <w:del w:id="718" w:author="Malin Nord" w:date="2014-10-07T13:38:00Z"/>
              </w:rPr>
            </w:pPr>
            <w:del w:id="719" w:author="Malin Nord" w:date="2014-10-07T13:38:00Z">
              <w:r w:rsidDel="00E44B72">
                <w:delText>Patient att hämta ej verifierade ordinationer för.</w:delText>
              </w:r>
            </w:del>
          </w:p>
        </w:tc>
        <w:tc>
          <w:tcPr>
            <w:tcW w:w="1207" w:type="dxa"/>
          </w:tcPr>
          <w:p w14:paraId="2939FF1D" w14:textId="57C1F278" w:rsidR="009147EE" w:rsidDel="00E44B72" w:rsidRDefault="009147EE" w:rsidP="009147EE">
            <w:pPr>
              <w:rPr>
                <w:del w:id="720" w:author="Malin Nord" w:date="2014-10-07T13:38:00Z"/>
              </w:rPr>
            </w:pPr>
          </w:p>
        </w:tc>
      </w:tr>
      <w:tr w:rsidR="009147EE" w:rsidDel="00E44B72" w14:paraId="132B9C54" w14:textId="328AD990" w:rsidTr="009147EE">
        <w:trPr>
          <w:del w:id="721" w:author="Malin Nord" w:date="2014-10-07T13:38:00Z"/>
        </w:trPr>
        <w:tc>
          <w:tcPr>
            <w:tcW w:w="1858" w:type="dxa"/>
          </w:tcPr>
          <w:p w14:paraId="6CA14BEB" w14:textId="5D1FF456" w:rsidR="009147EE" w:rsidDel="00E44B72" w:rsidRDefault="009147EE" w:rsidP="009147EE">
            <w:pPr>
              <w:rPr>
                <w:del w:id="722" w:author="Malin Nord" w:date="2014-10-07T13:38:00Z"/>
              </w:rPr>
            </w:pPr>
            <w:del w:id="723" w:author="Malin Nord" w:date="2014-10-07T13:38:00Z">
              <w:r w:rsidDel="00E44B72">
                <w:delText>franDatum</w:delText>
              </w:r>
            </w:del>
          </w:p>
        </w:tc>
        <w:tc>
          <w:tcPr>
            <w:tcW w:w="1858" w:type="dxa"/>
          </w:tcPr>
          <w:p w14:paraId="02EA662B" w14:textId="0816A445" w:rsidR="009147EE" w:rsidDel="00E44B72" w:rsidRDefault="009147EE" w:rsidP="009147EE">
            <w:pPr>
              <w:rPr>
                <w:del w:id="724" w:author="Malin Nord" w:date="2014-10-07T13:38:00Z"/>
              </w:rPr>
            </w:pPr>
            <w:del w:id="725" w:author="Malin Nord" w:date="2014-10-07T13:38:00Z">
              <w:r w:rsidDel="00E44B72">
                <w:delText>dateTime</w:delText>
              </w:r>
            </w:del>
          </w:p>
        </w:tc>
        <w:tc>
          <w:tcPr>
            <w:tcW w:w="820" w:type="dxa"/>
          </w:tcPr>
          <w:p w14:paraId="755E3365" w14:textId="48EE6227" w:rsidR="009147EE" w:rsidDel="00E44B72" w:rsidRDefault="009147EE" w:rsidP="009147EE">
            <w:pPr>
              <w:rPr>
                <w:del w:id="726" w:author="Malin Nord" w:date="2014-10-07T13:38:00Z"/>
              </w:rPr>
            </w:pPr>
            <w:del w:id="727" w:author="Malin Nord" w:date="2014-10-07T13:38:00Z">
              <w:r w:rsidDel="00E44B72">
                <w:delText>0..1</w:delText>
              </w:r>
            </w:del>
          </w:p>
        </w:tc>
        <w:tc>
          <w:tcPr>
            <w:tcW w:w="3544" w:type="dxa"/>
          </w:tcPr>
          <w:p w14:paraId="39E6973D" w14:textId="50D8A673" w:rsidR="009147EE" w:rsidDel="00E44B72" w:rsidRDefault="009147EE" w:rsidP="009147EE">
            <w:pPr>
              <w:rPr>
                <w:del w:id="728" w:author="Malin Nord" w:date="2014-10-07T13:38:00Z"/>
              </w:rPr>
            </w:pPr>
            <w:del w:id="729" w:author="Malin Nord" w:date="2014-10-07T13:38:00Z">
              <w:r w:rsidDel="00E44B72">
                <w:delText>Hämta ej verifierade ordinationer med förskrivningstidpunkt &gt;= franDatum.</w:delText>
              </w:r>
            </w:del>
          </w:p>
        </w:tc>
        <w:tc>
          <w:tcPr>
            <w:tcW w:w="1207" w:type="dxa"/>
          </w:tcPr>
          <w:p w14:paraId="5E44DEFE" w14:textId="22766198" w:rsidR="009147EE" w:rsidDel="00E44B72" w:rsidRDefault="009147EE" w:rsidP="009147EE">
            <w:pPr>
              <w:rPr>
                <w:del w:id="730" w:author="Malin Nord" w:date="2014-10-07T13:38:00Z"/>
              </w:rPr>
            </w:pPr>
          </w:p>
        </w:tc>
      </w:tr>
      <w:tr w:rsidR="009147EE" w:rsidDel="00E44B72" w14:paraId="49730441" w14:textId="4A3FBF9F" w:rsidTr="009147EE">
        <w:trPr>
          <w:del w:id="731" w:author="Malin Nord" w:date="2014-10-07T13:38:00Z"/>
        </w:trPr>
        <w:tc>
          <w:tcPr>
            <w:tcW w:w="1858" w:type="dxa"/>
          </w:tcPr>
          <w:p w14:paraId="0B190521" w14:textId="2A7E2837" w:rsidR="009147EE" w:rsidDel="00E44B72" w:rsidRDefault="009147EE" w:rsidP="009147EE">
            <w:pPr>
              <w:rPr>
                <w:del w:id="732" w:author="Malin Nord" w:date="2014-10-07T13:38:00Z"/>
              </w:rPr>
            </w:pPr>
            <w:del w:id="733" w:author="Malin Nord" w:date="2014-10-07T13:38:00Z">
              <w:r w:rsidDel="00E44B72">
                <w:delText>tillDatum</w:delText>
              </w:r>
            </w:del>
          </w:p>
        </w:tc>
        <w:tc>
          <w:tcPr>
            <w:tcW w:w="1858" w:type="dxa"/>
          </w:tcPr>
          <w:p w14:paraId="59E688D2" w14:textId="66B927CD" w:rsidR="009147EE" w:rsidDel="00E44B72" w:rsidRDefault="009147EE" w:rsidP="009147EE">
            <w:pPr>
              <w:rPr>
                <w:del w:id="734" w:author="Malin Nord" w:date="2014-10-07T13:38:00Z"/>
              </w:rPr>
            </w:pPr>
            <w:del w:id="735" w:author="Malin Nord" w:date="2014-10-07T13:38:00Z">
              <w:r w:rsidDel="00E44B72">
                <w:delText>dateTime</w:delText>
              </w:r>
            </w:del>
          </w:p>
        </w:tc>
        <w:tc>
          <w:tcPr>
            <w:tcW w:w="820" w:type="dxa"/>
          </w:tcPr>
          <w:p w14:paraId="7C1BC537" w14:textId="68BCDE71" w:rsidR="009147EE" w:rsidDel="00E44B72" w:rsidRDefault="009147EE" w:rsidP="009147EE">
            <w:pPr>
              <w:rPr>
                <w:del w:id="736" w:author="Malin Nord" w:date="2014-10-07T13:38:00Z"/>
              </w:rPr>
            </w:pPr>
            <w:del w:id="737" w:author="Malin Nord" w:date="2014-10-07T13:38:00Z">
              <w:r w:rsidDel="00E44B72">
                <w:delText>0..1</w:delText>
              </w:r>
            </w:del>
          </w:p>
        </w:tc>
        <w:tc>
          <w:tcPr>
            <w:tcW w:w="3544" w:type="dxa"/>
          </w:tcPr>
          <w:p w14:paraId="5069C285" w14:textId="312E37FD" w:rsidR="009147EE" w:rsidDel="00E44B72" w:rsidRDefault="009147EE" w:rsidP="009147EE">
            <w:pPr>
              <w:rPr>
                <w:del w:id="738" w:author="Malin Nord" w:date="2014-10-07T13:38:00Z"/>
              </w:rPr>
            </w:pPr>
            <w:del w:id="739" w:author="Malin Nord" w:date="2014-10-07T13:38:00Z">
              <w:r w:rsidDel="00E44B72">
                <w:delText>Hämta ej verifierade ordinationer förskrivningstidpunkt &lt;= tillDatum.</w:delText>
              </w:r>
            </w:del>
          </w:p>
        </w:tc>
        <w:tc>
          <w:tcPr>
            <w:tcW w:w="1207" w:type="dxa"/>
          </w:tcPr>
          <w:p w14:paraId="0458459B" w14:textId="5526BD79" w:rsidR="009147EE" w:rsidDel="00E44B72" w:rsidRDefault="009147EE" w:rsidP="009147EE">
            <w:pPr>
              <w:rPr>
                <w:del w:id="740" w:author="Malin Nord" w:date="2014-10-07T13:38:00Z"/>
              </w:rPr>
            </w:pPr>
          </w:p>
        </w:tc>
      </w:tr>
      <w:tr w:rsidR="009147EE" w:rsidDel="00E44B72" w14:paraId="6A690526" w14:textId="532B5D18" w:rsidTr="009147EE">
        <w:trPr>
          <w:del w:id="741" w:author="Malin Nord" w:date="2014-10-07T13:38:00Z"/>
        </w:trPr>
        <w:tc>
          <w:tcPr>
            <w:tcW w:w="1858" w:type="dxa"/>
          </w:tcPr>
          <w:p w14:paraId="5C770D40" w14:textId="4523A1E7" w:rsidR="009147EE" w:rsidDel="00E44B72" w:rsidRDefault="009147EE" w:rsidP="009147EE">
            <w:pPr>
              <w:rPr>
                <w:del w:id="742" w:author="Malin Nord" w:date="2014-10-07T13:38:00Z"/>
              </w:rPr>
            </w:pPr>
            <w:del w:id="743" w:author="Malin Nord" w:date="2014-10-07T13:38:00Z">
              <w:r w:rsidDel="00E44B72">
                <w:delText>svarsurval</w:delText>
              </w:r>
            </w:del>
          </w:p>
        </w:tc>
        <w:tc>
          <w:tcPr>
            <w:tcW w:w="1858" w:type="dxa"/>
          </w:tcPr>
          <w:p w14:paraId="5E442FB5" w14:textId="2263E0DB" w:rsidR="009147EE" w:rsidDel="00E44B72" w:rsidRDefault="00E44B72" w:rsidP="009147EE">
            <w:pPr>
              <w:rPr>
                <w:del w:id="744" w:author="Malin Nord" w:date="2014-10-07T13:38:00Z"/>
              </w:rPr>
            </w:pPr>
            <w:del w:id="745" w:author="Malin Nord" w:date="2014-10-07T13:38:00Z">
              <w:r w:rsidDel="00E44B72">
                <w:fldChar w:fldCharType="begin"/>
              </w:r>
              <w:r w:rsidDel="00E44B72">
                <w:delInstrText xml:space="preserve"> HYPERLINK \l "Svarsurval" \h </w:delInstrText>
              </w:r>
              <w:r w:rsidDel="00E44B72">
                <w:fldChar w:fldCharType="separate"/>
              </w:r>
              <w:r w:rsidR="009147EE" w:rsidDel="00E44B72">
                <w:rPr>
                  <w:rStyle w:val="Hyperlnk"/>
                </w:rPr>
                <w:delText>Svarsurval</w:delText>
              </w:r>
              <w:r w:rsidDel="00E44B72">
                <w:rPr>
                  <w:rStyle w:val="Hyperlnk"/>
                </w:rPr>
                <w:fldChar w:fldCharType="end"/>
              </w:r>
            </w:del>
          </w:p>
        </w:tc>
        <w:tc>
          <w:tcPr>
            <w:tcW w:w="820" w:type="dxa"/>
          </w:tcPr>
          <w:p w14:paraId="78E71C53" w14:textId="1A42AEE2" w:rsidR="009147EE" w:rsidDel="00E44B72" w:rsidRDefault="009147EE" w:rsidP="009147EE">
            <w:pPr>
              <w:rPr>
                <w:del w:id="746" w:author="Malin Nord" w:date="2014-10-07T13:38:00Z"/>
              </w:rPr>
            </w:pPr>
            <w:del w:id="747" w:author="Malin Nord" w:date="2014-10-07T13:38:00Z">
              <w:r w:rsidDel="00E44B72">
                <w:delText>0..1</w:delText>
              </w:r>
            </w:del>
          </w:p>
        </w:tc>
        <w:tc>
          <w:tcPr>
            <w:tcW w:w="3544" w:type="dxa"/>
          </w:tcPr>
          <w:p w14:paraId="553699BB" w14:textId="19564C35" w:rsidR="009147EE" w:rsidDel="00E44B72" w:rsidRDefault="009147EE" w:rsidP="009147EE">
            <w:pPr>
              <w:rPr>
                <w:del w:id="748" w:author="Malin Nord" w:date="2014-10-07T13:38:00Z"/>
              </w:rPr>
            </w:pPr>
            <w:del w:id="749" w:author="Malin Nord" w:date="2014-10-07T13:38:00Z">
              <w:r w:rsidDel="00E44B72">
                <w:delText>Urval som begränsar antal returnerade poster. Om svarsurval ej är angivet begränsas antal poster till de 100 första.</w:delText>
              </w:r>
            </w:del>
          </w:p>
        </w:tc>
        <w:tc>
          <w:tcPr>
            <w:tcW w:w="1207" w:type="dxa"/>
          </w:tcPr>
          <w:p w14:paraId="2AB48542" w14:textId="1EB65018" w:rsidR="009147EE" w:rsidDel="00E44B72" w:rsidRDefault="009147EE" w:rsidP="009147EE">
            <w:pPr>
              <w:rPr>
                <w:del w:id="750" w:author="Malin Nord" w:date="2014-10-07T13:38:00Z"/>
              </w:rPr>
            </w:pPr>
          </w:p>
        </w:tc>
      </w:tr>
      <w:tr w:rsidR="009147EE" w:rsidDel="00E44B72" w14:paraId="253F76BC" w14:textId="6E9B63C0" w:rsidTr="009147EE">
        <w:trPr>
          <w:del w:id="751" w:author="Malin Nord" w:date="2014-10-07T13:38:00Z"/>
        </w:trPr>
        <w:tc>
          <w:tcPr>
            <w:tcW w:w="1858" w:type="dxa"/>
          </w:tcPr>
          <w:p w14:paraId="59F76A48" w14:textId="148BD0D3" w:rsidR="009147EE" w:rsidDel="00E44B72" w:rsidRDefault="009147EE" w:rsidP="009147EE">
            <w:pPr>
              <w:rPr>
                <w:del w:id="752" w:author="Malin Nord" w:date="2014-10-07T13:38:00Z"/>
              </w:rPr>
            </w:pPr>
            <w:del w:id="753" w:author="Malin Nord" w:date="2014-10-07T13:38:00Z">
              <w:r w:rsidDel="00E44B72">
                <w:delText>varainformation</w:delText>
              </w:r>
            </w:del>
          </w:p>
        </w:tc>
        <w:tc>
          <w:tcPr>
            <w:tcW w:w="1858" w:type="dxa"/>
          </w:tcPr>
          <w:p w14:paraId="03B52014" w14:textId="179CC9F3" w:rsidR="009147EE" w:rsidDel="00E44B72" w:rsidRDefault="009147EE" w:rsidP="009147EE">
            <w:pPr>
              <w:rPr>
                <w:del w:id="754" w:author="Malin Nord" w:date="2014-10-07T13:38:00Z"/>
              </w:rPr>
            </w:pPr>
            <w:del w:id="755" w:author="Malin Nord" w:date="2014-10-07T13:38:00Z">
              <w:r w:rsidDel="00E44B72">
                <w:delText>boolean</w:delText>
              </w:r>
            </w:del>
          </w:p>
        </w:tc>
        <w:tc>
          <w:tcPr>
            <w:tcW w:w="820" w:type="dxa"/>
          </w:tcPr>
          <w:p w14:paraId="569C6386" w14:textId="08EAAAFC" w:rsidR="009147EE" w:rsidDel="00E44B72" w:rsidRDefault="009147EE" w:rsidP="009147EE">
            <w:pPr>
              <w:rPr>
                <w:del w:id="756" w:author="Malin Nord" w:date="2014-10-07T13:38:00Z"/>
              </w:rPr>
            </w:pPr>
            <w:del w:id="757" w:author="Malin Nord" w:date="2014-10-07T13:38:00Z">
              <w:r w:rsidDel="00E44B72">
                <w:delText>0..1</w:delText>
              </w:r>
            </w:del>
          </w:p>
        </w:tc>
        <w:tc>
          <w:tcPr>
            <w:tcW w:w="3544" w:type="dxa"/>
          </w:tcPr>
          <w:p w14:paraId="48A2F7BA" w14:textId="634208AF" w:rsidR="009147EE" w:rsidDel="00E44B72" w:rsidRDefault="009147EE" w:rsidP="009147EE">
            <w:pPr>
              <w:rPr>
                <w:del w:id="758" w:author="Malin Nord" w:date="2014-10-07T13:38:00Z"/>
              </w:rPr>
            </w:pPr>
            <w:del w:id="759" w:author="Malin Nord" w:date="2014-10-07T13:38:00Z">
              <w:r w:rsidDel="00E44B72">
                <w:delText>Anger om svaret ska kompletteras med information från Produkt- och artikelregistret. Se kompletterandeHandelsvaruinformation, kompletterandeLakemedelsartikelinformation och kompletterandeLakemedelsproduktinformation.</w:delText>
              </w:r>
            </w:del>
          </w:p>
        </w:tc>
        <w:tc>
          <w:tcPr>
            <w:tcW w:w="1207" w:type="dxa"/>
          </w:tcPr>
          <w:p w14:paraId="2F067190" w14:textId="77540D9E" w:rsidR="009147EE" w:rsidDel="00E44B72" w:rsidRDefault="009147EE" w:rsidP="009147EE">
            <w:pPr>
              <w:rPr>
                <w:del w:id="760" w:author="Malin Nord" w:date="2014-10-07T13:38:00Z"/>
              </w:rPr>
            </w:pPr>
          </w:p>
        </w:tc>
      </w:tr>
    </w:tbl>
    <w:p w14:paraId="0EBAC079" w14:textId="5A4EB89B" w:rsidR="009147EE" w:rsidDel="00E44B72" w:rsidRDefault="009147EE" w:rsidP="009147EE">
      <w:pPr>
        <w:rPr>
          <w:del w:id="761" w:author="Malin Nord" w:date="2014-10-07T13:38:00Z"/>
        </w:rPr>
      </w:pPr>
    </w:p>
    <w:p w14:paraId="2D76A1F2" w14:textId="2141EEAB" w:rsidR="009147EE" w:rsidDel="00E44B72" w:rsidRDefault="009147EE" w:rsidP="009147EE">
      <w:pPr>
        <w:pStyle w:val="Rubrik41"/>
        <w:rPr>
          <w:del w:id="762" w:author="Malin Nord" w:date="2014-10-07T13:38:00Z"/>
        </w:rPr>
      </w:pPr>
      <w:bookmarkStart w:id="763" w:name="GetUnconfirmedPrescriptionsResponseType"/>
      <w:del w:id="764" w:author="Malin Nord" w:date="2014-10-07T13:38:00Z">
        <w:r w:rsidDel="00E44B72">
          <w:delText> GetUnconfirmedPrescriptionsResponseType</w:delText>
        </w:r>
        <w:bookmarkEnd w:id="763"/>
      </w:del>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rsidDel="00E44B72" w14:paraId="570629E1" w14:textId="11ADA493" w:rsidTr="009147EE">
        <w:trPr>
          <w:del w:id="765" w:author="Malin Nord" w:date="2014-10-07T13:38:00Z"/>
        </w:trPr>
        <w:tc>
          <w:tcPr>
            <w:tcW w:w="1858" w:type="dxa"/>
            <w:shd w:val="clear" w:color="auto" w:fill="4F81BD" w:themeFill="accent1"/>
          </w:tcPr>
          <w:p w14:paraId="3B2F9F66" w14:textId="03FE42B5" w:rsidR="009147EE" w:rsidDel="00E44B72" w:rsidRDefault="009147EE" w:rsidP="009147EE">
            <w:pPr>
              <w:rPr>
                <w:del w:id="766" w:author="Malin Nord" w:date="2014-10-07T13:38:00Z"/>
                <w:b/>
                <w:bCs/>
                <w:color w:val="FFFFFF" w:themeColor="background1"/>
              </w:rPr>
            </w:pPr>
            <w:del w:id="767" w:author="Malin Nord" w:date="2014-10-07T13:38:00Z">
              <w:r w:rsidDel="00E44B72">
                <w:rPr>
                  <w:b/>
                  <w:bCs/>
                  <w:color w:val="FFFFFF" w:themeColor="background1"/>
                </w:rPr>
                <w:delText>Namn</w:delText>
              </w:r>
            </w:del>
          </w:p>
        </w:tc>
        <w:tc>
          <w:tcPr>
            <w:tcW w:w="1858" w:type="dxa"/>
            <w:shd w:val="clear" w:color="auto" w:fill="4F81BD" w:themeFill="accent1"/>
          </w:tcPr>
          <w:p w14:paraId="2D02E7C5" w14:textId="77807605" w:rsidR="009147EE" w:rsidDel="00E44B72" w:rsidRDefault="009147EE" w:rsidP="009147EE">
            <w:pPr>
              <w:rPr>
                <w:del w:id="768" w:author="Malin Nord" w:date="2014-10-07T13:38:00Z"/>
                <w:b/>
                <w:bCs/>
                <w:color w:val="FFFFFF" w:themeColor="background1"/>
              </w:rPr>
            </w:pPr>
            <w:del w:id="769" w:author="Malin Nord" w:date="2014-10-07T13:38:00Z">
              <w:r w:rsidDel="00E44B72">
                <w:rPr>
                  <w:b/>
                  <w:bCs/>
                  <w:color w:val="FFFFFF" w:themeColor="background1"/>
                </w:rPr>
                <w:delText>Typ</w:delText>
              </w:r>
            </w:del>
          </w:p>
        </w:tc>
        <w:tc>
          <w:tcPr>
            <w:tcW w:w="820" w:type="dxa"/>
            <w:shd w:val="clear" w:color="auto" w:fill="4F81BD" w:themeFill="accent1"/>
          </w:tcPr>
          <w:p w14:paraId="638230A1" w14:textId="2BD5169A" w:rsidR="009147EE" w:rsidDel="00E44B72" w:rsidRDefault="009147EE" w:rsidP="009147EE">
            <w:pPr>
              <w:rPr>
                <w:del w:id="770" w:author="Malin Nord" w:date="2014-10-07T13:38:00Z"/>
                <w:b/>
                <w:bCs/>
                <w:color w:val="FFFFFF" w:themeColor="background1"/>
              </w:rPr>
            </w:pPr>
            <w:del w:id="771" w:author="Malin Nord" w:date="2014-10-07T13:38:00Z">
              <w:r w:rsidDel="00E44B72">
                <w:rPr>
                  <w:b/>
                  <w:bCs/>
                  <w:color w:val="FFFFFF" w:themeColor="background1"/>
                </w:rPr>
                <w:delText>Mult.</w:delText>
              </w:r>
            </w:del>
          </w:p>
        </w:tc>
        <w:tc>
          <w:tcPr>
            <w:tcW w:w="3544" w:type="dxa"/>
            <w:shd w:val="clear" w:color="auto" w:fill="4F81BD" w:themeFill="accent1"/>
          </w:tcPr>
          <w:p w14:paraId="149075F2" w14:textId="71AA72EC" w:rsidR="009147EE" w:rsidDel="00E44B72" w:rsidRDefault="009147EE" w:rsidP="009147EE">
            <w:pPr>
              <w:rPr>
                <w:del w:id="772" w:author="Malin Nord" w:date="2014-10-07T13:38:00Z"/>
                <w:b/>
                <w:bCs/>
                <w:color w:val="FFFFFF" w:themeColor="background1"/>
              </w:rPr>
            </w:pPr>
            <w:del w:id="773" w:author="Malin Nord" w:date="2014-10-07T13:38:00Z">
              <w:r w:rsidDel="00E44B72">
                <w:rPr>
                  <w:b/>
                  <w:bCs/>
                  <w:color w:val="FFFFFF" w:themeColor="background1"/>
                </w:rPr>
                <w:delText>Beskrivning</w:delText>
              </w:r>
            </w:del>
          </w:p>
        </w:tc>
        <w:tc>
          <w:tcPr>
            <w:tcW w:w="1207" w:type="dxa"/>
            <w:shd w:val="clear" w:color="auto" w:fill="4F81BD" w:themeFill="accent1"/>
          </w:tcPr>
          <w:p w14:paraId="05097625" w14:textId="4AAE0975" w:rsidR="009147EE" w:rsidDel="00E44B72" w:rsidRDefault="009147EE" w:rsidP="009147EE">
            <w:pPr>
              <w:rPr>
                <w:del w:id="774" w:author="Malin Nord" w:date="2014-10-07T13:38:00Z"/>
                <w:b/>
                <w:bCs/>
                <w:color w:val="FFFFFF" w:themeColor="background1"/>
              </w:rPr>
            </w:pPr>
            <w:del w:id="775" w:author="Malin Nord" w:date="2014-10-07T13:38:00Z">
              <w:r w:rsidDel="00E44B72">
                <w:rPr>
                  <w:b/>
                  <w:bCs/>
                  <w:color w:val="FFFFFF" w:themeColor="background1"/>
                </w:rPr>
                <w:delText>Fältlängd</w:delText>
              </w:r>
            </w:del>
          </w:p>
        </w:tc>
      </w:tr>
      <w:tr w:rsidR="009147EE" w:rsidDel="00E44B72" w14:paraId="1A07A5EB" w14:textId="4984C952" w:rsidTr="009147EE">
        <w:trPr>
          <w:del w:id="776" w:author="Malin Nord" w:date="2014-10-07T13:38:00Z"/>
        </w:trPr>
        <w:tc>
          <w:tcPr>
            <w:tcW w:w="1858" w:type="dxa"/>
          </w:tcPr>
          <w:p w14:paraId="22817EAC" w14:textId="0E339B04" w:rsidR="009147EE" w:rsidDel="00E44B72" w:rsidRDefault="009147EE" w:rsidP="009147EE">
            <w:pPr>
              <w:rPr>
                <w:del w:id="777" w:author="Malin Nord" w:date="2014-10-07T13:38:00Z"/>
              </w:rPr>
            </w:pPr>
            <w:del w:id="778" w:author="Malin Nord" w:date="2014-10-07T13:38:00Z">
              <w:r w:rsidDel="00E44B72">
                <w:delText>ejVerifieradOrdination</w:delText>
              </w:r>
            </w:del>
          </w:p>
        </w:tc>
        <w:tc>
          <w:tcPr>
            <w:tcW w:w="1858" w:type="dxa"/>
          </w:tcPr>
          <w:p w14:paraId="5CE54F78" w14:textId="619E0C3F" w:rsidR="009147EE" w:rsidDel="00E44B72" w:rsidRDefault="00E44B72" w:rsidP="009147EE">
            <w:pPr>
              <w:rPr>
                <w:del w:id="779" w:author="Malin Nord" w:date="2014-10-07T13:38:00Z"/>
              </w:rPr>
            </w:pPr>
            <w:del w:id="780" w:author="Malin Nord" w:date="2014-10-07T13:38:00Z">
              <w:r w:rsidDel="00E44B72">
                <w:fldChar w:fldCharType="begin"/>
              </w:r>
              <w:r w:rsidDel="00E44B72">
                <w:delInstrText xml:space="preserve"> HYPERLINK \l "EjVerifieradOrdination" \h </w:delInstrText>
              </w:r>
              <w:r w:rsidDel="00E44B72">
                <w:fldChar w:fldCharType="separate"/>
              </w:r>
              <w:r w:rsidR="009147EE" w:rsidDel="00E44B72">
                <w:rPr>
                  <w:rStyle w:val="Hyperlnk"/>
                </w:rPr>
                <w:delText>EjVerifieradOrdination</w:delText>
              </w:r>
              <w:r w:rsidDel="00E44B72">
                <w:rPr>
                  <w:rStyle w:val="Hyperlnk"/>
                </w:rPr>
                <w:fldChar w:fldCharType="end"/>
              </w:r>
            </w:del>
          </w:p>
        </w:tc>
        <w:tc>
          <w:tcPr>
            <w:tcW w:w="820" w:type="dxa"/>
          </w:tcPr>
          <w:p w14:paraId="64269744" w14:textId="0C8998B5" w:rsidR="009147EE" w:rsidDel="00E44B72" w:rsidRDefault="009147EE" w:rsidP="009147EE">
            <w:pPr>
              <w:rPr>
                <w:del w:id="781" w:author="Malin Nord" w:date="2014-10-07T13:38:00Z"/>
              </w:rPr>
            </w:pPr>
            <w:del w:id="782" w:author="Malin Nord" w:date="2014-10-07T13:38:00Z">
              <w:r w:rsidDel="00E44B72">
                <w:delText>0..*</w:delText>
              </w:r>
            </w:del>
          </w:p>
        </w:tc>
        <w:tc>
          <w:tcPr>
            <w:tcW w:w="3544" w:type="dxa"/>
          </w:tcPr>
          <w:p w14:paraId="37860264" w14:textId="36FD29A9" w:rsidR="009147EE" w:rsidDel="00E44B72" w:rsidRDefault="009147EE" w:rsidP="009147EE">
            <w:pPr>
              <w:rPr>
                <w:del w:id="783" w:author="Malin Nord" w:date="2014-10-07T13:38:00Z"/>
              </w:rPr>
            </w:pPr>
            <w:del w:id="784" w:author="Malin Nord" w:date="2014-10-07T13:38:00Z">
              <w:r w:rsidDel="00E44B72">
                <w:delText>Ej verifierade ordinationer.</w:delText>
              </w:r>
            </w:del>
          </w:p>
        </w:tc>
        <w:tc>
          <w:tcPr>
            <w:tcW w:w="1207" w:type="dxa"/>
          </w:tcPr>
          <w:p w14:paraId="2B168561" w14:textId="2933F683" w:rsidR="009147EE" w:rsidDel="00E44B72" w:rsidRDefault="009147EE" w:rsidP="009147EE">
            <w:pPr>
              <w:rPr>
                <w:del w:id="785" w:author="Malin Nord" w:date="2014-10-07T13:38:00Z"/>
              </w:rPr>
            </w:pPr>
          </w:p>
        </w:tc>
      </w:tr>
      <w:tr w:rsidR="009147EE" w:rsidDel="00E44B72" w14:paraId="18F60103" w14:textId="14A27EB6" w:rsidTr="009147EE">
        <w:trPr>
          <w:del w:id="786" w:author="Malin Nord" w:date="2014-10-07T13:38:00Z"/>
        </w:trPr>
        <w:tc>
          <w:tcPr>
            <w:tcW w:w="1858" w:type="dxa"/>
          </w:tcPr>
          <w:p w14:paraId="3274ED62" w14:textId="65988BBF" w:rsidR="009147EE" w:rsidDel="00E44B72" w:rsidRDefault="009147EE" w:rsidP="009147EE">
            <w:pPr>
              <w:rPr>
                <w:del w:id="787" w:author="Malin Nord" w:date="2014-10-07T13:38:00Z"/>
              </w:rPr>
            </w:pPr>
            <w:del w:id="788" w:author="Malin Nord" w:date="2014-10-07T13:38:00Z">
              <w:r w:rsidDel="00E44B72">
                <w:delText>kompletterandeHandelsvaruinformation</w:delText>
              </w:r>
            </w:del>
          </w:p>
        </w:tc>
        <w:tc>
          <w:tcPr>
            <w:tcW w:w="1858" w:type="dxa"/>
          </w:tcPr>
          <w:p w14:paraId="4AC3873E" w14:textId="35455412" w:rsidR="009147EE" w:rsidDel="00E44B72" w:rsidRDefault="00E44B72" w:rsidP="009147EE">
            <w:pPr>
              <w:rPr>
                <w:del w:id="789" w:author="Malin Nord" w:date="2014-10-07T13:38:00Z"/>
              </w:rPr>
            </w:pPr>
            <w:del w:id="790" w:author="Malin Nord" w:date="2014-10-07T13:38:00Z">
              <w:r w:rsidDel="00E44B72">
                <w:fldChar w:fldCharType="begin"/>
              </w:r>
              <w:r w:rsidDel="00E44B72">
                <w:delInstrText xml:space="preserve"> HYPERLINK \l "Handelsvaruinformation" \h </w:delInstrText>
              </w:r>
              <w:r w:rsidDel="00E44B72">
                <w:fldChar w:fldCharType="separate"/>
              </w:r>
              <w:r w:rsidR="009147EE" w:rsidDel="00E44B72">
                <w:rPr>
                  <w:rStyle w:val="Hyperlnk"/>
                </w:rPr>
                <w:delText>Handelsvaruinformation</w:delText>
              </w:r>
              <w:r w:rsidDel="00E44B72">
                <w:rPr>
                  <w:rStyle w:val="Hyperlnk"/>
                </w:rPr>
                <w:fldChar w:fldCharType="end"/>
              </w:r>
            </w:del>
          </w:p>
        </w:tc>
        <w:tc>
          <w:tcPr>
            <w:tcW w:w="820" w:type="dxa"/>
          </w:tcPr>
          <w:p w14:paraId="4A2829AB" w14:textId="6DB422A1" w:rsidR="009147EE" w:rsidDel="00E44B72" w:rsidRDefault="009147EE" w:rsidP="009147EE">
            <w:pPr>
              <w:rPr>
                <w:del w:id="791" w:author="Malin Nord" w:date="2014-10-07T13:38:00Z"/>
              </w:rPr>
            </w:pPr>
            <w:del w:id="792" w:author="Malin Nord" w:date="2014-10-07T13:38:00Z">
              <w:r w:rsidDel="00E44B72">
                <w:delText>0..*</w:delText>
              </w:r>
            </w:del>
          </w:p>
        </w:tc>
        <w:tc>
          <w:tcPr>
            <w:tcW w:w="3544" w:type="dxa"/>
          </w:tcPr>
          <w:p w14:paraId="01D35E4A" w14:textId="7893628B" w:rsidR="009147EE" w:rsidDel="00E44B72" w:rsidRDefault="009147EE" w:rsidP="009147EE">
            <w:pPr>
              <w:rPr>
                <w:del w:id="793" w:author="Malin Nord" w:date="2014-10-07T13:38:00Z"/>
              </w:rPr>
            </w:pPr>
            <w:del w:id="794" w:author="Malin Nord" w:date="2014-10-07T13:38:00Z">
              <w:r w:rsidDel="00E44B72">
                <w:delText>Eventuell kompletterande handelsvaruinformation.</w:delText>
              </w:r>
            </w:del>
          </w:p>
        </w:tc>
        <w:tc>
          <w:tcPr>
            <w:tcW w:w="1207" w:type="dxa"/>
          </w:tcPr>
          <w:p w14:paraId="24D4F634" w14:textId="49386C60" w:rsidR="009147EE" w:rsidDel="00E44B72" w:rsidRDefault="009147EE" w:rsidP="009147EE">
            <w:pPr>
              <w:rPr>
                <w:del w:id="795" w:author="Malin Nord" w:date="2014-10-07T13:38:00Z"/>
              </w:rPr>
            </w:pPr>
          </w:p>
        </w:tc>
      </w:tr>
      <w:tr w:rsidR="009147EE" w:rsidDel="00E44B72" w14:paraId="3100151B" w14:textId="485B02C3" w:rsidTr="009147EE">
        <w:trPr>
          <w:del w:id="796" w:author="Malin Nord" w:date="2014-10-07T13:38:00Z"/>
        </w:trPr>
        <w:tc>
          <w:tcPr>
            <w:tcW w:w="1858" w:type="dxa"/>
          </w:tcPr>
          <w:p w14:paraId="30918B96" w14:textId="160E86D0" w:rsidR="009147EE" w:rsidDel="00E44B72" w:rsidRDefault="009147EE" w:rsidP="009147EE">
            <w:pPr>
              <w:rPr>
                <w:del w:id="797" w:author="Malin Nord" w:date="2014-10-07T13:38:00Z"/>
              </w:rPr>
            </w:pPr>
            <w:del w:id="798" w:author="Malin Nord" w:date="2014-10-07T13:38:00Z">
              <w:r w:rsidDel="00E44B72">
                <w:delText>kompletterandeLakemedelsartikelinformation</w:delText>
              </w:r>
            </w:del>
          </w:p>
        </w:tc>
        <w:tc>
          <w:tcPr>
            <w:tcW w:w="1858" w:type="dxa"/>
          </w:tcPr>
          <w:p w14:paraId="5AA4B582" w14:textId="54333DF4" w:rsidR="009147EE" w:rsidDel="00E44B72" w:rsidRDefault="00E44B72" w:rsidP="009147EE">
            <w:pPr>
              <w:rPr>
                <w:del w:id="799" w:author="Malin Nord" w:date="2014-10-07T13:38:00Z"/>
              </w:rPr>
            </w:pPr>
            <w:del w:id="800" w:author="Malin Nord" w:date="2014-10-07T13:38:00Z">
              <w:r w:rsidDel="00E44B72">
                <w:fldChar w:fldCharType="begin"/>
              </w:r>
              <w:r w:rsidDel="00E44B72">
                <w:delInstrText xml:space="preserve"> HYPERLINK \l "Lakemedelsartikelinformation" \h </w:delInstrText>
              </w:r>
              <w:r w:rsidDel="00E44B72">
                <w:fldChar w:fldCharType="separate"/>
              </w:r>
              <w:r w:rsidR="009147EE" w:rsidDel="00E44B72">
                <w:rPr>
                  <w:rStyle w:val="Hyperlnk"/>
                </w:rPr>
                <w:delText>Lakemedelsartikelinformation</w:delText>
              </w:r>
              <w:r w:rsidDel="00E44B72">
                <w:rPr>
                  <w:rStyle w:val="Hyperlnk"/>
                </w:rPr>
                <w:fldChar w:fldCharType="end"/>
              </w:r>
            </w:del>
          </w:p>
        </w:tc>
        <w:tc>
          <w:tcPr>
            <w:tcW w:w="820" w:type="dxa"/>
          </w:tcPr>
          <w:p w14:paraId="7BD42905" w14:textId="477CAB8D" w:rsidR="009147EE" w:rsidDel="00E44B72" w:rsidRDefault="009147EE" w:rsidP="009147EE">
            <w:pPr>
              <w:rPr>
                <w:del w:id="801" w:author="Malin Nord" w:date="2014-10-07T13:38:00Z"/>
              </w:rPr>
            </w:pPr>
            <w:del w:id="802" w:author="Malin Nord" w:date="2014-10-07T13:38:00Z">
              <w:r w:rsidDel="00E44B72">
                <w:delText>0..*</w:delText>
              </w:r>
            </w:del>
          </w:p>
        </w:tc>
        <w:tc>
          <w:tcPr>
            <w:tcW w:w="3544" w:type="dxa"/>
          </w:tcPr>
          <w:p w14:paraId="15369B22" w14:textId="412C9099" w:rsidR="009147EE" w:rsidDel="00E44B72" w:rsidRDefault="009147EE" w:rsidP="009147EE">
            <w:pPr>
              <w:rPr>
                <w:del w:id="803" w:author="Malin Nord" w:date="2014-10-07T13:38:00Z"/>
              </w:rPr>
            </w:pPr>
            <w:del w:id="804" w:author="Malin Nord" w:date="2014-10-07T13:38:00Z">
              <w:r w:rsidDel="00E44B72">
                <w:delText>Eventuell kompletterande läkemedelsartikelinformation.</w:delText>
              </w:r>
            </w:del>
          </w:p>
        </w:tc>
        <w:tc>
          <w:tcPr>
            <w:tcW w:w="1207" w:type="dxa"/>
          </w:tcPr>
          <w:p w14:paraId="6AEA13A2" w14:textId="65B41373" w:rsidR="009147EE" w:rsidDel="00E44B72" w:rsidRDefault="009147EE" w:rsidP="009147EE">
            <w:pPr>
              <w:rPr>
                <w:del w:id="805" w:author="Malin Nord" w:date="2014-10-07T13:38:00Z"/>
              </w:rPr>
            </w:pPr>
          </w:p>
        </w:tc>
      </w:tr>
      <w:tr w:rsidR="009147EE" w:rsidDel="00E44B72" w14:paraId="158AF42E" w14:textId="1DE99D9C" w:rsidTr="009147EE">
        <w:trPr>
          <w:del w:id="806" w:author="Malin Nord" w:date="2014-10-07T13:38:00Z"/>
        </w:trPr>
        <w:tc>
          <w:tcPr>
            <w:tcW w:w="1858" w:type="dxa"/>
          </w:tcPr>
          <w:p w14:paraId="6B366BD2" w14:textId="343575F7" w:rsidR="009147EE" w:rsidDel="00E44B72" w:rsidRDefault="009147EE" w:rsidP="009147EE">
            <w:pPr>
              <w:rPr>
                <w:del w:id="807" w:author="Malin Nord" w:date="2014-10-07T13:38:00Z"/>
              </w:rPr>
            </w:pPr>
            <w:del w:id="808" w:author="Malin Nord" w:date="2014-10-07T13:38:00Z">
              <w:r w:rsidDel="00E44B72">
                <w:lastRenderedPageBreak/>
                <w:delText>kompletterandeLakemedelsproduktinformation</w:delText>
              </w:r>
            </w:del>
          </w:p>
        </w:tc>
        <w:tc>
          <w:tcPr>
            <w:tcW w:w="1858" w:type="dxa"/>
          </w:tcPr>
          <w:p w14:paraId="21D34E47" w14:textId="35898BA6" w:rsidR="009147EE" w:rsidDel="00E44B72" w:rsidRDefault="00E44B72" w:rsidP="009147EE">
            <w:pPr>
              <w:rPr>
                <w:del w:id="809" w:author="Malin Nord" w:date="2014-10-07T13:38:00Z"/>
              </w:rPr>
            </w:pPr>
            <w:del w:id="810" w:author="Malin Nord" w:date="2014-10-07T13:38:00Z">
              <w:r w:rsidDel="00E44B72">
                <w:fldChar w:fldCharType="begin"/>
              </w:r>
              <w:r w:rsidDel="00E44B72">
                <w:delInstrText xml:space="preserve"> HYPERLINK \l "Lakemedelsproduktinformation" \h </w:delInstrText>
              </w:r>
              <w:r w:rsidDel="00E44B72">
                <w:fldChar w:fldCharType="separate"/>
              </w:r>
              <w:r w:rsidR="009147EE" w:rsidDel="00E44B72">
                <w:rPr>
                  <w:rStyle w:val="Hyperlnk"/>
                </w:rPr>
                <w:delText>Lakemedelsproduktinformation</w:delText>
              </w:r>
              <w:r w:rsidDel="00E44B72">
                <w:rPr>
                  <w:rStyle w:val="Hyperlnk"/>
                </w:rPr>
                <w:fldChar w:fldCharType="end"/>
              </w:r>
            </w:del>
          </w:p>
        </w:tc>
        <w:tc>
          <w:tcPr>
            <w:tcW w:w="820" w:type="dxa"/>
          </w:tcPr>
          <w:p w14:paraId="426EBE5A" w14:textId="58E3AA6D" w:rsidR="009147EE" w:rsidDel="00E44B72" w:rsidRDefault="009147EE" w:rsidP="009147EE">
            <w:pPr>
              <w:rPr>
                <w:del w:id="811" w:author="Malin Nord" w:date="2014-10-07T13:38:00Z"/>
              </w:rPr>
            </w:pPr>
            <w:del w:id="812" w:author="Malin Nord" w:date="2014-10-07T13:38:00Z">
              <w:r w:rsidDel="00E44B72">
                <w:delText>0..*</w:delText>
              </w:r>
            </w:del>
          </w:p>
        </w:tc>
        <w:tc>
          <w:tcPr>
            <w:tcW w:w="3544" w:type="dxa"/>
          </w:tcPr>
          <w:p w14:paraId="2D896441" w14:textId="7571AF88" w:rsidR="009147EE" w:rsidDel="00E44B72" w:rsidRDefault="009147EE" w:rsidP="009147EE">
            <w:pPr>
              <w:rPr>
                <w:del w:id="813" w:author="Malin Nord" w:date="2014-10-07T13:38:00Z"/>
              </w:rPr>
            </w:pPr>
            <w:del w:id="814" w:author="Malin Nord" w:date="2014-10-07T13:38:00Z">
              <w:r w:rsidDel="00E44B72">
                <w:delText>Eventuell kompletterande läkemedelsproduktinformation.</w:delText>
              </w:r>
            </w:del>
          </w:p>
        </w:tc>
        <w:tc>
          <w:tcPr>
            <w:tcW w:w="1207" w:type="dxa"/>
          </w:tcPr>
          <w:p w14:paraId="0AD7D820" w14:textId="2567E5DA" w:rsidR="009147EE" w:rsidDel="00E44B72" w:rsidRDefault="009147EE" w:rsidP="009147EE">
            <w:pPr>
              <w:rPr>
                <w:del w:id="815" w:author="Malin Nord" w:date="2014-10-07T13:38:00Z"/>
              </w:rPr>
            </w:pPr>
          </w:p>
        </w:tc>
      </w:tr>
      <w:tr w:rsidR="009147EE" w:rsidDel="00E44B72" w14:paraId="078303D7" w14:textId="2409084C" w:rsidTr="009147EE">
        <w:trPr>
          <w:del w:id="816" w:author="Malin Nord" w:date="2014-10-07T13:38:00Z"/>
        </w:trPr>
        <w:tc>
          <w:tcPr>
            <w:tcW w:w="1858" w:type="dxa"/>
          </w:tcPr>
          <w:p w14:paraId="0EC6572A" w14:textId="6DC54695" w:rsidR="009147EE" w:rsidDel="00E44B72" w:rsidRDefault="009147EE" w:rsidP="009147EE">
            <w:pPr>
              <w:rPr>
                <w:del w:id="817" w:author="Malin Nord" w:date="2014-10-07T13:38:00Z"/>
              </w:rPr>
            </w:pPr>
            <w:del w:id="818" w:author="Malin Nord" w:date="2014-10-07T13:38:00Z">
              <w:r w:rsidDel="00E44B72">
                <w:delText>svarsurval</w:delText>
              </w:r>
            </w:del>
          </w:p>
        </w:tc>
        <w:tc>
          <w:tcPr>
            <w:tcW w:w="1858" w:type="dxa"/>
          </w:tcPr>
          <w:p w14:paraId="6A0AA08D" w14:textId="49724188" w:rsidR="009147EE" w:rsidDel="00E44B72" w:rsidRDefault="00E44B72" w:rsidP="009147EE">
            <w:pPr>
              <w:rPr>
                <w:del w:id="819" w:author="Malin Nord" w:date="2014-10-07T13:38:00Z"/>
              </w:rPr>
            </w:pPr>
            <w:del w:id="820" w:author="Malin Nord" w:date="2014-10-07T13:38:00Z">
              <w:r w:rsidDel="00E44B72">
                <w:fldChar w:fldCharType="begin"/>
              </w:r>
              <w:r w:rsidDel="00E44B72">
                <w:delInstrText xml:space="preserve"> HYPERLINK \l "Svarsurval" \h </w:delInstrText>
              </w:r>
              <w:r w:rsidDel="00E44B72">
                <w:fldChar w:fldCharType="separate"/>
              </w:r>
              <w:r w:rsidR="009147EE" w:rsidDel="00E44B72">
                <w:rPr>
                  <w:rStyle w:val="Hyperlnk"/>
                </w:rPr>
                <w:delText>Svarsurval</w:delText>
              </w:r>
              <w:r w:rsidDel="00E44B72">
                <w:rPr>
                  <w:rStyle w:val="Hyperlnk"/>
                </w:rPr>
                <w:fldChar w:fldCharType="end"/>
              </w:r>
            </w:del>
          </w:p>
        </w:tc>
        <w:tc>
          <w:tcPr>
            <w:tcW w:w="820" w:type="dxa"/>
          </w:tcPr>
          <w:p w14:paraId="34BE2733" w14:textId="6899DAB0" w:rsidR="009147EE" w:rsidDel="00E44B72" w:rsidRDefault="009147EE" w:rsidP="009147EE">
            <w:pPr>
              <w:rPr>
                <w:del w:id="821" w:author="Malin Nord" w:date="2014-10-07T13:38:00Z"/>
              </w:rPr>
            </w:pPr>
            <w:del w:id="822" w:author="Malin Nord" w:date="2014-10-07T13:38:00Z">
              <w:r w:rsidDel="00E44B72">
                <w:delText>0..1</w:delText>
              </w:r>
            </w:del>
          </w:p>
        </w:tc>
        <w:tc>
          <w:tcPr>
            <w:tcW w:w="3544" w:type="dxa"/>
          </w:tcPr>
          <w:p w14:paraId="7DF2B188" w14:textId="282B5CA1" w:rsidR="009147EE" w:rsidDel="00E44B72" w:rsidRDefault="009147EE" w:rsidP="009147EE">
            <w:pPr>
              <w:rPr>
                <w:del w:id="823" w:author="Malin Nord" w:date="2014-10-07T13:38:00Z"/>
              </w:rPr>
            </w:pPr>
            <w:del w:id="824" w:author="Malin Nord" w:date="2014-10-07T13:38:00Z">
              <w:r w:rsidDel="00E44B72">
                <w:delText>Svarsurval returneras om svarsurval är angivet i begäran eller om svarsurval inte är angivet och totalt antal poster är större än 100.</w:delText>
              </w:r>
            </w:del>
          </w:p>
        </w:tc>
        <w:tc>
          <w:tcPr>
            <w:tcW w:w="1207" w:type="dxa"/>
          </w:tcPr>
          <w:p w14:paraId="62919EB9" w14:textId="228D5BD7" w:rsidR="009147EE" w:rsidDel="00E44B72" w:rsidRDefault="009147EE" w:rsidP="009147EE">
            <w:pPr>
              <w:rPr>
                <w:del w:id="825" w:author="Malin Nord" w:date="2014-10-07T13:38:00Z"/>
              </w:rPr>
            </w:pPr>
          </w:p>
        </w:tc>
      </w:tr>
      <w:tr w:rsidR="009147EE" w:rsidDel="00E44B72" w14:paraId="0296FCF4" w14:textId="5A3E5B01" w:rsidTr="009147EE">
        <w:trPr>
          <w:del w:id="826" w:author="Malin Nord" w:date="2014-10-07T13:38:00Z"/>
        </w:trPr>
        <w:tc>
          <w:tcPr>
            <w:tcW w:w="1858" w:type="dxa"/>
          </w:tcPr>
          <w:p w14:paraId="48370068" w14:textId="7461FEDA" w:rsidR="009147EE" w:rsidDel="00E44B72" w:rsidRDefault="009147EE" w:rsidP="009147EE">
            <w:pPr>
              <w:rPr>
                <w:del w:id="827" w:author="Malin Nord" w:date="2014-10-07T13:38:00Z"/>
              </w:rPr>
            </w:pPr>
            <w:del w:id="828" w:author="Malin Nord" w:date="2014-10-07T13:38:00Z">
              <w:r w:rsidDel="00E44B72">
                <w:delText>totaltAntalPoster</w:delText>
              </w:r>
            </w:del>
          </w:p>
        </w:tc>
        <w:tc>
          <w:tcPr>
            <w:tcW w:w="1858" w:type="dxa"/>
          </w:tcPr>
          <w:p w14:paraId="0117838E" w14:textId="7A94C9F1" w:rsidR="009147EE" w:rsidDel="00E44B72" w:rsidRDefault="009147EE" w:rsidP="009147EE">
            <w:pPr>
              <w:rPr>
                <w:del w:id="829" w:author="Malin Nord" w:date="2014-10-07T13:38:00Z"/>
              </w:rPr>
            </w:pPr>
            <w:del w:id="830" w:author="Malin Nord" w:date="2014-10-07T13:38:00Z">
              <w:r w:rsidDel="00E44B72">
                <w:delText>int</w:delText>
              </w:r>
            </w:del>
          </w:p>
        </w:tc>
        <w:tc>
          <w:tcPr>
            <w:tcW w:w="820" w:type="dxa"/>
          </w:tcPr>
          <w:p w14:paraId="7E1E9608" w14:textId="51D436E6" w:rsidR="009147EE" w:rsidDel="00E44B72" w:rsidRDefault="009147EE" w:rsidP="009147EE">
            <w:pPr>
              <w:rPr>
                <w:del w:id="831" w:author="Malin Nord" w:date="2014-10-07T13:38:00Z"/>
              </w:rPr>
            </w:pPr>
            <w:del w:id="832" w:author="Malin Nord" w:date="2014-10-07T13:38:00Z">
              <w:r w:rsidDel="00E44B72">
                <w:delText>0..1</w:delText>
              </w:r>
            </w:del>
          </w:p>
        </w:tc>
        <w:tc>
          <w:tcPr>
            <w:tcW w:w="3544" w:type="dxa"/>
          </w:tcPr>
          <w:p w14:paraId="766E9AA1" w14:textId="70E2BCE8" w:rsidR="009147EE" w:rsidDel="00E44B72" w:rsidRDefault="009147EE" w:rsidP="009147EE">
            <w:pPr>
              <w:rPr>
                <w:del w:id="833" w:author="Malin Nord" w:date="2014-10-07T13:38:00Z"/>
              </w:rPr>
            </w:pPr>
            <w:del w:id="834" w:author="Malin Nord" w:date="2014-10-07T13:38:00Z">
              <w:r w:rsidDel="00E44B72">
                <w:delText>Totalt antal poster inom angiven tidsperiod.</w:delText>
              </w:r>
            </w:del>
          </w:p>
        </w:tc>
        <w:tc>
          <w:tcPr>
            <w:tcW w:w="1207" w:type="dxa"/>
          </w:tcPr>
          <w:p w14:paraId="0C2F031C" w14:textId="4575FB81" w:rsidR="009147EE" w:rsidDel="00E44B72" w:rsidRDefault="009147EE" w:rsidP="009147EE">
            <w:pPr>
              <w:rPr>
                <w:del w:id="835" w:author="Malin Nord" w:date="2014-10-07T13:38:00Z"/>
              </w:rPr>
            </w:pPr>
          </w:p>
        </w:tc>
      </w:tr>
      <w:tr w:rsidR="009147EE" w:rsidDel="00E44B72" w14:paraId="04EDC354" w14:textId="720E9F1B" w:rsidTr="009147EE">
        <w:trPr>
          <w:del w:id="836" w:author="Malin Nord" w:date="2014-10-07T13:38:00Z"/>
        </w:trPr>
        <w:tc>
          <w:tcPr>
            <w:tcW w:w="1858" w:type="dxa"/>
          </w:tcPr>
          <w:p w14:paraId="7572BD75" w14:textId="275F1F24" w:rsidR="009147EE" w:rsidDel="00E44B72" w:rsidRDefault="009147EE" w:rsidP="009147EE">
            <w:pPr>
              <w:rPr>
                <w:del w:id="837" w:author="Malin Nord" w:date="2014-10-07T13:38:00Z"/>
              </w:rPr>
            </w:pPr>
            <w:del w:id="838" w:author="Malin Nord" w:date="2014-10-07T13:38:00Z">
              <w:r w:rsidDel="00E44B72">
                <w:delText>resultCode</w:delText>
              </w:r>
            </w:del>
          </w:p>
        </w:tc>
        <w:tc>
          <w:tcPr>
            <w:tcW w:w="1858" w:type="dxa"/>
          </w:tcPr>
          <w:p w14:paraId="4DDB20C6" w14:textId="40DA21DA" w:rsidR="009147EE" w:rsidDel="00E44B72" w:rsidRDefault="00E44B72" w:rsidP="009147EE">
            <w:pPr>
              <w:rPr>
                <w:del w:id="839" w:author="Malin Nord" w:date="2014-10-07T13:38:00Z"/>
              </w:rPr>
            </w:pPr>
            <w:del w:id="840" w:author="Malin Nord" w:date="2014-10-07T13:38:00Z">
              <w:r w:rsidDel="00E44B72">
                <w:fldChar w:fldCharType="begin"/>
              </w:r>
              <w:r w:rsidDel="00E44B72">
                <w:delInstrText xml:space="preserve"> HYPERLINK \l "ResultCodeEnum" \h </w:delInstrText>
              </w:r>
              <w:r w:rsidDel="00E44B72">
                <w:fldChar w:fldCharType="separate"/>
              </w:r>
              <w:r w:rsidR="009147EE" w:rsidDel="00E44B72">
                <w:rPr>
                  <w:rStyle w:val="Hyperlnk"/>
                </w:rPr>
                <w:delText>ResultCodeEnum</w:delText>
              </w:r>
              <w:r w:rsidDel="00E44B72">
                <w:rPr>
                  <w:rStyle w:val="Hyperlnk"/>
                </w:rPr>
                <w:fldChar w:fldCharType="end"/>
              </w:r>
            </w:del>
          </w:p>
        </w:tc>
        <w:tc>
          <w:tcPr>
            <w:tcW w:w="820" w:type="dxa"/>
          </w:tcPr>
          <w:p w14:paraId="6A8532A7" w14:textId="5063CB89" w:rsidR="009147EE" w:rsidDel="00E44B72" w:rsidRDefault="009147EE" w:rsidP="009147EE">
            <w:pPr>
              <w:rPr>
                <w:del w:id="841" w:author="Malin Nord" w:date="2014-10-07T13:38:00Z"/>
              </w:rPr>
            </w:pPr>
            <w:del w:id="842" w:author="Malin Nord" w:date="2014-10-07T13:38:00Z">
              <w:r w:rsidDel="00E44B72">
                <w:delText>1..1</w:delText>
              </w:r>
            </w:del>
          </w:p>
        </w:tc>
        <w:tc>
          <w:tcPr>
            <w:tcW w:w="3544" w:type="dxa"/>
          </w:tcPr>
          <w:p w14:paraId="12F531FF" w14:textId="2D92D370" w:rsidR="009147EE" w:rsidDel="00E44B72" w:rsidRDefault="009147EE" w:rsidP="009147EE">
            <w:pPr>
              <w:rPr>
                <w:del w:id="843" w:author="Malin Nord" w:date="2014-10-07T13:38:00Z"/>
              </w:rPr>
            </w:pPr>
            <w:del w:id="844" w:author="Malin Nord" w:date="2014-10-07T13:38:00Z">
              <w:r w:rsidDel="00E44B72">
                <w:delText>Resultatkod för anropet.</w:delText>
              </w:r>
            </w:del>
          </w:p>
        </w:tc>
        <w:tc>
          <w:tcPr>
            <w:tcW w:w="1207" w:type="dxa"/>
          </w:tcPr>
          <w:p w14:paraId="638BCABE" w14:textId="74C62F39" w:rsidR="009147EE" w:rsidDel="00E44B72" w:rsidRDefault="009147EE" w:rsidP="009147EE">
            <w:pPr>
              <w:rPr>
                <w:del w:id="845" w:author="Malin Nord" w:date="2014-10-07T13:38:00Z"/>
              </w:rPr>
            </w:pPr>
          </w:p>
        </w:tc>
      </w:tr>
      <w:tr w:rsidR="009147EE" w:rsidDel="00E44B72" w14:paraId="27731FA4" w14:textId="50A20579" w:rsidTr="009147EE">
        <w:trPr>
          <w:del w:id="846" w:author="Malin Nord" w:date="2014-10-07T13:38:00Z"/>
        </w:trPr>
        <w:tc>
          <w:tcPr>
            <w:tcW w:w="1858" w:type="dxa"/>
          </w:tcPr>
          <w:p w14:paraId="306B1B00" w14:textId="70240C02" w:rsidR="009147EE" w:rsidDel="00E44B72" w:rsidRDefault="009147EE" w:rsidP="009147EE">
            <w:pPr>
              <w:rPr>
                <w:del w:id="847" w:author="Malin Nord" w:date="2014-10-07T13:38:00Z"/>
              </w:rPr>
            </w:pPr>
            <w:del w:id="848" w:author="Malin Nord" w:date="2014-10-07T13:38:00Z">
              <w:r w:rsidDel="00E44B72">
                <w:delText>comment</w:delText>
              </w:r>
            </w:del>
          </w:p>
        </w:tc>
        <w:tc>
          <w:tcPr>
            <w:tcW w:w="1858" w:type="dxa"/>
          </w:tcPr>
          <w:p w14:paraId="17F78C4B" w14:textId="050C28EC" w:rsidR="009147EE" w:rsidDel="00E44B72" w:rsidRDefault="009147EE" w:rsidP="009147EE">
            <w:pPr>
              <w:rPr>
                <w:del w:id="849" w:author="Malin Nord" w:date="2014-10-07T13:38:00Z"/>
              </w:rPr>
            </w:pPr>
            <w:del w:id="850" w:author="Malin Nord" w:date="2014-10-07T13:38:00Z">
              <w:r w:rsidDel="00E44B72">
                <w:delText>string</w:delText>
              </w:r>
            </w:del>
          </w:p>
        </w:tc>
        <w:tc>
          <w:tcPr>
            <w:tcW w:w="820" w:type="dxa"/>
          </w:tcPr>
          <w:p w14:paraId="0ECDE30E" w14:textId="65EDE0BF" w:rsidR="009147EE" w:rsidDel="00E44B72" w:rsidRDefault="009147EE" w:rsidP="009147EE">
            <w:pPr>
              <w:rPr>
                <w:del w:id="851" w:author="Malin Nord" w:date="2014-10-07T13:38:00Z"/>
              </w:rPr>
            </w:pPr>
            <w:del w:id="852" w:author="Malin Nord" w:date="2014-10-07T13:38:00Z">
              <w:r w:rsidDel="00E44B72">
                <w:delText>0..1</w:delText>
              </w:r>
            </w:del>
          </w:p>
        </w:tc>
        <w:tc>
          <w:tcPr>
            <w:tcW w:w="3544" w:type="dxa"/>
          </w:tcPr>
          <w:p w14:paraId="0B8C4058" w14:textId="676C75CD" w:rsidR="009147EE" w:rsidDel="00E44B72" w:rsidRDefault="009147EE" w:rsidP="009147EE">
            <w:pPr>
              <w:rPr>
                <w:del w:id="853" w:author="Malin Nord" w:date="2014-10-07T13:38:00Z"/>
              </w:rPr>
            </w:pPr>
            <w:del w:id="854" w:author="Malin Nord" w:date="2014-10-07T13:38:00Z">
              <w:r w:rsidDel="00E44B72">
                <w:delText>Kommentar till eventuella fel eller varningar.</w:delText>
              </w:r>
            </w:del>
          </w:p>
        </w:tc>
        <w:tc>
          <w:tcPr>
            <w:tcW w:w="1207" w:type="dxa"/>
          </w:tcPr>
          <w:p w14:paraId="1E8D228C" w14:textId="054F5CA6" w:rsidR="009147EE" w:rsidDel="00E44B72" w:rsidRDefault="009147EE" w:rsidP="009147EE">
            <w:pPr>
              <w:rPr>
                <w:del w:id="855" w:author="Malin Nord" w:date="2014-10-07T13:38:00Z"/>
              </w:rPr>
            </w:pPr>
            <w:del w:id="856" w:author="Malin Nord" w:date="2014-10-07T13:38:00Z">
              <w:r w:rsidDel="00E44B72">
                <w:delText>1..1024</w:delText>
              </w:r>
            </w:del>
          </w:p>
        </w:tc>
      </w:tr>
    </w:tbl>
    <w:p w14:paraId="069194B3" w14:textId="72B8E37F" w:rsidR="009147EE" w:rsidDel="00E44B72" w:rsidRDefault="009147EE" w:rsidP="009147EE">
      <w:pPr>
        <w:rPr>
          <w:del w:id="857" w:author="Malin Nord" w:date="2014-10-07T13:38:00Z"/>
        </w:rPr>
      </w:pPr>
    </w:p>
    <w:p w14:paraId="7B2CD083" w14:textId="39FC7899" w:rsidR="00415337" w:rsidDel="00E44B72" w:rsidRDefault="00415337" w:rsidP="00415337">
      <w:pPr>
        <w:pStyle w:val="Rubrik3"/>
        <w:numPr>
          <w:ilvl w:val="0"/>
          <w:numId w:val="0"/>
        </w:numPr>
        <w:rPr>
          <w:del w:id="858" w:author="Malin Nord" w:date="2014-10-07T13:38:00Z"/>
        </w:rPr>
      </w:pPr>
    </w:p>
    <w:p w14:paraId="014838FD" w14:textId="374268E5" w:rsidR="00415337" w:rsidDel="00E44B72" w:rsidRDefault="00415337" w:rsidP="00415337">
      <w:pPr>
        <w:pStyle w:val="Rubrik3"/>
        <w:rPr>
          <w:del w:id="859" w:author="Malin Nord" w:date="2014-10-07T13:38:00Z"/>
        </w:rPr>
      </w:pPr>
      <w:del w:id="860" w:author="Malin Nord" w:date="2014-10-07T13:38:00Z">
        <w:r w:rsidDel="00E44B72">
          <w:delText>Tjänstekontraktsspecifika krav och regler</w:delText>
        </w:r>
      </w:del>
    </w:p>
    <w:p w14:paraId="4ABEFE14" w14:textId="39074D7D" w:rsidR="00415337" w:rsidRPr="00C83B07" w:rsidDel="00E44B72" w:rsidRDefault="00415337" w:rsidP="00415337">
      <w:pPr>
        <w:rPr>
          <w:del w:id="861" w:author="Malin Nord" w:date="2014-10-07T13:38:00Z"/>
          <w:rFonts w:ascii="Calibri" w:hAnsi="Calibri"/>
          <w:sz w:val="22"/>
        </w:rPr>
      </w:pPr>
      <w:del w:id="862" w:author="Malin Nord" w:date="2014-10-07T13:38:00Z">
        <w:r w:rsidRPr="00C83B07" w:rsidDel="00E44B72">
          <w:rPr>
            <w:rFonts w:ascii="Calibri" w:hAnsi="Calibri"/>
            <w:sz w:val="22"/>
          </w:rPr>
          <w:delText xml:space="preserve">Inga </w:delText>
        </w:r>
        <w:r w:rsidDel="00E44B72">
          <w:rPr>
            <w:rFonts w:ascii="Calibri" w:hAnsi="Calibri"/>
            <w:sz w:val="22"/>
          </w:rPr>
          <w:delText>utöver</w:delText>
        </w:r>
        <w:r w:rsidRPr="00C83B07" w:rsidDel="00E44B72">
          <w:rPr>
            <w:rFonts w:ascii="Calibri" w:hAnsi="Calibri"/>
            <w:sz w:val="22"/>
          </w:rPr>
          <w:delText xml:space="preserve"> de som </w:delText>
        </w:r>
        <w:r w:rsidDel="00E44B72">
          <w:rPr>
            <w:rFonts w:ascii="Calibri" w:hAnsi="Calibri"/>
            <w:sz w:val="22"/>
          </w:rPr>
          <w:delText>finns beskrivna ovan.</w:delText>
        </w:r>
      </w:del>
    </w:p>
    <w:p w14:paraId="1C2619A3" w14:textId="77777777" w:rsidR="00415337" w:rsidRDefault="00415337" w:rsidP="00415337">
      <w:pPr>
        <w:rPr>
          <w:lang w:eastAsia="sv-SE"/>
        </w:rPr>
      </w:pPr>
    </w:p>
    <w:p w14:paraId="7CB25562" w14:textId="0A4685B4" w:rsidR="00415337" w:rsidRPr="000B492D" w:rsidRDefault="00415337" w:rsidP="00415337">
      <w:pPr>
        <w:spacing w:after="0"/>
        <w:rPr>
          <w:lang w:eastAsia="sv-SE"/>
        </w:rPr>
      </w:pPr>
      <w:r>
        <w:rPr>
          <w:lang w:eastAsia="sv-SE"/>
        </w:rPr>
        <w:br w:type="page"/>
      </w:r>
    </w:p>
    <w:p w14:paraId="60828244" w14:textId="77777777" w:rsidR="00415337" w:rsidRPr="00F201BB" w:rsidRDefault="00415337" w:rsidP="00415337">
      <w:pPr>
        <w:pStyle w:val="Rubrik2"/>
      </w:pPr>
      <w:bookmarkStart w:id="863" w:name="_Toc232015060"/>
      <w:bookmarkStart w:id="864" w:name="_Toc401586985"/>
      <w:r w:rsidRPr="00F201BB">
        <w:lastRenderedPageBreak/>
        <w:t>Register</w:t>
      </w:r>
      <w:r>
        <w:t>P</w:t>
      </w:r>
      <w:r w:rsidRPr="00F201BB">
        <w:t>rescription</w:t>
      </w:r>
      <w:bookmarkEnd w:id="698"/>
      <w:bookmarkEnd w:id="863"/>
      <w:bookmarkEnd w:id="864"/>
    </w:p>
    <w:p w14:paraId="09CC59AD" w14:textId="77777777" w:rsidR="00415337" w:rsidRPr="003F00DD" w:rsidRDefault="00415337" w:rsidP="00415337">
      <w:r>
        <w:t>Tjänsten sätter in en ny ordination</w:t>
      </w:r>
      <w:r w:rsidRPr="00F201BB">
        <w:t>.</w:t>
      </w:r>
      <w:r>
        <w:t xml:space="preserve"> </w:t>
      </w:r>
      <w:r w:rsidRPr="00314569">
        <w:t xml:space="preserve">Om ett recept </w:t>
      </w:r>
      <w:r>
        <w:t xml:space="preserve">ska </w:t>
      </w:r>
      <w:r w:rsidRPr="00314569">
        <w:t>skapas anger ordinatören ytterligare information som krävs för ex</w:t>
      </w:r>
      <w:r>
        <w:t>pedieringsunderlaget.</w:t>
      </w:r>
    </w:p>
    <w:p w14:paraId="7F98F5B2" w14:textId="77777777" w:rsidR="00415337" w:rsidRPr="00F201BB" w:rsidRDefault="00415337" w:rsidP="00415337">
      <w:pPr>
        <w:pStyle w:val="Rubrik3"/>
      </w:pPr>
      <w:r w:rsidRPr="00F201BB">
        <w:t>Version</w:t>
      </w:r>
    </w:p>
    <w:p w14:paraId="2A16A22E" w14:textId="77777777" w:rsidR="00415337" w:rsidRPr="00F201BB" w:rsidRDefault="00415337" w:rsidP="00415337">
      <w:r w:rsidRPr="00F201BB">
        <w:t>1.0</w:t>
      </w:r>
    </w:p>
    <w:p w14:paraId="41588392" w14:textId="77777777" w:rsidR="00415337" w:rsidRPr="00F201BB" w:rsidRDefault="00415337" w:rsidP="00415337">
      <w:pPr>
        <w:pStyle w:val="Rubrik3"/>
      </w:pPr>
      <w:r w:rsidRPr="00F201BB">
        <w:t>Fältregler</w:t>
      </w:r>
    </w:p>
    <w:p w14:paraId="7BBC4F1A" w14:textId="4332237F" w:rsidR="00415337" w:rsidRDefault="00415337" w:rsidP="00415337">
      <w:r w:rsidRPr="00F201BB">
        <w:t>Nedanstående tabell beskriver varje element i begäran och svar</w:t>
      </w:r>
      <w:r w:rsidR="00C665F7">
        <w:t>. Har namnet en * finns ytterli</w:t>
      </w:r>
      <w:r w:rsidRPr="00F201BB">
        <w:t xml:space="preserve">gare regler för detta element och beskrivs mer i detalj i stycket Regler. </w:t>
      </w:r>
      <w:r w:rsidR="005251B0">
        <w:t>Om multipliciteten anges som ”Del av val” ingår parametrarna i datatypen i ett tvingande val, d.v.s. enbart en av dem skall anges.</w:t>
      </w:r>
    </w:p>
    <w:p w14:paraId="02339B33" w14:textId="77777777" w:rsidR="00415337" w:rsidRPr="00F201BB" w:rsidRDefault="00415337" w:rsidP="00415337"/>
    <w:p w14:paraId="6C6ACA86" w14:textId="77777777" w:rsidR="009147EE" w:rsidRDefault="009147EE" w:rsidP="009147EE">
      <w:pPr>
        <w:pStyle w:val="Rubrik41"/>
      </w:pPr>
      <w:bookmarkStart w:id="865" w:name="RegisterPrescriptionType"/>
      <w:bookmarkStart w:id="866" w:name="_Toc230426368"/>
      <w:r>
        <w:t> RegisterPrescriptionType</w:t>
      </w:r>
      <w:bookmarkEnd w:id="86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111E66C1" w14:textId="77777777" w:rsidTr="009C6F5A">
        <w:tc>
          <w:tcPr>
            <w:tcW w:w="1858" w:type="dxa"/>
            <w:shd w:val="clear" w:color="auto" w:fill="4F81BD" w:themeFill="accent1"/>
          </w:tcPr>
          <w:p w14:paraId="66586DC5"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697812A1"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3E6F9231"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59482443"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3FA3FC9A" w14:textId="77777777" w:rsidR="002C474D" w:rsidRDefault="002C474D" w:rsidP="009C6F5A">
            <w:pPr>
              <w:rPr>
                <w:b/>
                <w:bCs/>
                <w:color w:val="FFFFFF" w:themeColor="background1"/>
              </w:rPr>
            </w:pPr>
            <w:r>
              <w:rPr>
                <w:b/>
                <w:bCs/>
                <w:color w:val="FFFFFF" w:themeColor="background1"/>
              </w:rPr>
              <w:t>Fältlängder</w:t>
            </w:r>
          </w:p>
        </w:tc>
      </w:tr>
      <w:tr w:rsidR="002C474D" w14:paraId="6D96ACA5" w14:textId="77777777" w:rsidTr="009C6F5A">
        <w:tc>
          <w:tcPr>
            <w:tcW w:w="1858" w:type="dxa"/>
          </w:tcPr>
          <w:p w14:paraId="5658C68A" w14:textId="77777777" w:rsidR="002C474D" w:rsidRDefault="002C474D" w:rsidP="009C6F5A">
            <w:r>
              <w:t>aktuellUnderlagstidpunkt</w:t>
            </w:r>
          </w:p>
        </w:tc>
        <w:tc>
          <w:tcPr>
            <w:tcW w:w="1858" w:type="dxa"/>
          </w:tcPr>
          <w:p w14:paraId="26C58077" w14:textId="77777777" w:rsidR="002C474D" w:rsidRDefault="002C474D" w:rsidP="009C6F5A">
            <w:r>
              <w:t>dateTime</w:t>
            </w:r>
          </w:p>
        </w:tc>
        <w:tc>
          <w:tcPr>
            <w:tcW w:w="820" w:type="dxa"/>
          </w:tcPr>
          <w:p w14:paraId="01DE1107" w14:textId="77777777" w:rsidR="002C474D" w:rsidRDefault="002C474D" w:rsidP="009C6F5A">
            <w:r>
              <w:t>0..1</w:t>
            </w:r>
          </w:p>
        </w:tc>
        <w:tc>
          <w:tcPr>
            <w:tcW w:w="3402" w:type="dxa"/>
          </w:tcPr>
          <w:p w14:paraId="3F3FEB12" w14:textId="77777777" w:rsidR="002C474D" w:rsidRDefault="002C474D" w:rsidP="009C6F5A">
            <w:r>
              <w:t>Tidpunkt för senaste ordinationsändring för en patient.                         Anges för patienter med befintligt underlag.</w:t>
            </w:r>
          </w:p>
        </w:tc>
        <w:tc>
          <w:tcPr>
            <w:tcW w:w="1349" w:type="dxa"/>
          </w:tcPr>
          <w:p w14:paraId="1229EDDB" w14:textId="77777777" w:rsidR="002C474D" w:rsidRDefault="002C474D" w:rsidP="009C6F5A"/>
        </w:tc>
      </w:tr>
      <w:tr w:rsidR="002C474D" w14:paraId="4E0BFC9D" w14:textId="77777777" w:rsidTr="009C6F5A">
        <w:tc>
          <w:tcPr>
            <w:tcW w:w="1858" w:type="dxa"/>
          </w:tcPr>
          <w:p w14:paraId="486A17B9" w14:textId="77777777" w:rsidR="002C474D" w:rsidRDefault="002C474D" w:rsidP="009C6F5A">
            <w:r>
              <w:t>underlagsversion</w:t>
            </w:r>
          </w:p>
        </w:tc>
        <w:tc>
          <w:tcPr>
            <w:tcW w:w="1858" w:type="dxa"/>
          </w:tcPr>
          <w:p w14:paraId="291CEFB2" w14:textId="77777777" w:rsidR="002C474D" w:rsidRDefault="002C474D" w:rsidP="009C6F5A">
            <w:r>
              <w:t>int</w:t>
            </w:r>
          </w:p>
        </w:tc>
        <w:tc>
          <w:tcPr>
            <w:tcW w:w="820" w:type="dxa"/>
          </w:tcPr>
          <w:p w14:paraId="5624512F" w14:textId="77777777" w:rsidR="002C474D" w:rsidRDefault="002C474D" w:rsidP="009C6F5A">
            <w:r>
              <w:t>0..1</w:t>
            </w:r>
          </w:p>
        </w:tc>
        <w:tc>
          <w:tcPr>
            <w:tcW w:w="3402" w:type="dxa"/>
          </w:tcPr>
          <w:p w14:paraId="4A4B69E4" w14:textId="77777777" w:rsidR="002C474D" w:rsidRDefault="002C474D" w:rsidP="009C6F5A">
            <w:r>
              <w:t>Underlagsversion från receptdepå för dospatienter.</w:t>
            </w:r>
          </w:p>
        </w:tc>
        <w:tc>
          <w:tcPr>
            <w:tcW w:w="1349" w:type="dxa"/>
          </w:tcPr>
          <w:p w14:paraId="4A2A264C" w14:textId="77777777" w:rsidR="002C474D" w:rsidRDefault="002C474D" w:rsidP="009C6F5A"/>
        </w:tc>
      </w:tr>
      <w:tr w:rsidR="002C474D" w14:paraId="7AB9340A" w14:textId="77777777" w:rsidTr="009C6F5A">
        <w:tc>
          <w:tcPr>
            <w:tcW w:w="1858" w:type="dxa"/>
          </w:tcPr>
          <w:p w14:paraId="3CE6E60E" w14:textId="77777777" w:rsidR="002C474D" w:rsidRDefault="002C474D" w:rsidP="009C6F5A">
            <w:r>
              <w:t>vardpersonal</w:t>
            </w:r>
          </w:p>
        </w:tc>
        <w:tc>
          <w:tcPr>
            <w:tcW w:w="1858" w:type="dxa"/>
          </w:tcPr>
          <w:p w14:paraId="01148AD2" w14:textId="77777777" w:rsidR="002C474D" w:rsidRDefault="001B1B9B" w:rsidP="009C6F5A">
            <w:hyperlink w:anchor="VardpersonalInformation">
              <w:r w:rsidR="002C474D">
                <w:rPr>
                  <w:rStyle w:val="Hyperlnk"/>
                </w:rPr>
                <w:t>VardpersonalInformation</w:t>
              </w:r>
            </w:hyperlink>
          </w:p>
        </w:tc>
        <w:tc>
          <w:tcPr>
            <w:tcW w:w="820" w:type="dxa"/>
          </w:tcPr>
          <w:p w14:paraId="0C1E44B4" w14:textId="77777777" w:rsidR="002C474D" w:rsidRDefault="002C474D" w:rsidP="009C6F5A">
            <w:r>
              <w:t>1..1</w:t>
            </w:r>
          </w:p>
        </w:tc>
        <w:tc>
          <w:tcPr>
            <w:tcW w:w="3402" w:type="dxa"/>
          </w:tcPr>
          <w:p w14:paraId="003E5987" w14:textId="77777777" w:rsidR="002C474D" w:rsidRDefault="002C474D" w:rsidP="009C6F5A">
            <w:r>
              <w:t>Information om registrerande och ordinerande vårdpersonal.</w:t>
            </w:r>
          </w:p>
        </w:tc>
        <w:tc>
          <w:tcPr>
            <w:tcW w:w="1349" w:type="dxa"/>
          </w:tcPr>
          <w:p w14:paraId="72FD4E7E" w14:textId="77777777" w:rsidR="002C474D" w:rsidRDefault="002C474D" w:rsidP="009C6F5A"/>
        </w:tc>
      </w:tr>
      <w:tr w:rsidR="002C474D" w14:paraId="63A51B80" w14:textId="77777777" w:rsidTr="009C6F5A">
        <w:tc>
          <w:tcPr>
            <w:tcW w:w="1858" w:type="dxa"/>
          </w:tcPr>
          <w:p w14:paraId="2E0E68A2" w14:textId="77777777" w:rsidR="002C474D" w:rsidRDefault="002C474D" w:rsidP="009C6F5A">
            <w:r>
              <w:t>expeditionsunderlag</w:t>
            </w:r>
          </w:p>
        </w:tc>
        <w:tc>
          <w:tcPr>
            <w:tcW w:w="1858" w:type="dxa"/>
          </w:tcPr>
          <w:p w14:paraId="79D0D235" w14:textId="77777777" w:rsidR="002C474D" w:rsidRDefault="001B1B9B" w:rsidP="009C6F5A">
            <w:hyperlink w:anchor="Forskrivningsinsattning">
              <w:r w:rsidR="002C474D">
                <w:rPr>
                  <w:rStyle w:val="Hyperlnk"/>
                </w:rPr>
                <w:t>Forskrivningsinsattning</w:t>
              </w:r>
            </w:hyperlink>
          </w:p>
        </w:tc>
        <w:tc>
          <w:tcPr>
            <w:tcW w:w="820" w:type="dxa"/>
          </w:tcPr>
          <w:p w14:paraId="5B1D46C5" w14:textId="77777777" w:rsidR="002C474D" w:rsidRDefault="002C474D" w:rsidP="009C6F5A">
            <w:r>
              <w:t>0..1</w:t>
            </w:r>
          </w:p>
        </w:tc>
        <w:tc>
          <w:tcPr>
            <w:tcW w:w="3402" w:type="dxa"/>
          </w:tcPr>
          <w:p w14:paraId="0D30D5A7" w14:textId="77777777" w:rsidR="002C474D" w:rsidRDefault="002C474D" w:rsidP="009C6F5A">
            <w:r>
              <w:t>Underlag för förskrivningsinsättning.</w:t>
            </w:r>
          </w:p>
        </w:tc>
        <w:tc>
          <w:tcPr>
            <w:tcW w:w="1349" w:type="dxa"/>
          </w:tcPr>
          <w:p w14:paraId="2581123B" w14:textId="77777777" w:rsidR="002C474D" w:rsidRDefault="002C474D" w:rsidP="009C6F5A"/>
        </w:tc>
      </w:tr>
      <w:tr w:rsidR="002C474D" w14:paraId="63908CEA" w14:textId="77777777" w:rsidTr="009C6F5A">
        <w:tc>
          <w:tcPr>
            <w:tcW w:w="1858" w:type="dxa"/>
          </w:tcPr>
          <w:p w14:paraId="501CF4EF" w14:textId="77777777" w:rsidR="002C474D" w:rsidRDefault="002C474D" w:rsidP="009C6F5A">
            <w:r>
              <w:t>insattning</w:t>
            </w:r>
          </w:p>
        </w:tc>
        <w:tc>
          <w:tcPr>
            <w:tcW w:w="1858" w:type="dxa"/>
          </w:tcPr>
          <w:p w14:paraId="01ED6333" w14:textId="77777777" w:rsidR="002C474D" w:rsidRDefault="001B1B9B" w:rsidP="009C6F5A">
            <w:hyperlink w:anchor="Insattningsunderlag">
              <w:r w:rsidR="002C474D">
                <w:rPr>
                  <w:rStyle w:val="Hyperlnk"/>
                </w:rPr>
                <w:t>Insattningsunderlag</w:t>
              </w:r>
            </w:hyperlink>
          </w:p>
        </w:tc>
        <w:tc>
          <w:tcPr>
            <w:tcW w:w="820" w:type="dxa"/>
          </w:tcPr>
          <w:p w14:paraId="0B033DFF" w14:textId="77777777" w:rsidR="002C474D" w:rsidRDefault="002C474D" w:rsidP="009C6F5A">
            <w:r>
              <w:t>1..1</w:t>
            </w:r>
          </w:p>
        </w:tc>
        <w:tc>
          <w:tcPr>
            <w:tcW w:w="3402" w:type="dxa"/>
          </w:tcPr>
          <w:p w14:paraId="166E2866" w14:textId="77777777" w:rsidR="002C474D" w:rsidRDefault="002C474D" w:rsidP="009C6F5A">
            <w:r>
              <w:t>Insättningsinformation.</w:t>
            </w:r>
          </w:p>
        </w:tc>
        <w:tc>
          <w:tcPr>
            <w:tcW w:w="1349" w:type="dxa"/>
          </w:tcPr>
          <w:p w14:paraId="1B10837A" w14:textId="77777777" w:rsidR="002C474D" w:rsidRDefault="002C474D" w:rsidP="009C6F5A"/>
        </w:tc>
      </w:tr>
      <w:tr w:rsidR="002C474D" w14:paraId="75A69DB9" w14:textId="77777777" w:rsidTr="009C6F5A">
        <w:tc>
          <w:tcPr>
            <w:tcW w:w="1858" w:type="dxa"/>
          </w:tcPr>
          <w:p w14:paraId="3B7AC7EF" w14:textId="77777777" w:rsidR="002C474D" w:rsidRDefault="002C474D" w:rsidP="009C6F5A">
            <w:r>
              <w:t>ordination</w:t>
            </w:r>
          </w:p>
        </w:tc>
        <w:tc>
          <w:tcPr>
            <w:tcW w:w="1858" w:type="dxa"/>
          </w:tcPr>
          <w:p w14:paraId="7054F2AA" w14:textId="77777777" w:rsidR="002C474D" w:rsidRDefault="001B1B9B" w:rsidP="009C6F5A">
            <w:hyperlink w:anchor="Lakemedelsordinationsunderlag">
              <w:r w:rsidR="002C474D">
                <w:rPr>
                  <w:rStyle w:val="Hyperlnk"/>
                </w:rPr>
                <w:t>Lakemedelsordinationsunderlag</w:t>
              </w:r>
            </w:hyperlink>
          </w:p>
        </w:tc>
        <w:tc>
          <w:tcPr>
            <w:tcW w:w="820" w:type="dxa"/>
          </w:tcPr>
          <w:p w14:paraId="05EE519B" w14:textId="77777777" w:rsidR="002C474D" w:rsidRDefault="002C474D" w:rsidP="009C6F5A">
            <w:r>
              <w:t>1..1</w:t>
            </w:r>
          </w:p>
        </w:tc>
        <w:tc>
          <w:tcPr>
            <w:tcW w:w="3402" w:type="dxa"/>
          </w:tcPr>
          <w:p w14:paraId="22BD65BA" w14:textId="77777777" w:rsidR="002C474D" w:rsidRDefault="002C474D" w:rsidP="009C6F5A">
            <w:r>
              <w:t>Ordinationsinformation.</w:t>
            </w:r>
          </w:p>
        </w:tc>
        <w:tc>
          <w:tcPr>
            <w:tcW w:w="1349" w:type="dxa"/>
          </w:tcPr>
          <w:p w14:paraId="56F44FCF" w14:textId="77777777" w:rsidR="002C474D" w:rsidRDefault="002C474D" w:rsidP="009C6F5A"/>
        </w:tc>
      </w:tr>
      <w:tr w:rsidR="002C474D" w14:paraId="57968351" w14:textId="77777777" w:rsidTr="009C6F5A">
        <w:tc>
          <w:tcPr>
            <w:tcW w:w="1858" w:type="dxa"/>
          </w:tcPr>
          <w:p w14:paraId="13FDC722" w14:textId="77777777" w:rsidR="002C474D" w:rsidRDefault="002C474D" w:rsidP="009C6F5A">
            <w:r>
              <w:t>patient</w:t>
            </w:r>
          </w:p>
        </w:tc>
        <w:tc>
          <w:tcPr>
            <w:tcW w:w="1858" w:type="dxa"/>
          </w:tcPr>
          <w:p w14:paraId="09CD1FAC" w14:textId="77777777" w:rsidR="002C474D" w:rsidRDefault="001B1B9B" w:rsidP="009C6F5A">
            <w:hyperlink w:anchor="Patient">
              <w:r w:rsidR="002C474D">
                <w:rPr>
                  <w:rStyle w:val="Hyperlnk"/>
                </w:rPr>
                <w:t>Patient</w:t>
              </w:r>
            </w:hyperlink>
          </w:p>
        </w:tc>
        <w:tc>
          <w:tcPr>
            <w:tcW w:w="820" w:type="dxa"/>
          </w:tcPr>
          <w:p w14:paraId="1D44C56E" w14:textId="77777777" w:rsidR="002C474D" w:rsidRDefault="002C474D" w:rsidP="009C6F5A">
            <w:r>
              <w:t>1..1</w:t>
            </w:r>
          </w:p>
        </w:tc>
        <w:tc>
          <w:tcPr>
            <w:tcW w:w="3402" w:type="dxa"/>
          </w:tcPr>
          <w:p w14:paraId="7256CC6C" w14:textId="77777777" w:rsidR="002C474D" w:rsidRDefault="002C474D" w:rsidP="009C6F5A">
            <w:r>
              <w:t>Patientens identifikationsobjekt.</w:t>
            </w:r>
          </w:p>
        </w:tc>
        <w:tc>
          <w:tcPr>
            <w:tcW w:w="1349" w:type="dxa"/>
          </w:tcPr>
          <w:p w14:paraId="06ED45AC" w14:textId="77777777" w:rsidR="002C474D" w:rsidRDefault="002C474D" w:rsidP="009C6F5A"/>
        </w:tc>
      </w:tr>
      <w:tr w:rsidR="002C474D" w14:paraId="39F7EA84" w14:textId="77777777" w:rsidTr="009C6F5A">
        <w:tc>
          <w:tcPr>
            <w:tcW w:w="1858" w:type="dxa"/>
          </w:tcPr>
          <w:p w14:paraId="44389E3B" w14:textId="77777777" w:rsidR="002C474D" w:rsidRDefault="002C474D" w:rsidP="009C6F5A">
            <w:r>
              <w:t>klientinformation</w:t>
            </w:r>
          </w:p>
        </w:tc>
        <w:tc>
          <w:tcPr>
            <w:tcW w:w="1858" w:type="dxa"/>
          </w:tcPr>
          <w:p w14:paraId="4B1B152D" w14:textId="77777777" w:rsidR="002C474D" w:rsidRDefault="001B1B9B" w:rsidP="009C6F5A">
            <w:hyperlink w:anchor="Klientinformation">
              <w:r w:rsidR="002C474D">
                <w:rPr>
                  <w:rStyle w:val="Hyperlnk"/>
                </w:rPr>
                <w:t>Klientinformation</w:t>
              </w:r>
            </w:hyperlink>
          </w:p>
        </w:tc>
        <w:tc>
          <w:tcPr>
            <w:tcW w:w="820" w:type="dxa"/>
          </w:tcPr>
          <w:p w14:paraId="69082DB8" w14:textId="77777777" w:rsidR="002C474D" w:rsidRDefault="002C474D" w:rsidP="009C6F5A">
            <w:r>
              <w:t>0..1</w:t>
            </w:r>
          </w:p>
        </w:tc>
        <w:tc>
          <w:tcPr>
            <w:tcW w:w="3402" w:type="dxa"/>
          </w:tcPr>
          <w:p w14:paraId="79CEEBE5" w14:textId="49F71B75" w:rsidR="002C474D" w:rsidRDefault="002C474D" w:rsidP="009C6F5A">
            <w:r>
              <w:t xml:space="preserve">Klientinformation innehållande anropande systems information.                         Obligatorisk information vid anrop till </w:t>
            </w:r>
            <w:ins w:id="867" w:author="Maria Wettermark" w:date="2014-10-20T10:52:00Z">
              <w:r w:rsidR="00961FE4" w:rsidRPr="00961FE4">
                <w:t>Receptdepå human</w:t>
              </w:r>
            </w:ins>
            <w:del w:id="868" w:author="Maria Wettermark" w:date="2014-10-20T10:52:00Z">
              <w:r w:rsidDel="00961FE4">
                <w:delText>receptregister</w:delText>
              </w:r>
            </w:del>
            <w:r>
              <w:t>.</w:t>
            </w:r>
          </w:p>
        </w:tc>
        <w:tc>
          <w:tcPr>
            <w:tcW w:w="1349" w:type="dxa"/>
          </w:tcPr>
          <w:p w14:paraId="123C9A4B" w14:textId="77777777" w:rsidR="002C474D" w:rsidRDefault="002C474D" w:rsidP="009C6F5A"/>
        </w:tc>
      </w:tr>
    </w:tbl>
    <w:p w14:paraId="5104D2C3" w14:textId="77777777" w:rsidR="009147EE" w:rsidRDefault="009147EE" w:rsidP="009147EE"/>
    <w:p w14:paraId="41167182" w14:textId="77777777" w:rsidR="009147EE" w:rsidRDefault="009147EE" w:rsidP="009147EE">
      <w:pPr>
        <w:pStyle w:val="Rubrik41"/>
      </w:pPr>
      <w:bookmarkStart w:id="869" w:name="RegisterPrescriptionResponseType"/>
      <w:r>
        <w:t> RegisterPrescriptionResponseType</w:t>
      </w:r>
      <w:bookmarkEnd w:id="86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1AD12225" w14:textId="77777777" w:rsidTr="009C6F5A">
        <w:tc>
          <w:tcPr>
            <w:tcW w:w="1858" w:type="dxa"/>
            <w:shd w:val="clear" w:color="auto" w:fill="4F81BD" w:themeFill="accent1"/>
          </w:tcPr>
          <w:p w14:paraId="5047B64D"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6A2981BC"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5562FA5D"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512B9F4C"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118AF477" w14:textId="77777777" w:rsidR="002C474D" w:rsidRDefault="002C474D" w:rsidP="009C6F5A">
            <w:pPr>
              <w:rPr>
                <w:b/>
                <w:bCs/>
                <w:color w:val="FFFFFF" w:themeColor="background1"/>
              </w:rPr>
            </w:pPr>
            <w:r>
              <w:rPr>
                <w:b/>
                <w:bCs/>
                <w:color w:val="FFFFFF" w:themeColor="background1"/>
              </w:rPr>
              <w:t>Fältlängder</w:t>
            </w:r>
          </w:p>
        </w:tc>
      </w:tr>
      <w:tr w:rsidR="002C474D" w14:paraId="58750A08" w14:textId="77777777" w:rsidTr="009C6F5A">
        <w:tc>
          <w:tcPr>
            <w:tcW w:w="1858" w:type="dxa"/>
          </w:tcPr>
          <w:p w14:paraId="64179FA9" w14:textId="77777777" w:rsidR="002C474D" w:rsidRDefault="002C474D" w:rsidP="009C6F5A">
            <w:r>
              <w:t>ordinationsId</w:t>
            </w:r>
          </w:p>
        </w:tc>
        <w:tc>
          <w:tcPr>
            <w:tcW w:w="1858" w:type="dxa"/>
          </w:tcPr>
          <w:p w14:paraId="7954F567" w14:textId="77777777" w:rsidR="002C474D" w:rsidRDefault="001B1B9B" w:rsidP="009C6F5A">
            <w:hyperlink w:anchor="UUID">
              <w:r w:rsidR="002C474D">
                <w:rPr>
                  <w:rStyle w:val="Hyperlnk"/>
                </w:rPr>
                <w:t>UUID</w:t>
              </w:r>
            </w:hyperlink>
          </w:p>
        </w:tc>
        <w:tc>
          <w:tcPr>
            <w:tcW w:w="820" w:type="dxa"/>
          </w:tcPr>
          <w:p w14:paraId="4B57568B" w14:textId="77777777" w:rsidR="002C474D" w:rsidRDefault="002C474D" w:rsidP="009C6F5A">
            <w:r>
              <w:t>0..1</w:t>
            </w:r>
          </w:p>
        </w:tc>
        <w:tc>
          <w:tcPr>
            <w:tcW w:w="3402" w:type="dxa"/>
          </w:tcPr>
          <w:p w14:paraId="70A00283" w14:textId="77777777" w:rsidR="002C474D" w:rsidRDefault="002C474D" w:rsidP="009C6F5A">
            <w:r>
              <w:t>Referens till ordination som satts in.</w:t>
            </w:r>
          </w:p>
        </w:tc>
        <w:tc>
          <w:tcPr>
            <w:tcW w:w="1349" w:type="dxa"/>
          </w:tcPr>
          <w:p w14:paraId="458D4AA2" w14:textId="77777777" w:rsidR="002C474D" w:rsidRDefault="002C474D" w:rsidP="009C6F5A"/>
        </w:tc>
      </w:tr>
      <w:tr w:rsidR="002C474D" w14:paraId="7156AAAA" w14:textId="77777777" w:rsidTr="009C6F5A">
        <w:tc>
          <w:tcPr>
            <w:tcW w:w="1858" w:type="dxa"/>
          </w:tcPr>
          <w:p w14:paraId="1D0EC54D" w14:textId="77777777" w:rsidR="002C474D" w:rsidRDefault="002C474D" w:rsidP="009C6F5A">
            <w:r>
              <w:t>ordinationkedjeId</w:t>
            </w:r>
          </w:p>
        </w:tc>
        <w:tc>
          <w:tcPr>
            <w:tcW w:w="1858" w:type="dxa"/>
          </w:tcPr>
          <w:p w14:paraId="5AB3E021" w14:textId="77777777" w:rsidR="002C474D" w:rsidRDefault="001B1B9B" w:rsidP="009C6F5A">
            <w:hyperlink w:anchor="UUID">
              <w:r w:rsidR="002C474D">
                <w:rPr>
                  <w:rStyle w:val="Hyperlnk"/>
                </w:rPr>
                <w:t>UUID</w:t>
              </w:r>
            </w:hyperlink>
          </w:p>
        </w:tc>
        <w:tc>
          <w:tcPr>
            <w:tcW w:w="820" w:type="dxa"/>
          </w:tcPr>
          <w:p w14:paraId="41AA44EE" w14:textId="77777777" w:rsidR="002C474D" w:rsidRDefault="002C474D" w:rsidP="009C6F5A">
            <w:r>
              <w:t>0..1</w:t>
            </w:r>
          </w:p>
        </w:tc>
        <w:tc>
          <w:tcPr>
            <w:tcW w:w="3402" w:type="dxa"/>
          </w:tcPr>
          <w:p w14:paraId="3C232A5D" w14:textId="77777777" w:rsidR="002C474D" w:rsidRDefault="002C474D" w:rsidP="009C6F5A">
            <w:r>
              <w:t>Referens till ordinationskedjan som skapats.</w:t>
            </w:r>
          </w:p>
        </w:tc>
        <w:tc>
          <w:tcPr>
            <w:tcW w:w="1349" w:type="dxa"/>
          </w:tcPr>
          <w:p w14:paraId="2C1D0BB3" w14:textId="77777777" w:rsidR="002C474D" w:rsidRDefault="002C474D" w:rsidP="009C6F5A"/>
        </w:tc>
      </w:tr>
      <w:tr w:rsidR="002C474D" w14:paraId="29F82E75" w14:textId="77777777" w:rsidTr="009C6F5A">
        <w:tc>
          <w:tcPr>
            <w:tcW w:w="1858" w:type="dxa"/>
          </w:tcPr>
          <w:p w14:paraId="24DE3764" w14:textId="77777777" w:rsidR="002C474D" w:rsidRDefault="002C474D" w:rsidP="009C6F5A">
            <w:r>
              <w:t>uppdateradUnderlagstidpunkt</w:t>
            </w:r>
          </w:p>
        </w:tc>
        <w:tc>
          <w:tcPr>
            <w:tcW w:w="1858" w:type="dxa"/>
          </w:tcPr>
          <w:p w14:paraId="7BFFC5ED" w14:textId="77777777" w:rsidR="002C474D" w:rsidRDefault="002C474D" w:rsidP="009C6F5A">
            <w:r>
              <w:t>dateTime</w:t>
            </w:r>
          </w:p>
        </w:tc>
        <w:tc>
          <w:tcPr>
            <w:tcW w:w="820" w:type="dxa"/>
          </w:tcPr>
          <w:p w14:paraId="1E5903B2" w14:textId="77777777" w:rsidR="002C474D" w:rsidRDefault="002C474D" w:rsidP="009C6F5A">
            <w:r>
              <w:t>0..1</w:t>
            </w:r>
          </w:p>
        </w:tc>
        <w:tc>
          <w:tcPr>
            <w:tcW w:w="3402" w:type="dxa"/>
          </w:tcPr>
          <w:p w14:paraId="57EF7B09" w14:textId="77777777" w:rsidR="002C474D" w:rsidRDefault="002C474D" w:rsidP="009C6F5A">
            <w:r>
              <w:t>Tidpunkt för uppdaterat underlag för patient.</w:t>
            </w:r>
          </w:p>
        </w:tc>
        <w:tc>
          <w:tcPr>
            <w:tcW w:w="1349" w:type="dxa"/>
          </w:tcPr>
          <w:p w14:paraId="194FEB07" w14:textId="77777777" w:rsidR="002C474D" w:rsidRDefault="002C474D" w:rsidP="009C6F5A"/>
        </w:tc>
      </w:tr>
      <w:tr w:rsidR="002C474D" w14:paraId="02909F6D" w14:textId="77777777" w:rsidTr="009C6F5A">
        <w:tc>
          <w:tcPr>
            <w:tcW w:w="1858" w:type="dxa"/>
          </w:tcPr>
          <w:p w14:paraId="311AF9D9" w14:textId="77777777" w:rsidR="002C474D" w:rsidRDefault="002C474D" w:rsidP="009C6F5A">
            <w:r>
              <w:t>vokresultat</w:t>
            </w:r>
          </w:p>
        </w:tc>
        <w:tc>
          <w:tcPr>
            <w:tcW w:w="1858" w:type="dxa"/>
          </w:tcPr>
          <w:p w14:paraId="72EFCE46" w14:textId="77777777" w:rsidR="002C474D" w:rsidRDefault="001B1B9B" w:rsidP="009C6F5A">
            <w:hyperlink w:anchor="VOKResultat">
              <w:r w:rsidR="002C474D">
                <w:rPr>
                  <w:rStyle w:val="Hyperlnk"/>
                </w:rPr>
                <w:t>VOKResultat</w:t>
              </w:r>
            </w:hyperlink>
          </w:p>
        </w:tc>
        <w:tc>
          <w:tcPr>
            <w:tcW w:w="820" w:type="dxa"/>
          </w:tcPr>
          <w:p w14:paraId="74C94877" w14:textId="77777777" w:rsidR="002C474D" w:rsidRDefault="002C474D" w:rsidP="009C6F5A">
            <w:r>
              <w:t>0..1</w:t>
            </w:r>
          </w:p>
        </w:tc>
        <w:tc>
          <w:tcPr>
            <w:tcW w:w="3402" w:type="dxa"/>
          </w:tcPr>
          <w:p w14:paraId="68EDF2CA" w14:textId="77777777" w:rsidR="002C474D" w:rsidRDefault="002C474D" w:rsidP="009C6F5A">
            <w:r>
              <w:t>Resultat från VOK-INS.</w:t>
            </w:r>
          </w:p>
        </w:tc>
        <w:tc>
          <w:tcPr>
            <w:tcW w:w="1349" w:type="dxa"/>
          </w:tcPr>
          <w:p w14:paraId="0B882F70" w14:textId="77777777" w:rsidR="002C474D" w:rsidRDefault="002C474D" w:rsidP="009C6F5A"/>
        </w:tc>
      </w:tr>
      <w:tr w:rsidR="002C474D" w14:paraId="1D38F10D" w14:textId="77777777" w:rsidTr="009C6F5A">
        <w:tc>
          <w:tcPr>
            <w:tcW w:w="1858" w:type="dxa"/>
          </w:tcPr>
          <w:p w14:paraId="0140D3DF" w14:textId="77777777" w:rsidR="002C474D" w:rsidRDefault="002C474D" w:rsidP="009C6F5A">
            <w:r>
              <w:t>resultCode</w:t>
            </w:r>
          </w:p>
        </w:tc>
        <w:tc>
          <w:tcPr>
            <w:tcW w:w="1858" w:type="dxa"/>
          </w:tcPr>
          <w:p w14:paraId="2F0CB921" w14:textId="77777777" w:rsidR="002C474D" w:rsidRDefault="001B1B9B" w:rsidP="009C6F5A">
            <w:hyperlink w:anchor="resultCodeEnum">
              <w:r w:rsidR="002C474D">
                <w:rPr>
                  <w:rStyle w:val="Hyperlnk"/>
                </w:rPr>
                <w:t>resultCodeEnum</w:t>
              </w:r>
            </w:hyperlink>
          </w:p>
        </w:tc>
        <w:tc>
          <w:tcPr>
            <w:tcW w:w="820" w:type="dxa"/>
          </w:tcPr>
          <w:p w14:paraId="1626EA6C" w14:textId="77777777" w:rsidR="002C474D" w:rsidRDefault="002C474D" w:rsidP="009C6F5A">
            <w:r>
              <w:t>1..1</w:t>
            </w:r>
          </w:p>
        </w:tc>
        <w:tc>
          <w:tcPr>
            <w:tcW w:w="3402" w:type="dxa"/>
          </w:tcPr>
          <w:p w14:paraId="6DFBE3E2" w14:textId="77777777" w:rsidR="002C474D" w:rsidRDefault="002C474D" w:rsidP="009C6F5A">
            <w:r>
              <w:t>Resultatkod för anropet.</w:t>
            </w:r>
          </w:p>
        </w:tc>
        <w:tc>
          <w:tcPr>
            <w:tcW w:w="1349" w:type="dxa"/>
          </w:tcPr>
          <w:p w14:paraId="73624D35" w14:textId="77777777" w:rsidR="002C474D" w:rsidRDefault="002C474D" w:rsidP="009C6F5A"/>
        </w:tc>
      </w:tr>
      <w:tr w:rsidR="002C474D" w14:paraId="5578B80F" w14:textId="77777777" w:rsidTr="009C6F5A">
        <w:tc>
          <w:tcPr>
            <w:tcW w:w="1858" w:type="dxa"/>
          </w:tcPr>
          <w:p w14:paraId="2C8450DF" w14:textId="77777777" w:rsidR="002C474D" w:rsidRDefault="002C474D" w:rsidP="009C6F5A">
            <w:r>
              <w:t>comment</w:t>
            </w:r>
          </w:p>
        </w:tc>
        <w:tc>
          <w:tcPr>
            <w:tcW w:w="1858" w:type="dxa"/>
          </w:tcPr>
          <w:p w14:paraId="6B1F49FC" w14:textId="77777777" w:rsidR="002C474D" w:rsidRDefault="002C474D" w:rsidP="009C6F5A">
            <w:r>
              <w:t>string</w:t>
            </w:r>
          </w:p>
        </w:tc>
        <w:tc>
          <w:tcPr>
            <w:tcW w:w="820" w:type="dxa"/>
          </w:tcPr>
          <w:p w14:paraId="2A66339F" w14:textId="77777777" w:rsidR="002C474D" w:rsidRDefault="002C474D" w:rsidP="009C6F5A">
            <w:r>
              <w:t>0..1</w:t>
            </w:r>
          </w:p>
        </w:tc>
        <w:tc>
          <w:tcPr>
            <w:tcW w:w="3402" w:type="dxa"/>
          </w:tcPr>
          <w:p w14:paraId="2DD723F8" w14:textId="77777777" w:rsidR="002C474D" w:rsidRDefault="002C474D" w:rsidP="009C6F5A">
            <w:r>
              <w:t xml:space="preserve">Kommentar till eventuella fel eller </w:t>
            </w:r>
            <w:r>
              <w:lastRenderedPageBreak/>
              <w:t>varningar.</w:t>
            </w:r>
          </w:p>
        </w:tc>
        <w:tc>
          <w:tcPr>
            <w:tcW w:w="1349" w:type="dxa"/>
          </w:tcPr>
          <w:p w14:paraId="318BA654" w14:textId="77777777" w:rsidR="002C474D" w:rsidRDefault="002C474D" w:rsidP="009C6F5A">
            <w:r>
              <w:lastRenderedPageBreak/>
              <w:t>1..1024</w:t>
            </w:r>
          </w:p>
        </w:tc>
      </w:tr>
    </w:tbl>
    <w:p w14:paraId="3178D799" w14:textId="77777777" w:rsidR="009147EE" w:rsidRDefault="009147EE" w:rsidP="009147EE"/>
    <w:p w14:paraId="3B93EC56" w14:textId="77777777" w:rsidR="00415337" w:rsidRDefault="00415337" w:rsidP="00415337">
      <w:pPr>
        <w:pStyle w:val="Rubrik3"/>
      </w:pPr>
      <w:r>
        <w:t>Tjänstekontraktsspecifika krav och regler</w:t>
      </w:r>
    </w:p>
    <w:p w14:paraId="34DE7AA8" w14:textId="77777777" w:rsidR="00415337" w:rsidRDefault="00415337" w:rsidP="00415337">
      <w:r>
        <w:t xml:space="preserve">Till denna informationsmängd finns regler som ej uttrycks i schemafilerna och tabellen ovan. Dessa återfinns nedan. </w:t>
      </w:r>
    </w:p>
    <w:p w14:paraId="1BC1A3C6" w14:textId="77777777" w:rsidR="00B72E89" w:rsidRPr="00023057" w:rsidRDefault="00B72E89">
      <w:pPr>
        <w:pStyle w:val="Normaltindrag"/>
        <w:numPr>
          <w:ilvl w:val="0"/>
          <w:numId w:val="34"/>
        </w:numPr>
        <w:rPr>
          <w:rFonts w:ascii="Arial" w:eastAsia="ヒラギノ角ゴ Pro W3" w:hAnsi="Arial"/>
          <w:noProof/>
          <w:color w:val="000000"/>
          <w:sz w:val="20"/>
          <w:szCs w:val="24"/>
          <w:lang w:eastAsia="en-US"/>
        </w:rPr>
        <w:pPrChange w:id="870" w:author="Maria Wettermark" w:date="2014-10-20T10:42:00Z">
          <w:pPr>
            <w:pStyle w:val="Normaltindrag"/>
            <w:numPr>
              <w:numId w:val="14"/>
            </w:numPr>
            <w:ind w:left="720" w:hanging="360"/>
          </w:pPr>
        </w:pPrChange>
      </w:pPr>
      <w:r w:rsidRPr="00023057">
        <w:rPr>
          <w:rFonts w:ascii="Arial" w:eastAsia="ヒラギノ角ゴ Pro W3" w:hAnsi="Arial"/>
          <w:noProof/>
          <w:color w:val="000000"/>
          <w:sz w:val="20"/>
          <w:szCs w:val="24"/>
          <w:lang w:eastAsia="en-US"/>
        </w:rPr>
        <w:t>För att få göra en</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 xml:space="preserve">uppdatering </w:t>
      </w:r>
      <w:r>
        <w:rPr>
          <w:rFonts w:ascii="Arial" w:eastAsia="ヒラギノ角ゴ Pro W3" w:hAnsi="Arial"/>
          <w:noProof/>
          <w:color w:val="000000"/>
          <w:sz w:val="20"/>
          <w:szCs w:val="24"/>
          <w:lang w:eastAsia="en-US"/>
        </w:rPr>
        <w:t xml:space="preserve">via tjänsten </w:t>
      </w:r>
      <w:r w:rsidRPr="00023057">
        <w:rPr>
          <w:rFonts w:ascii="Arial" w:eastAsia="ヒラギノ角ゴ Pro W3" w:hAnsi="Arial"/>
          <w:noProof/>
          <w:color w:val="000000"/>
          <w:sz w:val="20"/>
          <w:szCs w:val="24"/>
          <w:lang w:eastAsia="en-US"/>
        </w:rPr>
        <w:t>måste den senaste versionen av patientens ordinationslista</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användas</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som underlag. Klienten måste ange den underlagstidpunkt som erhållits</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genom</w:t>
      </w:r>
      <w:r>
        <w:rPr>
          <w:rFonts w:ascii="Arial" w:eastAsia="ヒラギノ角ゴ Pro W3" w:hAnsi="Arial"/>
          <w:noProof/>
          <w:color w:val="000000"/>
          <w:sz w:val="20"/>
          <w:szCs w:val="24"/>
          <w:lang w:eastAsia="en-US"/>
        </w:rPr>
        <w:t xml:space="preserve"> en hämta-tjänst, annars avvisas begäran.</w:t>
      </w:r>
    </w:p>
    <w:p w14:paraId="56144995" w14:textId="5C9724DC" w:rsidR="00415337" w:rsidRDefault="00415337">
      <w:pPr>
        <w:pStyle w:val="Normaltindrag"/>
        <w:numPr>
          <w:ilvl w:val="0"/>
          <w:numId w:val="34"/>
        </w:numPr>
        <w:rPr>
          <w:rFonts w:ascii="Arial" w:eastAsia="ヒラギノ角ゴ Pro W3" w:hAnsi="Arial"/>
          <w:noProof/>
          <w:color w:val="000000"/>
          <w:sz w:val="20"/>
          <w:szCs w:val="24"/>
          <w:lang w:eastAsia="en-US"/>
        </w:rPr>
        <w:pPrChange w:id="871" w:author="Maria Wettermark" w:date="2014-10-20T10:42:00Z">
          <w:pPr>
            <w:pStyle w:val="Normaltindrag"/>
            <w:numPr>
              <w:numId w:val="14"/>
            </w:numPr>
            <w:ind w:left="720" w:hanging="360"/>
          </w:pPr>
        </w:pPrChange>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w:t>
      </w:r>
      <w:r w:rsidR="009612D8">
        <w:rPr>
          <w:rFonts w:ascii="Arial" w:eastAsia="ヒラギノ角ゴ Pro W3" w:hAnsi="Arial"/>
          <w:noProof/>
          <w:color w:val="000000"/>
          <w:sz w:val="20"/>
          <w:szCs w:val="24"/>
          <w:lang w:eastAsia="en-US"/>
        </w:rPr>
        <w:t>VOK-INS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023057">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6357CF10" w14:textId="38F92B53" w:rsidR="00415337" w:rsidRPr="00114119" w:rsidRDefault="00415337">
      <w:pPr>
        <w:pStyle w:val="Normaltindrag"/>
        <w:numPr>
          <w:ilvl w:val="0"/>
          <w:numId w:val="34"/>
        </w:numPr>
        <w:rPr>
          <w:rFonts w:ascii="Arial" w:eastAsia="ヒラギノ角ゴ Pro W3" w:hAnsi="Arial"/>
          <w:noProof/>
          <w:color w:val="000000"/>
          <w:sz w:val="20"/>
          <w:szCs w:val="24"/>
          <w:lang w:eastAsia="en-US"/>
        </w:rPr>
        <w:pPrChange w:id="872" w:author="Maria Wettermark" w:date="2014-10-20T10:42:00Z">
          <w:pPr>
            <w:pStyle w:val="Normaltindrag"/>
            <w:numPr>
              <w:numId w:val="14"/>
            </w:numPr>
            <w:ind w:left="720" w:hanging="360"/>
          </w:pPr>
        </w:pPrChange>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AFF-NOD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w:t>
      </w:r>
      <w:r w:rsidR="00023057">
        <w:rPr>
          <w:rFonts w:ascii="Arial" w:eastAsia="ヒラギノ角ゴ Pro W3" w:hAnsi="Arial"/>
          <w:noProof/>
          <w:color w:val="000000"/>
          <w:sz w:val="20"/>
          <w:szCs w:val="24"/>
          <w:lang w:eastAsia="en-US"/>
        </w:rPr>
        <w:t>ument Automatisk format- och fö</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3AAF9545" w14:textId="4B50E67B" w:rsidR="00415337" w:rsidRPr="00B72E89" w:rsidRDefault="00415337">
      <w:pPr>
        <w:pStyle w:val="Normaltindrag"/>
        <w:numPr>
          <w:ilvl w:val="0"/>
          <w:numId w:val="34"/>
        </w:numPr>
        <w:rPr>
          <w:rFonts w:ascii="Arial" w:eastAsia="ヒラギノ角ゴ Pro W3" w:hAnsi="Arial"/>
          <w:noProof/>
          <w:color w:val="000000"/>
          <w:sz w:val="20"/>
          <w:szCs w:val="24"/>
          <w:lang w:eastAsia="en-US"/>
        </w:rPr>
        <w:pPrChange w:id="873" w:author="Maria Wettermark" w:date="2014-10-20T10:42:00Z">
          <w:pPr>
            <w:pStyle w:val="Normaltindrag"/>
            <w:numPr>
              <w:numId w:val="14"/>
            </w:numPr>
            <w:ind w:left="720" w:hanging="360"/>
          </w:pPr>
        </w:pPrChange>
      </w:pPr>
      <w:r w:rsidRPr="007E0B6F">
        <w:rPr>
          <w:rFonts w:ascii="Arial" w:eastAsia="ヒラギノ角ゴ Pro W3" w:hAnsi="Arial"/>
          <w:noProof/>
          <w:color w:val="000000"/>
          <w:sz w:val="20"/>
          <w:szCs w:val="24"/>
          <w:lang w:eastAsia="en-US"/>
        </w:rPr>
        <w:t>Genomförs samtliga valideringar och VOK-kontroller utan några detekterade avvisningar skapas ordi</w:t>
      </w:r>
      <w:r>
        <w:rPr>
          <w:rFonts w:ascii="Arial" w:eastAsia="ヒラギノ角ゴ Pro W3" w:hAnsi="Arial"/>
          <w:noProof/>
          <w:color w:val="000000"/>
          <w:sz w:val="20"/>
          <w:szCs w:val="24"/>
          <w:lang w:eastAsia="en-US"/>
        </w:rPr>
        <w:t xml:space="preserve">nationen. </w:t>
      </w:r>
      <w:r w:rsidRPr="00B72E89">
        <w:rPr>
          <w:rFonts w:ascii="Arial" w:eastAsia="ヒラギノ角ゴ Pro W3" w:hAnsi="Arial"/>
          <w:noProof/>
          <w:color w:val="000000"/>
          <w:sz w:val="20"/>
          <w:szCs w:val="24"/>
          <w:lang w:eastAsia="en-US"/>
        </w:rPr>
        <w:t xml:space="preserve">Om ett elektroniskt recept ska skapas måste även samtliga valideringar och AFF-kontroller genomföras på receptet utan några detekterade avvisningar. Blir resultatet av AFF-kontrollerna avvisning skapas inte ordinationen. </w:t>
      </w:r>
    </w:p>
    <w:p w14:paraId="032EFF6E" w14:textId="033D5A84" w:rsidR="00023057" w:rsidRDefault="00415337">
      <w:pPr>
        <w:pStyle w:val="Normaltindrag"/>
        <w:numPr>
          <w:ilvl w:val="0"/>
          <w:numId w:val="34"/>
        </w:numPr>
        <w:rPr>
          <w:ins w:id="874" w:author="Maria Wettermark" w:date="2014-05-16T09:53:00Z"/>
          <w:rFonts w:ascii="Arial" w:eastAsia="ヒラギノ角ゴ Pro W3" w:hAnsi="Arial"/>
          <w:noProof/>
          <w:color w:val="000000"/>
          <w:sz w:val="20"/>
          <w:szCs w:val="24"/>
          <w:lang w:eastAsia="en-US"/>
        </w:rPr>
        <w:pPrChange w:id="875" w:author="Maria Wettermark" w:date="2014-10-20T10:42:00Z">
          <w:pPr>
            <w:pStyle w:val="Normaltindrag"/>
            <w:numPr>
              <w:numId w:val="14"/>
            </w:numPr>
            <w:ind w:left="720" w:hanging="360"/>
          </w:pPr>
        </w:pPrChange>
      </w:pPr>
      <w:r>
        <w:rPr>
          <w:rFonts w:ascii="Arial" w:eastAsia="ヒラギノ角ゴ Pro W3" w:hAnsi="Arial"/>
          <w:noProof/>
          <w:color w:val="000000"/>
          <w:sz w:val="20"/>
          <w:szCs w:val="24"/>
          <w:lang w:eastAsia="en-US"/>
        </w:rPr>
        <w:t xml:space="preserve">Om ordinationen ska läggas till en ordinationskedja </w:t>
      </w:r>
      <w:r w:rsidRPr="007E0B6F">
        <w:rPr>
          <w:rFonts w:ascii="Arial" w:eastAsia="ヒラギノ角ゴ Pro W3" w:hAnsi="Arial"/>
          <w:noProof/>
          <w:color w:val="000000"/>
          <w:sz w:val="20"/>
          <w:szCs w:val="24"/>
          <w:lang w:eastAsia="en-US"/>
        </w:rPr>
        <w:t xml:space="preserve">kan </w:t>
      </w:r>
      <w:r>
        <w:rPr>
          <w:rFonts w:ascii="Arial" w:eastAsia="ヒラギノ角ゴ Pro W3" w:hAnsi="Arial"/>
          <w:noProof/>
          <w:color w:val="000000"/>
          <w:sz w:val="20"/>
          <w:szCs w:val="24"/>
          <w:lang w:eastAsia="en-US"/>
        </w:rPr>
        <w:t xml:space="preserve">den </w:t>
      </w:r>
      <w:r w:rsidRPr="007E0B6F">
        <w:rPr>
          <w:rFonts w:ascii="Arial" w:eastAsia="ヒラギノ角ゴ Pro W3" w:hAnsi="Arial"/>
          <w:noProof/>
          <w:color w:val="000000"/>
          <w:sz w:val="20"/>
          <w:szCs w:val="24"/>
          <w:lang w:eastAsia="en-US"/>
        </w:rPr>
        <w:t>endast länkas t</w:t>
      </w:r>
      <w:r>
        <w:rPr>
          <w:rFonts w:ascii="Arial" w:eastAsia="ヒラギノ角ゴ Pro W3" w:hAnsi="Arial"/>
          <w:noProof/>
          <w:color w:val="000000"/>
          <w:sz w:val="20"/>
          <w:szCs w:val="24"/>
          <w:lang w:eastAsia="en-US"/>
        </w:rPr>
        <w:t xml:space="preserve">ill den sista ordinationen i </w:t>
      </w:r>
      <w:r w:rsidRPr="007E0B6F">
        <w:rPr>
          <w:rFonts w:ascii="Arial" w:eastAsia="ヒラギノ角ゴ Pro W3" w:hAnsi="Arial"/>
          <w:noProof/>
          <w:color w:val="000000"/>
          <w:sz w:val="20"/>
          <w:szCs w:val="24"/>
          <w:lang w:eastAsia="en-US"/>
        </w:rPr>
        <w:t>ordinationskedja</w:t>
      </w:r>
      <w:r>
        <w:rPr>
          <w:rFonts w:ascii="Arial" w:eastAsia="ヒラギノ角ゴ Pro W3" w:hAnsi="Arial"/>
          <w:noProof/>
          <w:color w:val="000000"/>
          <w:sz w:val="20"/>
          <w:szCs w:val="24"/>
          <w:lang w:eastAsia="en-US"/>
        </w:rPr>
        <w:t>n</w:t>
      </w:r>
      <w:r w:rsidRPr="007E0B6F">
        <w:rPr>
          <w:rFonts w:ascii="Arial" w:eastAsia="ヒラギノ角ゴ Pro W3" w:hAnsi="Arial"/>
          <w:noProof/>
          <w:color w:val="000000"/>
          <w:sz w:val="20"/>
          <w:szCs w:val="24"/>
          <w:lang w:eastAsia="en-US"/>
        </w:rPr>
        <w:t xml:space="preserve">. </w:t>
      </w:r>
      <w:del w:id="876" w:author="Maria Wettermark" w:date="2014-05-16T09:56:00Z">
        <w:r w:rsidRPr="007E0B6F" w:rsidDel="00057C2A">
          <w:rPr>
            <w:rFonts w:ascii="Arial" w:eastAsia="ヒラギノ角ゴ Pro W3" w:hAnsi="Arial"/>
            <w:noProof/>
            <w:color w:val="000000"/>
            <w:sz w:val="20"/>
            <w:szCs w:val="24"/>
            <w:lang w:eastAsia="en-US"/>
          </w:rPr>
          <w:delText>Den skapade ordinations insättningstidpunkt &gt; utsättningstidpunkten för den sista ordinationen i kedjan.</w:delText>
        </w:r>
      </w:del>
    </w:p>
    <w:p w14:paraId="375F48E0" w14:textId="4ACBB075" w:rsidR="00057C2A" w:rsidRPr="00057C2A" w:rsidRDefault="00057C2A">
      <w:pPr>
        <w:pStyle w:val="Normaltindrag"/>
        <w:numPr>
          <w:ilvl w:val="0"/>
          <w:numId w:val="34"/>
        </w:numPr>
        <w:rPr>
          <w:ins w:id="877" w:author="Maria Wettermark" w:date="2014-05-16T09:54:00Z"/>
          <w:rFonts w:ascii="Arial" w:eastAsia="ヒラギノ角ゴ Pro W3" w:hAnsi="Arial"/>
          <w:noProof/>
          <w:color w:val="000000"/>
          <w:sz w:val="20"/>
          <w:szCs w:val="24"/>
          <w:lang w:eastAsia="en-US"/>
          <w:rPrChange w:id="878" w:author="Maria Wettermark" w:date="2014-05-16T09:55:00Z">
            <w:rPr>
              <w:ins w:id="879" w:author="Maria Wettermark" w:date="2014-05-16T09:54:00Z"/>
            </w:rPr>
          </w:rPrChange>
        </w:rPr>
        <w:pPrChange w:id="880" w:author="Maria Wettermark" w:date="2014-10-20T10:42:00Z">
          <w:pPr>
            <w:pStyle w:val="Normaltindrag"/>
            <w:ind w:left="1418" w:hanging="709"/>
          </w:pPr>
        </w:pPrChange>
      </w:pPr>
      <w:ins w:id="881" w:author="Maria Wettermark" w:date="2014-05-16T09:54:00Z">
        <w:r w:rsidRPr="00057C2A">
          <w:rPr>
            <w:rFonts w:ascii="Arial" w:eastAsia="ヒラギノ角ゴ Pro W3" w:hAnsi="Arial"/>
            <w:noProof/>
            <w:color w:val="000000"/>
            <w:sz w:val="20"/>
            <w:szCs w:val="24"/>
            <w:lang w:eastAsia="en-US"/>
            <w:rPrChange w:id="882" w:author="Maria Wettermark" w:date="2014-05-16T09:55:00Z">
              <w:rPr/>
            </w:rPrChange>
          </w:rPr>
          <w:t xml:space="preserve">Den skapade ordinationens Insättningstidpunkt &gt; Utsättningstidpunkten för den sista ordinationen i kedjan. </w:t>
        </w:r>
      </w:ins>
    </w:p>
    <w:p w14:paraId="5D7B8653" w14:textId="77777777" w:rsidR="00057C2A" w:rsidRPr="00057C2A" w:rsidRDefault="00057C2A">
      <w:pPr>
        <w:pStyle w:val="Normaltindrag"/>
        <w:ind w:left="720"/>
        <w:rPr>
          <w:ins w:id="883" w:author="Maria Wettermark" w:date="2014-05-16T09:54:00Z"/>
          <w:rFonts w:ascii="Arial" w:eastAsia="ヒラギノ角ゴ Pro W3" w:hAnsi="Arial"/>
          <w:noProof/>
          <w:color w:val="000000"/>
          <w:sz w:val="20"/>
          <w:szCs w:val="24"/>
          <w:lang w:eastAsia="en-US"/>
          <w:rPrChange w:id="884" w:author="Maria Wettermark" w:date="2014-05-16T09:55:00Z">
            <w:rPr>
              <w:ins w:id="885" w:author="Maria Wettermark" w:date="2014-05-16T09:54:00Z"/>
            </w:rPr>
          </w:rPrChange>
        </w:rPr>
        <w:pPrChange w:id="886" w:author="Maria Wettermark" w:date="2014-05-16T09:55:00Z">
          <w:pPr>
            <w:pStyle w:val="Normaltindrag"/>
            <w:ind w:left="1418"/>
          </w:pPr>
        </w:pPrChange>
      </w:pPr>
      <w:ins w:id="887" w:author="Maria Wettermark" w:date="2014-05-16T09:54:00Z">
        <w:r w:rsidRPr="00057C2A">
          <w:rPr>
            <w:rFonts w:ascii="Arial" w:eastAsia="ヒラギノ角ゴ Pro W3" w:hAnsi="Arial"/>
            <w:noProof/>
            <w:color w:val="000000"/>
            <w:sz w:val="20"/>
            <w:szCs w:val="24"/>
            <w:lang w:eastAsia="en-US"/>
            <w:rPrChange w:id="888" w:author="Maria Wettermark" w:date="2014-05-16T09:55:00Z">
              <w:rPr/>
            </w:rPrChange>
          </w:rPr>
          <w:t>Undantag från denna regel är:</w:t>
        </w:r>
      </w:ins>
    </w:p>
    <w:p w14:paraId="66DD0CE5" w14:textId="77777777" w:rsidR="00057C2A" w:rsidRPr="00057C2A" w:rsidRDefault="00057C2A">
      <w:pPr>
        <w:pStyle w:val="Normaltindrag"/>
        <w:numPr>
          <w:ilvl w:val="1"/>
          <w:numId w:val="18"/>
        </w:numPr>
        <w:rPr>
          <w:ins w:id="889" w:author="Maria Wettermark" w:date="2014-05-16T09:54:00Z"/>
          <w:rFonts w:ascii="Arial" w:eastAsia="ヒラギノ角ゴ Pro W3" w:hAnsi="Arial"/>
          <w:noProof/>
          <w:color w:val="000000"/>
          <w:sz w:val="20"/>
          <w:szCs w:val="24"/>
          <w:lang w:eastAsia="en-US"/>
          <w:rPrChange w:id="890" w:author="Maria Wettermark" w:date="2014-05-16T09:55:00Z">
            <w:rPr>
              <w:ins w:id="891" w:author="Maria Wettermark" w:date="2014-05-16T09:54:00Z"/>
            </w:rPr>
          </w:rPrChange>
        </w:rPr>
        <w:pPrChange w:id="892" w:author="Maria Wettermark" w:date="2014-05-16T09:57:00Z">
          <w:pPr>
            <w:pStyle w:val="Normaltindrag"/>
            <w:numPr>
              <w:numId w:val="27"/>
            </w:numPr>
            <w:ind w:left="2138" w:hanging="360"/>
          </w:pPr>
        </w:pPrChange>
      </w:pPr>
      <w:ins w:id="893" w:author="Maria Wettermark" w:date="2014-05-16T09:54:00Z">
        <w:r w:rsidRPr="00057C2A">
          <w:rPr>
            <w:rFonts w:ascii="Arial" w:eastAsia="ヒラギノ角ゴ Pro W3" w:hAnsi="Arial"/>
            <w:noProof/>
            <w:color w:val="000000"/>
            <w:sz w:val="20"/>
            <w:szCs w:val="24"/>
            <w:lang w:eastAsia="en-US"/>
            <w:rPrChange w:id="894" w:author="Maria Wettermark" w:date="2014-05-16T09:55:00Z">
              <w:rPr/>
            </w:rPrChange>
          </w:rPr>
          <w:t xml:space="preserve">Om den sista ordinationen aldrig kommer att bli aktiv, dvs. den har en Utsättningstidpunkt som ligger i direkt anslutning tidsmässigt efter Insättningstidpunkten, då ska den skapade ordinationens Insättningstidpunkt vara &gt; Utsättningstidpunkten för den senaste ordinationen, i kedjan, som har varit aktiv eller kommer att bli aktiv. </w:t>
        </w:r>
      </w:ins>
    </w:p>
    <w:p w14:paraId="70A54294" w14:textId="34690F5B" w:rsidR="00057C2A" w:rsidRDefault="00057C2A">
      <w:pPr>
        <w:pStyle w:val="Normaltindrag"/>
        <w:numPr>
          <w:ilvl w:val="1"/>
          <w:numId w:val="18"/>
        </w:numPr>
        <w:rPr>
          <w:rFonts w:ascii="Arial" w:eastAsia="ヒラギノ角ゴ Pro W3" w:hAnsi="Arial"/>
          <w:noProof/>
          <w:color w:val="000000"/>
          <w:sz w:val="20"/>
          <w:szCs w:val="24"/>
          <w:lang w:eastAsia="en-US"/>
        </w:rPr>
        <w:pPrChange w:id="895" w:author="Maria Wettermark" w:date="2014-05-16T09:57:00Z">
          <w:pPr>
            <w:pStyle w:val="Normaltindrag"/>
            <w:numPr>
              <w:numId w:val="14"/>
            </w:numPr>
            <w:ind w:left="720" w:hanging="360"/>
          </w:pPr>
        </w:pPrChange>
      </w:pPr>
      <w:ins w:id="896" w:author="Maria Wettermark" w:date="2014-05-16T09:54:00Z">
        <w:r w:rsidRPr="00057C2A">
          <w:rPr>
            <w:rFonts w:ascii="Arial" w:eastAsia="ヒラギノ角ゴ Pro W3" w:hAnsi="Arial"/>
            <w:noProof/>
            <w:color w:val="000000"/>
            <w:sz w:val="20"/>
            <w:szCs w:val="24"/>
            <w:lang w:eastAsia="en-US"/>
            <w:rPrChange w:id="897" w:author="Maria Wettermark" w:date="2014-05-16T09:55:00Z">
              <w:rPr/>
            </w:rPrChange>
          </w:rPr>
          <w:t>Om det ej finns någon ordination, i kedjan, som har varit aktiv eller kommer att bli aktiv får valfri Insättningstidpunkt anges.</w:t>
        </w:r>
      </w:ins>
    </w:p>
    <w:p w14:paraId="244FA197" w14:textId="64381456" w:rsidR="003B1937" w:rsidRDefault="003B1937">
      <w:pPr>
        <w:pStyle w:val="Normaltindrag"/>
        <w:numPr>
          <w:ilvl w:val="0"/>
          <w:numId w:val="34"/>
        </w:numPr>
        <w:rPr>
          <w:ins w:id="898" w:author="Maria Wettermark" w:date="2014-10-20T10:42:00Z"/>
          <w:rFonts w:ascii="Arial" w:eastAsia="ヒラギノ角ゴ Pro W3" w:hAnsi="Arial"/>
          <w:noProof/>
          <w:color w:val="000000"/>
          <w:sz w:val="20"/>
          <w:szCs w:val="24"/>
          <w:lang w:eastAsia="en-US"/>
        </w:rPr>
        <w:pPrChange w:id="899" w:author="Maria Wettermark" w:date="2014-10-20T10:42:00Z">
          <w:pPr>
            <w:pStyle w:val="Normaltindrag"/>
            <w:numPr>
              <w:numId w:val="14"/>
            </w:numPr>
            <w:ind w:left="720" w:hanging="360"/>
          </w:pPr>
        </w:pPrChange>
      </w:pPr>
      <w:r>
        <w:rPr>
          <w:rFonts w:ascii="Arial" w:eastAsia="ヒラギノ角ゴ Pro W3" w:hAnsi="Arial"/>
          <w:noProof/>
          <w:color w:val="000000"/>
          <w:sz w:val="20"/>
          <w:szCs w:val="24"/>
          <w:lang w:eastAsia="en-US"/>
        </w:rPr>
        <w:t xml:space="preserve">Valideras att ordinationsorsakskod är unik för aktuell ordination (dubblettkontroll). För koden ”annan ordinationsorsak” gäller att kombinationen ordinationsorsakskod och </w:t>
      </w:r>
      <w:r w:rsidRPr="003B1937">
        <w:rPr>
          <w:rFonts w:ascii="Arial" w:eastAsia="ヒラギノ角ゴ Pro W3" w:hAnsi="Arial"/>
          <w:noProof/>
          <w:color w:val="000000"/>
          <w:sz w:val="20"/>
          <w:szCs w:val="24"/>
          <w:lang w:eastAsia="en-US"/>
        </w:rPr>
        <w:t>annanOrsak</w:t>
      </w:r>
      <w:r>
        <w:rPr>
          <w:rFonts w:ascii="Arial" w:eastAsia="ヒラギノ角ゴ Pro W3" w:hAnsi="Arial"/>
          <w:noProof/>
          <w:color w:val="000000"/>
          <w:sz w:val="20"/>
          <w:szCs w:val="24"/>
          <w:lang w:eastAsia="en-US"/>
        </w:rPr>
        <w:t xml:space="preserve"> är unik.</w:t>
      </w:r>
    </w:p>
    <w:p w14:paraId="77846398" w14:textId="61028810" w:rsidR="00B43993" w:rsidRPr="00264D0E" w:rsidRDefault="00B43993" w:rsidP="00B43993">
      <w:pPr>
        <w:pStyle w:val="Normaltindrag"/>
        <w:numPr>
          <w:ilvl w:val="0"/>
          <w:numId w:val="10"/>
        </w:numPr>
        <w:rPr>
          <w:ins w:id="900" w:author="Maria Wettermark" w:date="2014-10-20T10:42:00Z"/>
          <w:rFonts w:ascii="Arial" w:eastAsia="ヒラギノ角ゴ Pro W3" w:hAnsi="Arial"/>
          <w:noProof/>
          <w:color w:val="000000"/>
          <w:sz w:val="20"/>
          <w:szCs w:val="24"/>
          <w:lang w:eastAsia="en-US"/>
        </w:rPr>
      </w:pPr>
      <w:ins w:id="901" w:author="Maria Wettermark" w:date="2014-10-20T10:42:00Z">
        <w:r>
          <w:rPr>
            <w:rFonts w:ascii="Arial" w:eastAsia="ヒラギノ角ゴ Pro W3" w:hAnsi="Arial"/>
            <w:noProof/>
            <w:color w:val="000000"/>
            <w:sz w:val="20"/>
            <w:szCs w:val="24"/>
            <w:lang w:eastAsia="en-US"/>
          </w:rPr>
          <w:t xml:space="preserve">För- och efternamn i </w:t>
        </w:r>
      </w:ins>
      <w:ins w:id="902" w:author="Maria Wettermark" w:date="2014-10-20T10:46:00Z">
        <w:r w:rsidR="000C01B7" w:rsidRPr="000C01B7">
          <w:rPr>
            <w:rFonts w:ascii="Arial" w:eastAsia="ヒラギノ角ゴ Pro W3" w:hAnsi="Arial"/>
            <w:noProof/>
            <w:color w:val="000000"/>
            <w:sz w:val="20"/>
            <w:szCs w:val="24"/>
            <w:lang w:eastAsia="en-US"/>
          </w:rPr>
          <w:t>Forskrivareinformation</w:t>
        </w:r>
      </w:ins>
      <w:ins w:id="903" w:author="Maria Wettermark" w:date="2014-10-20T10:42:00Z">
        <w:r>
          <w:rPr>
            <w:rFonts w:ascii="Arial" w:eastAsia="ヒラギノ角ゴ Pro W3" w:hAnsi="Arial"/>
            <w:noProof/>
            <w:color w:val="000000"/>
            <w:sz w:val="20"/>
            <w:szCs w:val="24"/>
            <w:lang w:eastAsia="en-US"/>
          </w:rPr>
          <w:t xml:space="preserve"> ska vara samma som i Registrerande vårdpersonal.</w:t>
        </w:r>
      </w:ins>
    </w:p>
    <w:p w14:paraId="59F32BE1" w14:textId="77777777" w:rsidR="00B43993" w:rsidRDefault="00B43993">
      <w:pPr>
        <w:pStyle w:val="Normaltindrag"/>
        <w:ind w:left="720"/>
        <w:rPr>
          <w:rFonts w:ascii="Arial" w:eastAsia="ヒラギノ角ゴ Pro W3" w:hAnsi="Arial"/>
          <w:noProof/>
          <w:color w:val="000000"/>
          <w:sz w:val="20"/>
          <w:szCs w:val="24"/>
          <w:lang w:eastAsia="en-US"/>
        </w:rPr>
        <w:pPrChange w:id="904" w:author="Maria Wettermark" w:date="2014-10-20T10:42:00Z">
          <w:pPr>
            <w:pStyle w:val="Normaltindrag"/>
            <w:numPr>
              <w:numId w:val="14"/>
            </w:numPr>
            <w:ind w:left="720" w:hanging="360"/>
          </w:pPr>
        </w:pPrChange>
      </w:pPr>
    </w:p>
    <w:p w14:paraId="548AAE9D" w14:textId="77777777" w:rsidR="00415337" w:rsidRDefault="00415337" w:rsidP="00415337">
      <w:pPr>
        <w:spacing w:after="0"/>
        <w:rPr>
          <w:lang w:eastAsia="sv-SE"/>
        </w:rPr>
      </w:pPr>
      <w:r>
        <w:rPr>
          <w:lang w:eastAsia="sv-SE"/>
        </w:rPr>
        <w:br w:type="page"/>
      </w:r>
    </w:p>
    <w:p w14:paraId="6759A662" w14:textId="77777777" w:rsidR="00415337" w:rsidRPr="00F201BB" w:rsidRDefault="00415337" w:rsidP="00415337">
      <w:pPr>
        <w:pStyle w:val="Rubrik2"/>
      </w:pPr>
      <w:bookmarkStart w:id="905" w:name="_Toc232015061"/>
      <w:bookmarkStart w:id="906" w:name="_Toc401586986"/>
      <w:r w:rsidRPr="00F201BB">
        <w:lastRenderedPageBreak/>
        <w:t>Discontinue</w:t>
      </w:r>
      <w:r>
        <w:t>P</w:t>
      </w:r>
      <w:r w:rsidRPr="00F201BB">
        <w:t>rescription</w:t>
      </w:r>
      <w:bookmarkEnd w:id="866"/>
      <w:bookmarkEnd w:id="905"/>
      <w:bookmarkEnd w:id="906"/>
    </w:p>
    <w:p w14:paraId="6359D39E" w14:textId="77777777" w:rsidR="003B1937" w:rsidRDefault="00415337" w:rsidP="00415337">
      <w:r>
        <w:t xml:space="preserve">Tjänsten sätter ut en insatt ordination. </w:t>
      </w:r>
    </w:p>
    <w:p w14:paraId="7550E646" w14:textId="08184EC3" w:rsidR="00415337" w:rsidRPr="00F201BB" w:rsidRDefault="003B1937" w:rsidP="00415337">
      <w:pPr>
        <w:rPr>
          <w:color w:val="4F81BD" w:themeColor="accent1"/>
        </w:rPr>
      </w:pPr>
      <w:r>
        <w:t xml:space="preserve">I tjänsten finns det möjlighet att makulera receptet. </w:t>
      </w:r>
      <w:r w:rsidR="00415337">
        <w:t>För en dospatient finns även möjlighet att sätta ut receptet kopplat till ordinationen.</w:t>
      </w:r>
    </w:p>
    <w:p w14:paraId="3B9F021E" w14:textId="77777777" w:rsidR="00415337" w:rsidRPr="00F201BB" w:rsidRDefault="00415337" w:rsidP="00415337">
      <w:pPr>
        <w:pStyle w:val="Rubrik3"/>
      </w:pPr>
      <w:r w:rsidRPr="00F201BB">
        <w:t>Version</w:t>
      </w:r>
    </w:p>
    <w:p w14:paraId="5E2107F2" w14:textId="77777777" w:rsidR="00415337" w:rsidRPr="00F201BB" w:rsidRDefault="00415337" w:rsidP="00415337">
      <w:r w:rsidRPr="00F201BB">
        <w:t>1.0</w:t>
      </w:r>
    </w:p>
    <w:p w14:paraId="343AC0F5" w14:textId="77777777" w:rsidR="00415337" w:rsidRPr="00F201BB" w:rsidRDefault="00415337" w:rsidP="00415337">
      <w:pPr>
        <w:pStyle w:val="Rubrik3"/>
      </w:pPr>
      <w:r w:rsidRPr="00F201BB">
        <w:t>Fältregler</w:t>
      </w:r>
    </w:p>
    <w:p w14:paraId="4D093C03" w14:textId="126489B4" w:rsidR="00415337" w:rsidRPr="00F201BB"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76502417" w14:textId="77777777" w:rsidR="00415337" w:rsidRPr="00F201BB" w:rsidRDefault="00415337" w:rsidP="00415337"/>
    <w:p w14:paraId="23EA7EF3" w14:textId="77777777" w:rsidR="009147EE" w:rsidRDefault="009147EE" w:rsidP="009147EE">
      <w:pPr>
        <w:pStyle w:val="Rubrik41"/>
      </w:pPr>
      <w:bookmarkStart w:id="907" w:name="DiscontinuePrescriptionType"/>
      <w:bookmarkStart w:id="908" w:name="_Toc230426370"/>
      <w:bookmarkStart w:id="909" w:name="_Toc230426369"/>
      <w:r>
        <w:t> DiscontinuePrescriptionType</w:t>
      </w:r>
      <w:bookmarkEnd w:id="90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7AB8A931" w14:textId="77777777" w:rsidTr="009C6F5A">
        <w:tc>
          <w:tcPr>
            <w:tcW w:w="1858" w:type="dxa"/>
            <w:shd w:val="clear" w:color="auto" w:fill="4F81BD" w:themeFill="accent1"/>
          </w:tcPr>
          <w:p w14:paraId="15D79F8E"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0C10C6AF"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7AA2CE9C"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52DD28DD"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0975793C" w14:textId="77777777" w:rsidR="002C474D" w:rsidRDefault="002C474D" w:rsidP="009C6F5A">
            <w:pPr>
              <w:rPr>
                <w:b/>
                <w:bCs/>
                <w:color w:val="FFFFFF" w:themeColor="background1"/>
              </w:rPr>
            </w:pPr>
            <w:r>
              <w:rPr>
                <w:b/>
                <w:bCs/>
                <w:color w:val="FFFFFF" w:themeColor="background1"/>
              </w:rPr>
              <w:t>Fältlängder</w:t>
            </w:r>
          </w:p>
        </w:tc>
      </w:tr>
      <w:tr w:rsidR="002C474D" w14:paraId="201C427A" w14:textId="77777777" w:rsidTr="009C6F5A">
        <w:tc>
          <w:tcPr>
            <w:tcW w:w="1858" w:type="dxa"/>
          </w:tcPr>
          <w:p w14:paraId="193FB80F" w14:textId="77777777" w:rsidR="002C474D" w:rsidRDefault="002C474D" w:rsidP="009C6F5A">
            <w:r>
              <w:t>aktuellUnderlagstidpunkt</w:t>
            </w:r>
          </w:p>
        </w:tc>
        <w:tc>
          <w:tcPr>
            <w:tcW w:w="1858" w:type="dxa"/>
          </w:tcPr>
          <w:p w14:paraId="3C84E9A5" w14:textId="77777777" w:rsidR="002C474D" w:rsidRDefault="002C474D" w:rsidP="009C6F5A">
            <w:r>
              <w:t>dateTime</w:t>
            </w:r>
          </w:p>
        </w:tc>
        <w:tc>
          <w:tcPr>
            <w:tcW w:w="820" w:type="dxa"/>
          </w:tcPr>
          <w:p w14:paraId="520442BF" w14:textId="77777777" w:rsidR="002C474D" w:rsidRDefault="002C474D" w:rsidP="009C6F5A">
            <w:r>
              <w:t>1..1</w:t>
            </w:r>
          </w:p>
        </w:tc>
        <w:tc>
          <w:tcPr>
            <w:tcW w:w="3402" w:type="dxa"/>
          </w:tcPr>
          <w:p w14:paraId="08817122" w14:textId="77777777" w:rsidR="002C474D" w:rsidRDefault="002C474D" w:rsidP="009C6F5A">
            <w:r>
              <w:t>Tidpunkt för senaste ordinationsändring för en patient.</w:t>
            </w:r>
          </w:p>
        </w:tc>
        <w:tc>
          <w:tcPr>
            <w:tcW w:w="1349" w:type="dxa"/>
          </w:tcPr>
          <w:p w14:paraId="68DDCD5C" w14:textId="77777777" w:rsidR="002C474D" w:rsidRDefault="002C474D" w:rsidP="009C6F5A"/>
        </w:tc>
      </w:tr>
      <w:tr w:rsidR="002C474D" w14:paraId="6EFA59C3" w14:textId="77777777" w:rsidTr="009C6F5A">
        <w:tc>
          <w:tcPr>
            <w:tcW w:w="1858" w:type="dxa"/>
          </w:tcPr>
          <w:p w14:paraId="772F060D" w14:textId="77777777" w:rsidR="002C474D" w:rsidRDefault="002C474D" w:rsidP="009C6F5A">
            <w:r>
              <w:t>underlagsversion</w:t>
            </w:r>
          </w:p>
        </w:tc>
        <w:tc>
          <w:tcPr>
            <w:tcW w:w="1858" w:type="dxa"/>
          </w:tcPr>
          <w:p w14:paraId="620828B7" w14:textId="77777777" w:rsidR="002C474D" w:rsidRDefault="002C474D" w:rsidP="009C6F5A">
            <w:r>
              <w:t>int</w:t>
            </w:r>
          </w:p>
        </w:tc>
        <w:tc>
          <w:tcPr>
            <w:tcW w:w="820" w:type="dxa"/>
          </w:tcPr>
          <w:p w14:paraId="6E0EE864" w14:textId="77777777" w:rsidR="002C474D" w:rsidRDefault="002C474D" w:rsidP="009C6F5A">
            <w:r>
              <w:t>0..1</w:t>
            </w:r>
          </w:p>
        </w:tc>
        <w:tc>
          <w:tcPr>
            <w:tcW w:w="3402" w:type="dxa"/>
          </w:tcPr>
          <w:p w14:paraId="4CF64474" w14:textId="77777777" w:rsidR="002C474D" w:rsidRDefault="002C474D" w:rsidP="009C6F5A">
            <w:r>
              <w:t>Underlagsversion från receptdepå för dospatienter.</w:t>
            </w:r>
          </w:p>
        </w:tc>
        <w:tc>
          <w:tcPr>
            <w:tcW w:w="1349" w:type="dxa"/>
          </w:tcPr>
          <w:p w14:paraId="1EAD0736" w14:textId="77777777" w:rsidR="002C474D" w:rsidRDefault="002C474D" w:rsidP="009C6F5A"/>
        </w:tc>
      </w:tr>
      <w:tr w:rsidR="002C474D" w14:paraId="584A8F87" w14:textId="77777777" w:rsidTr="009C6F5A">
        <w:tc>
          <w:tcPr>
            <w:tcW w:w="1858" w:type="dxa"/>
          </w:tcPr>
          <w:p w14:paraId="1552820E" w14:textId="77777777" w:rsidR="002C474D" w:rsidRDefault="002C474D" w:rsidP="009C6F5A">
            <w:r>
              <w:t>vardpersonal</w:t>
            </w:r>
          </w:p>
        </w:tc>
        <w:tc>
          <w:tcPr>
            <w:tcW w:w="1858" w:type="dxa"/>
          </w:tcPr>
          <w:p w14:paraId="19542270" w14:textId="77777777" w:rsidR="002C474D" w:rsidRDefault="001B1B9B" w:rsidP="009C6F5A">
            <w:hyperlink w:anchor="VardpersonalInformation">
              <w:r w:rsidR="002C474D">
                <w:rPr>
                  <w:rStyle w:val="Hyperlnk"/>
                </w:rPr>
                <w:t>VardpersonalInformation</w:t>
              </w:r>
            </w:hyperlink>
          </w:p>
        </w:tc>
        <w:tc>
          <w:tcPr>
            <w:tcW w:w="820" w:type="dxa"/>
          </w:tcPr>
          <w:p w14:paraId="4BB9E3E0" w14:textId="77777777" w:rsidR="002C474D" w:rsidRDefault="002C474D" w:rsidP="009C6F5A">
            <w:r>
              <w:t>1..1</w:t>
            </w:r>
          </w:p>
        </w:tc>
        <w:tc>
          <w:tcPr>
            <w:tcW w:w="3402" w:type="dxa"/>
          </w:tcPr>
          <w:p w14:paraId="3567E344" w14:textId="77777777" w:rsidR="002C474D" w:rsidRDefault="002C474D" w:rsidP="009C6F5A">
            <w:r>
              <w:t>Information om registrerande och ordinerande vårdpersonal.</w:t>
            </w:r>
          </w:p>
        </w:tc>
        <w:tc>
          <w:tcPr>
            <w:tcW w:w="1349" w:type="dxa"/>
          </w:tcPr>
          <w:p w14:paraId="6D8667D7" w14:textId="77777777" w:rsidR="002C474D" w:rsidRDefault="002C474D" w:rsidP="009C6F5A"/>
        </w:tc>
      </w:tr>
      <w:tr w:rsidR="002C474D" w14:paraId="051EAEFC" w14:textId="77777777" w:rsidTr="009C6F5A">
        <w:tc>
          <w:tcPr>
            <w:tcW w:w="1858" w:type="dxa"/>
          </w:tcPr>
          <w:p w14:paraId="3F710197" w14:textId="77777777" w:rsidR="002C474D" w:rsidRDefault="002C474D" w:rsidP="009C6F5A">
            <w:r>
              <w:t>utsattningsinformation</w:t>
            </w:r>
          </w:p>
        </w:tc>
        <w:tc>
          <w:tcPr>
            <w:tcW w:w="1858" w:type="dxa"/>
          </w:tcPr>
          <w:p w14:paraId="6D56C5A2" w14:textId="77777777" w:rsidR="002C474D" w:rsidRDefault="001B1B9B" w:rsidP="009C6F5A">
            <w:hyperlink w:anchor="Utsattningsinformation">
              <w:r w:rsidR="002C474D">
                <w:rPr>
                  <w:rStyle w:val="Hyperlnk"/>
                </w:rPr>
                <w:t>Utsattningsinformation</w:t>
              </w:r>
            </w:hyperlink>
          </w:p>
        </w:tc>
        <w:tc>
          <w:tcPr>
            <w:tcW w:w="820" w:type="dxa"/>
          </w:tcPr>
          <w:p w14:paraId="34E8D881" w14:textId="77777777" w:rsidR="002C474D" w:rsidRDefault="002C474D" w:rsidP="009C6F5A">
            <w:r>
              <w:t>1..1</w:t>
            </w:r>
          </w:p>
        </w:tc>
        <w:tc>
          <w:tcPr>
            <w:tcW w:w="3402" w:type="dxa"/>
          </w:tcPr>
          <w:p w14:paraId="63C6A20E" w14:textId="77777777" w:rsidR="002C474D" w:rsidRDefault="002C474D" w:rsidP="009C6F5A">
            <w:r>
              <w:t>Utsättningsinformation.</w:t>
            </w:r>
          </w:p>
        </w:tc>
        <w:tc>
          <w:tcPr>
            <w:tcW w:w="1349" w:type="dxa"/>
          </w:tcPr>
          <w:p w14:paraId="5643E114" w14:textId="77777777" w:rsidR="002C474D" w:rsidRDefault="002C474D" w:rsidP="009C6F5A"/>
        </w:tc>
      </w:tr>
      <w:tr w:rsidR="002C474D" w14:paraId="24B5D42A" w14:textId="77777777" w:rsidTr="009C6F5A">
        <w:tc>
          <w:tcPr>
            <w:tcW w:w="1858" w:type="dxa"/>
          </w:tcPr>
          <w:p w14:paraId="052BB08C" w14:textId="77777777" w:rsidR="002C474D" w:rsidRDefault="002C474D" w:rsidP="009C6F5A">
            <w:r>
              <w:t>ordinationsId</w:t>
            </w:r>
          </w:p>
        </w:tc>
        <w:tc>
          <w:tcPr>
            <w:tcW w:w="1858" w:type="dxa"/>
          </w:tcPr>
          <w:p w14:paraId="7820AAC5" w14:textId="77777777" w:rsidR="002C474D" w:rsidRDefault="001B1B9B" w:rsidP="009C6F5A">
            <w:hyperlink w:anchor="UUID">
              <w:r w:rsidR="002C474D">
                <w:rPr>
                  <w:rStyle w:val="Hyperlnk"/>
                </w:rPr>
                <w:t>UUID</w:t>
              </w:r>
            </w:hyperlink>
          </w:p>
        </w:tc>
        <w:tc>
          <w:tcPr>
            <w:tcW w:w="820" w:type="dxa"/>
          </w:tcPr>
          <w:p w14:paraId="18444573" w14:textId="77777777" w:rsidR="002C474D" w:rsidRDefault="002C474D" w:rsidP="009C6F5A">
            <w:r>
              <w:t>1..1</w:t>
            </w:r>
          </w:p>
        </w:tc>
        <w:tc>
          <w:tcPr>
            <w:tcW w:w="3402" w:type="dxa"/>
          </w:tcPr>
          <w:p w14:paraId="0E290640" w14:textId="77777777" w:rsidR="002C474D" w:rsidRDefault="002C474D" w:rsidP="009C6F5A">
            <w:r>
              <w:t>Referens till ordination att sätta ut.</w:t>
            </w:r>
          </w:p>
        </w:tc>
        <w:tc>
          <w:tcPr>
            <w:tcW w:w="1349" w:type="dxa"/>
          </w:tcPr>
          <w:p w14:paraId="56E184F0" w14:textId="77777777" w:rsidR="002C474D" w:rsidRDefault="002C474D" w:rsidP="009C6F5A"/>
        </w:tc>
      </w:tr>
      <w:tr w:rsidR="002C474D" w14:paraId="076A5DA2" w14:textId="77777777" w:rsidTr="009C6F5A">
        <w:tc>
          <w:tcPr>
            <w:tcW w:w="1858" w:type="dxa"/>
          </w:tcPr>
          <w:p w14:paraId="6E991517" w14:textId="77777777" w:rsidR="002C474D" w:rsidRDefault="002C474D" w:rsidP="009C6F5A">
            <w:r>
              <w:t>klientinformation</w:t>
            </w:r>
          </w:p>
        </w:tc>
        <w:tc>
          <w:tcPr>
            <w:tcW w:w="1858" w:type="dxa"/>
          </w:tcPr>
          <w:p w14:paraId="01CAF84A" w14:textId="77777777" w:rsidR="002C474D" w:rsidRDefault="001B1B9B" w:rsidP="009C6F5A">
            <w:hyperlink w:anchor="Klientinformation">
              <w:r w:rsidR="002C474D">
                <w:rPr>
                  <w:rStyle w:val="Hyperlnk"/>
                </w:rPr>
                <w:t>Klientinformation</w:t>
              </w:r>
            </w:hyperlink>
          </w:p>
        </w:tc>
        <w:tc>
          <w:tcPr>
            <w:tcW w:w="820" w:type="dxa"/>
          </w:tcPr>
          <w:p w14:paraId="62A3D5C5" w14:textId="77777777" w:rsidR="002C474D" w:rsidRDefault="002C474D" w:rsidP="009C6F5A">
            <w:r>
              <w:t>0..1</w:t>
            </w:r>
          </w:p>
        </w:tc>
        <w:tc>
          <w:tcPr>
            <w:tcW w:w="3402" w:type="dxa"/>
          </w:tcPr>
          <w:p w14:paraId="424CCAD3" w14:textId="7B050132" w:rsidR="002C474D" w:rsidRDefault="002C474D" w:rsidP="009C6F5A">
            <w:r>
              <w:t xml:space="preserve">Klientinformation innehållande anropande systems information. Obligatorisk information vid anrop till </w:t>
            </w:r>
            <w:ins w:id="910" w:author="Maria Wettermark" w:date="2014-10-20T10:52:00Z">
              <w:r w:rsidR="00961FE4" w:rsidRPr="00961FE4">
                <w:t>Receptdepå human</w:t>
              </w:r>
            </w:ins>
            <w:del w:id="911" w:author="Maria Wettermark" w:date="2014-10-20T10:52:00Z">
              <w:r w:rsidDel="00961FE4">
                <w:delText>receptregister</w:delText>
              </w:r>
            </w:del>
            <w:r>
              <w:t>.</w:t>
            </w:r>
          </w:p>
        </w:tc>
        <w:tc>
          <w:tcPr>
            <w:tcW w:w="1349" w:type="dxa"/>
          </w:tcPr>
          <w:p w14:paraId="170DCC7C" w14:textId="77777777" w:rsidR="002C474D" w:rsidRDefault="002C474D" w:rsidP="009C6F5A"/>
        </w:tc>
      </w:tr>
    </w:tbl>
    <w:p w14:paraId="5354E015" w14:textId="77777777" w:rsidR="009147EE" w:rsidRDefault="009147EE" w:rsidP="009147EE"/>
    <w:p w14:paraId="7A2571D2" w14:textId="77777777" w:rsidR="009147EE" w:rsidRDefault="009147EE" w:rsidP="009147EE">
      <w:pPr>
        <w:pStyle w:val="Rubrik41"/>
      </w:pPr>
      <w:bookmarkStart w:id="912" w:name="DiscontinuePrescriptionResponseType"/>
      <w:r>
        <w:t> DiscontinuePrescriptionResponseType</w:t>
      </w:r>
      <w:bookmarkEnd w:id="91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1CBC720A" w14:textId="77777777" w:rsidTr="009C6F5A">
        <w:tc>
          <w:tcPr>
            <w:tcW w:w="1858" w:type="dxa"/>
            <w:shd w:val="clear" w:color="auto" w:fill="4F81BD" w:themeFill="accent1"/>
          </w:tcPr>
          <w:p w14:paraId="588FD406"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20C5C033"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5D6B2C15"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73870D5F"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1F18FD5C" w14:textId="77777777" w:rsidR="002C474D" w:rsidRDefault="002C474D" w:rsidP="009C6F5A">
            <w:pPr>
              <w:rPr>
                <w:b/>
                <w:bCs/>
                <w:color w:val="FFFFFF" w:themeColor="background1"/>
              </w:rPr>
            </w:pPr>
            <w:r>
              <w:rPr>
                <w:b/>
                <w:bCs/>
                <w:color w:val="FFFFFF" w:themeColor="background1"/>
              </w:rPr>
              <w:t>Fältlängder</w:t>
            </w:r>
          </w:p>
        </w:tc>
      </w:tr>
      <w:tr w:rsidR="002C474D" w14:paraId="28A6549A" w14:textId="77777777" w:rsidTr="009C6F5A">
        <w:tc>
          <w:tcPr>
            <w:tcW w:w="1858" w:type="dxa"/>
          </w:tcPr>
          <w:p w14:paraId="046FA548" w14:textId="77777777" w:rsidR="002C474D" w:rsidRDefault="002C474D" w:rsidP="009C6F5A">
            <w:r>
              <w:t>ordinationsId</w:t>
            </w:r>
          </w:p>
        </w:tc>
        <w:tc>
          <w:tcPr>
            <w:tcW w:w="1858" w:type="dxa"/>
          </w:tcPr>
          <w:p w14:paraId="4A245EBF" w14:textId="77777777" w:rsidR="002C474D" w:rsidRDefault="001B1B9B" w:rsidP="009C6F5A">
            <w:hyperlink w:anchor="UUID">
              <w:r w:rsidR="002C474D">
                <w:rPr>
                  <w:rStyle w:val="Hyperlnk"/>
                </w:rPr>
                <w:t>UUID</w:t>
              </w:r>
            </w:hyperlink>
          </w:p>
        </w:tc>
        <w:tc>
          <w:tcPr>
            <w:tcW w:w="820" w:type="dxa"/>
          </w:tcPr>
          <w:p w14:paraId="7053A9F0" w14:textId="77777777" w:rsidR="002C474D" w:rsidRDefault="002C474D" w:rsidP="009C6F5A">
            <w:r>
              <w:t>0..1</w:t>
            </w:r>
          </w:p>
        </w:tc>
        <w:tc>
          <w:tcPr>
            <w:tcW w:w="3402" w:type="dxa"/>
          </w:tcPr>
          <w:p w14:paraId="54AB533F" w14:textId="77777777" w:rsidR="002C474D" w:rsidRDefault="002C474D" w:rsidP="009C6F5A">
            <w:r>
              <w:t>Referens till ordination som satts ut.</w:t>
            </w:r>
          </w:p>
        </w:tc>
        <w:tc>
          <w:tcPr>
            <w:tcW w:w="1349" w:type="dxa"/>
          </w:tcPr>
          <w:p w14:paraId="4BA589DA" w14:textId="77777777" w:rsidR="002C474D" w:rsidRDefault="002C474D" w:rsidP="009C6F5A"/>
        </w:tc>
      </w:tr>
      <w:tr w:rsidR="002C474D" w14:paraId="2D5268FB" w14:textId="77777777" w:rsidTr="009C6F5A">
        <w:tc>
          <w:tcPr>
            <w:tcW w:w="1858" w:type="dxa"/>
          </w:tcPr>
          <w:p w14:paraId="10085AB6" w14:textId="77777777" w:rsidR="002C474D" w:rsidRDefault="002C474D" w:rsidP="009C6F5A">
            <w:r>
              <w:t>uppdateradUnderlagstidpunkt</w:t>
            </w:r>
          </w:p>
        </w:tc>
        <w:tc>
          <w:tcPr>
            <w:tcW w:w="1858" w:type="dxa"/>
          </w:tcPr>
          <w:p w14:paraId="2B8CA586" w14:textId="77777777" w:rsidR="002C474D" w:rsidRDefault="002C474D" w:rsidP="009C6F5A">
            <w:r>
              <w:t>dateTime</w:t>
            </w:r>
          </w:p>
        </w:tc>
        <w:tc>
          <w:tcPr>
            <w:tcW w:w="820" w:type="dxa"/>
          </w:tcPr>
          <w:p w14:paraId="4DB6E25E" w14:textId="77777777" w:rsidR="002C474D" w:rsidRDefault="002C474D" w:rsidP="009C6F5A">
            <w:r>
              <w:t>0..1</w:t>
            </w:r>
          </w:p>
        </w:tc>
        <w:tc>
          <w:tcPr>
            <w:tcW w:w="3402" w:type="dxa"/>
          </w:tcPr>
          <w:p w14:paraId="7C16FE12" w14:textId="77777777" w:rsidR="002C474D" w:rsidRDefault="002C474D" w:rsidP="009C6F5A">
            <w:r>
              <w:t>Tidpunkt för uppdaterat underlag efter utsättning.</w:t>
            </w:r>
          </w:p>
        </w:tc>
        <w:tc>
          <w:tcPr>
            <w:tcW w:w="1349" w:type="dxa"/>
          </w:tcPr>
          <w:p w14:paraId="191DF526" w14:textId="77777777" w:rsidR="002C474D" w:rsidRDefault="002C474D" w:rsidP="009C6F5A"/>
        </w:tc>
      </w:tr>
      <w:tr w:rsidR="002C474D" w14:paraId="5E4C8AD6" w14:textId="77777777" w:rsidTr="009C6F5A">
        <w:tc>
          <w:tcPr>
            <w:tcW w:w="1858" w:type="dxa"/>
          </w:tcPr>
          <w:p w14:paraId="4D92252C" w14:textId="77777777" w:rsidR="002C474D" w:rsidRDefault="002C474D" w:rsidP="009C6F5A">
            <w:r>
              <w:t>vokresultat</w:t>
            </w:r>
          </w:p>
        </w:tc>
        <w:tc>
          <w:tcPr>
            <w:tcW w:w="1858" w:type="dxa"/>
          </w:tcPr>
          <w:p w14:paraId="7AA8E777" w14:textId="77777777" w:rsidR="002C474D" w:rsidRDefault="001B1B9B" w:rsidP="009C6F5A">
            <w:hyperlink w:anchor="VOKResultat">
              <w:r w:rsidR="002C474D">
                <w:rPr>
                  <w:rStyle w:val="Hyperlnk"/>
                </w:rPr>
                <w:t>VOKResultat</w:t>
              </w:r>
            </w:hyperlink>
          </w:p>
        </w:tc>
        <w:tc>
          <w:tcPr>
            <w:tcW w:w="820" w:type="dxa"/>
          </w:tcPr>
          <w:p w14:paraId="3CC4C24E" w14:textId="77777777" w:rsidR="002C474D" w:rsidRDefault="002C474D" w:rsidP="009C6F5A">
            <w:r>
              <w:t>0..1</w:t>
            </w:r>
          </w:p>
        </w:tc>
        <w:tc>
          <w:tcPr>
            <w:tcW w:w="3402" w:type="dxa"/>
          </w:tcPr>
          <w:p w14:paraId="635F10C3" w14:textId="77777777" w:rsidR="002C474D" w:rsidRDefault="002C474D" w:rsidP="009C6F5A">
            <w:r>
              <w:t>Resultat från VOK-UTS.</w:t>
            </w:r>
          </w:p>
        </w:tc>
        <w:tc>
          <w:tcPr>
            <w:tcW w:w="1349" w:type="dxa"/>
          </w:tcPr>
          <w:p w14:paraId="5112EE4B" w14:textId="77777777" w:rsidR="002C474D" w:rsidRDefault="002C474D" w:rsidP="009C6F5A"/>
        </w:tc>
      </w:tr>
      <w:tr w:rsidR="002C474D" w14:paraId="7BEE2AC2" w14:textId="77777777" w:rsidTr="009C6F5A">
        <w:tc>
          <w:tcPr>
            <w:tcW w:w="1858" w:type="dxa"/>
          </w:tcPr>
          <w:p w14:paraId="39771A8B" w14:textId="77777777" w:rsidR="002C474D" w:rsidRDefault="002C474D" w:rsidP="009C6F5A">
            <w:r>
              <w:t>resultCode</w:t>
            </w:r>
          </w:p>
        </w:tc>
        <w:tc>
          <w:tcPr>
            <w:tcW w:w="1858" w:type="dxa"/>
          </w:tcPr>
          <w:p w14:paraId="2942286E" w14:textId="77777777" w:rsidR="002C474D" w:rsidRDefault="001B1B9B" w:rsidP="009C6F5A">
            <w:hyperlink w:anchor="resultCodeEnum">
              <w:r w:rsidR="002C474D">
                <w:rPr>
                  <w:rStyle w:val="Hyperlnk"/>
                </w:rPr>
                <w:t>resultCodeEnum</w:t>
              </w:r>
            </w:hyperlink>
          </w:p>
        </w:tc>
        <w:tc>
          <w:tcPr>
            <w:tcW w:w="820" w:type="dxa"/>
          </w:tcPr>
          <w:p w14:paraId="6A15C6F2" w14:textId="77777777" w:rsidR="002C474D" w:rsidRDefault="002C474D" w:rsidP="009C6F5A">
            <w:r>
              <w:t>1..1</w:t>
            </w:r>
          </w:p>
        </w:tc>
        <w:tc>
          <w:tcPr>
            <w:tcW w:w="3402" w:type="dxa"/>
          </w:tcPr>
          <w:p w14:paraId="607E1A96" w14:textId="77777777" w:rsidR="002C474D" w:rsidRDefault="002C474D" w:rsidP="009C6F5A">
            <w:r>
              <w:t>Resultatkod för anropet.</w:t>
            </w:r>
          </w:p>
        </w:tc>
        <w:tc>
          <w:tcPr>
            <w:tcW w:w="1349" w:type="dxa"/>
          </w:tcPr>
          <w:p w14:paraId="60CEE32D" w14:textId="77777777" w:rsidR="002C474D" w:rsidRDefault="002C474D" w:rsidP="009C6F5A"/>
        </w:tc>
      </w:tr>
      <w:tr w:rsidR="002C474D" w14:paraId="477A0CFA" w14:textId="77777777" w:rsidTr="009C6F5A">
        <w:tc>
          <w:tcPr>
            <w:tcW w:w="1858" w:type="dxa"/>
          </w:tcPr>
          <w:p w14:paraId="7AEB4684" w14:textId="77777777" w:rsidR="002C474D" w:rsidRDefault="002C474D" w:rsidP="009C6F5A">
            <w:r>
              <w:t>comment</w:t>
            </w:r>
          </w:p>
        </w:tc>
        <w:tc>
          <w:tcPr>
            <w:tcW w:w="1858" w:type="dxa"/>
          </w:tcPr>
          <w:p w14:paraId="2EFD2154" w14:textId="77777777" w:rsidR="002C474D" w:rsidRDefault="002C474D" w:rsidP="009C6F5A">
            <w:r>
              <w:t>string</w:t>
            </w:r>
          </w:p>
        </w:tc>
        <w:tc>
          <w:tcPr>
            <w:tcW w:w="820" w:type="dxa"/>
          </w:tcPr>
          <w:p w14:paraId="3FF4523B" w14:textId="77777777" w:rsidR="002C474D" w:rsidRDefault="002C474D" w:rsidP="009C6F5A">
            <w:r>
              <w:t>0..1</w:t>
            </w:r>
          </w:p>
        </w:tc>
        <w:tc>
          <w:tcPr>
            <w:tcW w:w="3402" w:type="dxa"/>
          </w:tcPr>
          <w:p w14:paraId="1B037C8D" w14:textId="77777777" w:rsidR="002C474D" w:rsidRDefault="002C474D" w:rsidP="009C6F5A">
            <w:r>
              <w:t>Kommentar till eventuella fel eller varningar.</w:t>
            </w:r>
          </w:p>
        </w:tc>
        <w:tc>
          <w:tcPr>
            <w:tcW w:w="1349" w:type="dxa"/>
          </w:tcPr>
          <w:p w14:paraId="6FCDDBE7" w14:textId="77777777" w:rsidR="002C474D" w:rsidRDefault="002C474D" w:rsidP="009C6F5A">
            <w:r>
              <w:t>1..1024</w:t>
            </w:r>
          </w:p>
        </w:tc>
      </w:tr>
    </w:tbl>
    <w:p w14:paraId="08239821" w14:textId="77777777" w:rsidR="002C474D" w:rsidRPr="002C474D" w:rsidRDefault="002C474D" w:rsidP="002C474D">
      <w:pPr>
        <w:pStyle w:val="Brdtext1"/>
      </w:pPr>
    </w:p>
    <w:p w14:paraId="23B866BF" w14:textId="77777777" w:rsidR="00415337" w:rsidRDefault="00415337" w:rsidP="00415337">
      <w:pPr>
        <w:pStyle w:val="Rubrik3"/>
      </w:pPr>
      <w:r>
        <w:t>Tjänstekontraktsspecifika krav och regler</w:t>
      </w:r>
    </w:p>
    <w:p w14:paraId="744A6E7F" w14:textId="77777777" w:rsidR="00415337" w:rsidRDefault="00415337" w:rsidP="00415337">
      <w:r>
        <w:t>Till denna informationsmängd finns regler som ej uttrycks i schemafilerna och tabellen ovan. Dessa återfinns nedan.</w:t>
      </w:r>
    </w:p>
    <w:p w14:paraId="667DF86B" w14:textId="33E62351" w:rsidR="00415337" w:rsidRDefault="00415337">
      <w:pPr>
        <w:pStyle w:val="Normaltindrag"/>
        <w:numPr>
          <w:ilvl w:val="0"/>
          <w:numId w:val="11"/>
        </w:numPr>
        <w:rPr>
          <w:rFonts w:ascii="Arial" w:eastAsia="ヒラギノ角ゴ Pro W3" w:hAnsi="Arial"/>
          <w:noProof/>
          <w:color w:val="000000"/>
          <w:sz w:val="20"/>
          <w:szCs w:val="24"/>
          <w:lang w:eastAsia="en-US"/>
        </w:rPr>
        <w:pPrChange w:id="913" w:author="Krister Andersson" w:date="2014-05-15T11:29:00Z">
          <w:pPr>
            <w:pStyle w:val="Normaltindrag"/>
            <w:numPr>
              <w:numId w:val="15"/>
            </w:numPr>
            <w:ind w:left="720" w:hanging="360"/>
          </w:pPr>
        </w:pPrChange>
      </w:pPr>
      <w:r w:rsidRPr="00114119">
        <w:rPr>
          <w:rFonts w:ascii="Arial" w:eastAsia="ヒラギノ角ゴ Pro W3" w:hAnsi="Arial"/>
          <w:noProof/>
          <w:color w:val="000000"/>
          <w:sz w:val="20"/>
          <w:szCs w:val="24"/>
          <w:lang w:eastAsia="en-US"/>
        </w:rPr>
        <w:lastRenderedPageBreak/>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366C53">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09B00B7F" w14:textId="77777777" w:rsidR="00415337" w:rsidRPr="00114119" w:rsidRDefault="00415337">
      <w:pPr>
        <w:pStyle w:val="Normaltindrag"/>
        <w:numPr>
          <w:ilvl w:val="0"/>
          <w:numId w:val="11"/>
        </w:numPr>
        <w:rPr>
          <w:rFonts w:ascii="Arial" w:eastAsia="ヒラギノ角ゴ Pro W3" w:hAnsi="Arial"/>
          <w:noProof/>
          <w:color w:val="000000"/>
          <w:sz w:val="20"/>
          <w:szCs w:val="24"/>
          <w:lang w:eastAsia="en-US"/>
        </w:rPr>
        <w:pPrChange w:id="914" w:author="Krister Andersson" w:date="2014-05-15T11:29:00Z">
          <w:pPr>
            <w:pStyle w:val="Normaltindrag"/>
            <w:numPr>
              <w:numId w:val="15"/>
            </w:numPr>
            <w:ind w:left="720" w:hanging="360"/>
          </w:pPr>
        </w:pPrChange>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AFF-UTS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dokument Automatisk format- och fö</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41B5CCD2" w14:textId="77777777" w:rsidR="00415337" w:rsidRPr="00AD7DD3" w:rsidRDefault="00415337">
      <w:pPr>
        <w:pStyle w:val="Normaltindrag"/>
        <w:numPr>
          <w:ilvl w:val="0"/>
          <w:numId w:val="11"/>
        </w:numPr>
        <w:rPr>
          <w:rFonts w:ascii="Arial" w:eastAsia="ヒラギノ角ゴ Pro W3" w:hAnsi="Arial"/>
          <w:noProof/>
          <w:color w:val="000000"/>
          <w:sz w:val="20"/>
          <w:szCs w:val="24"/>
          <w:lang w:eastAsia="en-US"/>
        </w:rPr>
        <w:pPrChange w:id="915" w:author="Krister Andersson" w:date="2014-05-15T11:29:00Z">
          <w:pPr>
            <w:pStyle w:val="Normaltindrag"/>
            <w:numPr>
              <w:numId w:val="15"/>
            </w:numPr>
            <w:ind w:left="720" w:hanging="360"/>
          </w:pPr>
        </w:pPrChange>
      </w:pPr>
      <w:r w:rsidRPr="00AD7DD3">
        <w:rPr>
          <w:rFonts w:ascii="Arial" w:eastAsia="ヒラギノ角ゴ Pro W3" w:hAnsi="Arial"/>
          <w:noProof/>
          <w:color w:val="000000"/>
          <w:sz w:val="20"/>
          <w:szCs w:val="24"/>
          <w:lang w:eastAsia="en-US"/>
        </w:rPr>
        <w:t>Genomförs samtliga valideringar och VOK-kontroller utan några detekterade avvisningar</w:t>
      </w:r>
      <w:r>
        <w:rPr>
          <w:rFonts w:ascii="Arial" w:eastAsia="ヒラギノ角ゴ Pro W3" w:hAnsi="Arial"/>
          <w:noProof/>
          <w:color w:val="000000"/>
          <w:sz w:val="20"/>
          <w:szCs w:val="24"/>
          <w:lang w:eastAsia="en-US"/>
        </w:rPr>
        <w:t xml:space="preserve"> sätts ordinationen ut. </w:t>
      </w:r>
      <w:r w:rsidRPr="00AD7DD3">
        <w:rPr>
          <w:rFonts w:ascii="Arial" w:eastAsia="ヒラギノ角ゴ Pro W3" w:hAnsi="Arial"/>
          <w:noProof/>
          <w:color w:val="000000"/>
          <w:sz w:val="20"/>
          <w:szCs w:val="24"/>
          <w:lang w:eastAsia="en-US"/>
        </w:rPr>
        <w:t>Om receptet ska makuleras eller sättas ut måste även samtliga valideringar och AFF-kontroller genomföras på receptet utan några detekterade avvisningar. Blir resultatet av AFF-kontrollerna avvisning sätts inte ordinationen ut.</w:t>
      </w:r>
    </w:p>
    <w:p w14:paraId="767F6B47" w14:textId="77777777" w:rsidR="00415337" w:rsidRPr="00AD7DD3" w:rsidRDefault="00415337">
      <w:pPr>
        <w:pStyle w:val="Normaltindrag"/>
        <w:numPr>
          <w:ilvl w:val="0"/>
          <w:numId w:val="11"/>
        </w:numPr>
        <w:rPr>
          <w:rFonts w:ascii="Arial" w:eastAsia="ヒラギノ角ゴ Pro W3" w:hAnsi="Arial"/>
          <w:noProof/>
          <w:color w:val="000000"/>
          <w:sz w:val="20"/>
          <w:szCs w:val="24"/>
          <w:lang w:eastAsia="en-US"/>
        </w:rPr>
        <w:pPrChange w:id="916" w:author="Krister Andersson" w:date="2014-05-15T11:29:00Z">
          <w:pPr>
            <w:pStyle w:val="Normaltindrag"/>
            <w:numPr>
              <w:numId w:val="15"/>
            </w:numPr>
            <w:ind w:left="720" w:hanging="360"/>
          </w:pPr>
        </w:pPrChange>
      </w:pPr>
      <w:r w:rsidRPr="00AD7DD3">
        <w:rPr>
          <w:rFonts w:ascii="Arial" w:eastAsia="ヒラギノ角ゴ Pro W3" w:hAnsi="Arial"/>
          <w:noProof/>
          <w:color w:val="000000"/>
          <w:sz w:val="20"/>
          <w:szCs w:val="24"/>
          <w:lang w:eastAsia="en-US"/>
        </w:rPr>
        <w:t>Användaren kan ange information för makulering av recept eller utsättning av recept inte både och.</w:t>
      </w:r>
    </w:p>
    <w:p w14:paraId="11437E94" w14:textId="22EFC74C" w:rsidR="00415337" w:rsidRDefault="00415337">
      <w:pPr>
        <w:pStyle w:val="Normaltindrag"/>
        <w:numPr>
          <w:ilvl w:val="0"/>
          <w:numId w:val="11"/>
        </w:numPr>
        <w:rPr>
          <w:ins w:id="917" w:author="Maria Wettermark" w:date="2014-10-20T10:42:00Z"/>
          <w:rFonts w:ascii="Arial" w:eastAsia="ヒラギノ角ゴ Pro W3" w:hAnsi="Arial"/>
          <w:noProof/>
          <w:color w:val="000000"/>
          <w:sz w:val="20"/>
          <w:szCs w:val="24"/>
          <w:lang w:eastAsia="en-US"/>
        </w:rPr>
        <w:pPrChange w:id="918" w:author="Krister Andersson" w:date="2014-05-15T11:29:00Z">
          <w:pPr>
            <w:pStyle w:val="Normaltindrag"/>
            <w:numPr>
              <w:numId w:val="15"/>
            </w:numPr>
            <w:ind w:left="720" w:hanging="360"/>
          </w:pPr>
        </w:pPrChange>
      </w:pPr>
      <w:r w:rsidRPr="00AD7DD3">
        <w:rPr>
          <w:rFonts w:ascii="Arial" w:eastAsia="ヒラギノ角ゴ Pro W3" w:hAnsi="Arial"/>
          <w:noProof/>
          <w:color w:val="000000"/>
          <w:sz w:val="20"/>
          <w:szCs w:val="24"/>
          <w:lang w:eastAsia="en-US"/>
        </w:rPr>
        <w:t xml:space="preserve">Endast </w:t>
      </w:r>
      <w:r>
        <w:rPr>
          <w:rFonts w:ascii="Arial" w:eastAsia="ヒラギノ角ゴ Pro W3" w:hAnsi="Arial"/>
          <w:noProof/>
          <w:color w:val="000000"/>
          <w:sz w:val="20"/>
          <w:szCs w:val="24"/>
          <w:lang w:eastAsia="en-US"/>
        </w:rPr>
        <w:t xml:space="preserve">insatta eller framtida </w:t>
      </w:r>
      <w:r w:rsidRPr="00AD7DD3">
        <w:rPr>
          <w:rFonts w:ascii="Arial" w:eastAsia="ヒラギノ角ゴ Pro W3" w:hAnsi="Arial"/>
          <w:noProof/>
          <w:color w:val="000000"/>
          <w:sz w:val="20"/>
          <w:szCs w:val="24"/>
          <w:lang w:eastAsia="en-US"/>
        </w:rPr>
        <w:t>ordinationer</w:t>
      </w:r>
      <w:ins w:id="919" w:author="Maria Wettermark" w:date="2014-05-16T10:00:00Z">
        <w:r w:rsidR="001F68BB">
          <w:rPr>
            <w:rFonts w:ascii="Arial" w:eastAsia="ヒラギノ角ゴ Pro W3" w:hAnsi="Arial"/>
            <w:noProof/>
            <w:color w:val="000000"/>
            <w:sz w:val="20"/>
            <w:szCs w:val="24"/>
            <w:lang w:eastAsia="en-US"/>
          </w:rPr>
          <w:t xml:space="preserve"> </w:t>
        </w:r>
        <w:r w:rsidR="001F68BB" w:rsidRPr="001F68BB">
          <w:rPr>
            <w:rFonts w:ascii="Arial" w:eastAsia="ヒラギノ角ゴ Pro W3" w:hAnsi="Arial"/>
            <w:noProof/>
            <w:color w:val="000000"/>
            <w:sz w:val="20"/>
            <w:szCs w:val="24"/>
            <w:lang w:eastAsia="en-US"/>
            <w:rPrChange w:id="920" w:author="Maria Wettermark" w:date="2014-05-16T10:00:00Z">
              <w:rPr>
                <w:lang w:eastAsia="en-US"/>
              </w:rPr>
            </w:rPrChange>
          </w:rPr>
          <w:t>(som har en Utsättningstidpunkt som inte ligger i direkt anslutning tidsmässigt efter Insättningstidpunkten)</w:t>
        </w:r>
      </w:ins>
      <w:r w:rsidRPr="00AD7DD3">
        <w:rPr>
          <w:rFonts w:ascii="Arial" w:eastAsia="ヒラギノ角ゴ Pro W3" w:hAnsi="Arial"/>
          <w:noProof/>
          <w:color w:val="000000"/>
          <w:sz w:val="20"/>
          <w:szCs w:val="24"/>
          <w:lang w:eastAsia="en-US"/>
        </w:rPr>
        <w:t xml:space="preserve"> kan sättas ut.</w:t>
      </w:r>
    </w:p>
    <w:p w14:paraId="259CEF12" w14:textId="49A1F9DD" w:rsidR="00B43993" w:rsidRPr="00B43993" w:rsidRDefault="00B43993">
      <w:pPr>
        <w:pStyle w:val="Normaltindrag"/>
        <w:numPr>
          <w:ilvl w:val="0"/>
          <w:numId w:val="11"/>
        </w:numPr>
        <w:rPr>
          <w:rFonts w:ascii="Arial" w:eastAsia="ヒラギノ角ゴ Pro W3" w:hAnsi="Arial"/>
          <w:noProof/>
          <w:color w:val="000000"/>
          <w:sz w:val="20"/>
          <w:szCs w:val="24"/>
          <w:lang w:eastAsia="en-US"/>
        </w:rPr>
        <w:pPrChange w:id="921" w:author="Maria Wettermark" w:date="2014-10-20T10:42:00Z">
          <w:pPr>
            <w:pStyle w:val="Normaltindrag"/>
            <w:numPr>
              <w:numId w:val="15"/>
            </w:numPr>
            <w:ind w:left="720" w:hanging="360"/>
          </w:pPr>
        </w:pPrChange>
      </w:pPr>
      <w:ins w:id="922" w:author="Maria Wettermark" w:date="2014-10-20T10:42:00Z">
        <w:r>
          <w:rPr>
            <w:rFonts w:ascii="Arial" w:eastAsia="ヒラギノ角ゴ Pro W3" w:hAnsi="Arial"/>
            <w:noProof/>
            <w:color w:val="000000"/>
            <w:sz w:val="20"/>
            <w:szCs w:val="24"/>
            <w:lang w:eastAsia="en-US"/>
          </w:rPr>
          <w:t xml:space="preserve">För- och efternamn i </w:t>
        </w:r>
      </w:ins>
      <w:ins w:id="923" w:author="Maria Wettermark" w:date="2014-10-20T10:47:00Z">
        <w:r w:rsidR="000C01B7" w:rsidRPr="000C01B7">
          <w:rPr>
            <w:rFonts w:ascii="Arial" w:eastAsia="ヒラギノ角ゴ Pro W3" w:hAnsi="Arial"/>
            <w:noProof/>
            <w:color w:val="000000"/>
            <w:sz w:val="20"/>
            <w:szCs w:val="24"/>
            <w:lang w:eastAsia="en-US"/>
          </w:rPr>
          <w:t>Forskrivareinformation</w:t>
        </w:r>
      </w:ins>
      <w:ins w:id="924" w:author="Maria Wettermark" w:date="2014-10-20T10:42:00Z">
        <w:r>
          <w:rPr>
            <w:rFonts w:ascii="Arial" w:eastAsia="ヒラギノ角ゴ Pro W3" w:hAnsi="Arial"/>
            <w:noProof/>
            <w:color w:val="000000"/>
            <w:sz w:val="20"/>
            <w:szCs w:val="24"/>
            <w:lang w:eastAsia="en-US"/>
          </w:rPr>
          <w:t xml:space="preserve"> ska vara samma som i Registrerande vårdpersonal.</w:t>
        </w:r>
      </w:ins>
    </w:p>
    <w:p w14:paraId="655BA9F0" w14:textId="77777777" w:rsidR="00415337" w:rsidRPr="00A45162" w:rsidRDefault="00415337" w:rsidP="00415337">
      <w:pPr>
        <w:pStyle w:val="Normaltindrag"/>
        <w:ind w:left="0"/>
        <w:rPr>
          <w:rFonts w:ascii="Arial" w:eastAsia="ヒラギノ角ゴ Pro W3" w:hAnsi="Arial"/>
          <w:noProof/>
          <w:color w:val="000000"/>
          <w:sz w:val="20"/>
          <w:szCs w:val="24"/>
          <w:lang w:eastAsia="en-US"/>
        </w:rPr>
      </w:pPr>
    </w:p>
    <w:p w14:paraId="0893428B" w14:textId="77777777" w:rsidR="00415337" w:rsidRPr="000B492D" w:rsidRDefault="00415337" w:rsidP="00415337">
      <w:pPr>
        <w:spacing w:after="0"/>
        <w:rPr>
          <w:lang w:eastAsia="sv-SE"/>
        </w:rPr>
      </w:pPr>
      <w:r>
        <w:rPr>
          <w:lang w:eastAsia="sv-SE"/>
        </w:rPr>
        <w:br w:type="page"/>
      </w:r>
    </w:p>
    <w:p w14:paraId="146C869F" w14:textId="77777777" w:rsidR="00415337" w:rsidRPr="00F201BB" w:rsidRDefault="00415337" w:rsidP="00415337">
      <w:pPr>
        <w:pStyle w:val="Rubrik2"/>
      </w:pPr>
      <w:bookmarkStart w:id="925" w:name="_Toc232015062"/>
      <w:bookmarkStart w:id="926" w:name="_Toc401586987"/>
      <w:r w:rsidRPr="00F201BB">
        <w:lastRenderedPageBreak/>
        <w:t>Change</w:t>
      </w:r>
      <w:r>
        <w:t>P</w:t>
      </w:r>
      <w:r w:rsidRPr="00F201BB">
        <w:t>rescription</w:t>
      </w:r>
      <w:bookmarkEnd w:id="908"/>
      <w:bookmarkEnd w:id="925"/>
      <w:bookmarkEnd w:id="926"/>
    </w:p>
    <w:p w14:paraId="2275371D" w14:textId="77777777" w:rsidR="00415337" w:rsidRDefault="00415337" w:rsidP="00415337">
      <w:r>
        <w:t>Tjänsten ändrar en ordination d.v.s. sätter ut en insatt ordination och skapar en ny.</w:t>
      </w:r>
    </w:p>
    <w:p w14:paraId="726CC2CA" w14:textId="77777777" w:rsidR="003B1937" w:rsidRDefault="00415337" w:rsidP="00415337">
      <w:r w:rsidRPr="00314569">
        <w:t xml:space="preserve">Om ett recept </w:t>
      </w:r>
      <w:r>
        <w:t xml:space="preserve">ska </w:t>
      </w:r>
      <w:r w:rsidRPr="00314569">
        <w:t>skapas anger ordinatören ytterligare information som krävs för ex</w:t>
      </w:r>
      <w:r w:rsidR="003D555C">
        <w:t>pedieringsunderlaget</w:t>
      </w:r>
      <w:r>
        <w:t xml:space="preserve">. </w:t>
      </w:r>
    </w:p>
    <w:p w14:paraId="05D0139A" w14:textId="66A2BF1B" w:rsidR="00415337" w:rsidRPr="00F201BB" w:rsidRDefault="003B1937" w:rsidP="00415337">
      <w:pPr>
        <w:rPr>
          <w:color w:val="4F81BD" w:themeColor="accent1"/>
        </w:rPr>
      </w:pPr>
      <w:r>
        <w:t xml:space="preserve">I tjänsten finns det möjlighet att makulera receptet. </w:t>
      </w:r>
      <w:r w:rsidR="00415337">
        <w:t>För en dospatient finns även möjlighet att sätta ut receptet kopplat till ordinationen.</w:t>
      </w:r>
    </w:p>
    <w:p w14:paraId="1A8CBA0A" w14:textId="77777777" w:rsidR="00415337" w:rsidRPr="00F201BB" w:rsidRDefault="00415337" w:rsidP="00415337">
      <w:pPr>
        <w:pStyle w:val="Rubrik3"/>
      </w:pPr>
      <w:r w:rsidRPr="00F201BB">
        <w:t>Version</w:t>
      </w:r>
    </w:p>
    <w:p w14:paraId="23C9C2DD" w14:textId="77777777" w:rsidR="00415337" w:rsidRPr="00F201BB" w:rsidRDefault="00415337" w:rsidP="00415337">
      <w:r w:rsidRPr="00F201BB">
        <w:t>1.0</w:t>
      </w:r>
    </w:p>
    <w:p w14:paraId="0E4558BA" w14:textId="77777777" w:rsidR="00415337" w:rsidRPr="00F201BB" w:rsidRDefault="00415337" w:rsidP="00415337">
      <w:pPr>
        <w:pStyle w:val="Rubrik3"/>
      </w:pPr>
      <w:r w:rsidRPr="00F201BB">
        <w:t>Fältregler</w:t>
      </w:r>
    </w:p>
    <w:p w14:paraId="4860FD3B" w14:textId="77777777" w:rsidR="005251B0" w:rsidRDefault="00415337" w:rsidP="005251B0">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43F2813C" w14:textId="77777777" w:rsidR="00A712B4" w:rsidRDefault="00A712B4" w:rsidP="005251B0"/>
    <w:p w14:paraId="4D6BD352" w14:textId="77777777" w:rsidR="009147EE" w:rsidRDefault="009147EE" w:rsidP="00A712B4">
      <w:pPr>
        <w:pStyle w:val="Rubrik41"/>
      </w:pPr>
      <w:bookmarkStart w:id="927" w:name="ChangePrescriptionType"/>
      <w:r>
        <w:t> ChangePrescriptionType</w:t>
      </w:r>
      <w:bookmarkEnd w:id="92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22E568B4" w14:textId="77777777" w:rsidTr="009C6F5A">
        <w:tc>
          <w:tcPr>
            <w:tcW w:w="1858" w:type="dxa"/>
            <w:shd w:val="clear" w:color="auto" w:fill="4F81BD" w:themeFill="accent1"/>
          </w:tcPr>
          <w:p w14:paraId="6B7F0519"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02F36F2C"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4FFC8B6D"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267DC764"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42571C4C" w14:textId="77777777" w:rsidR="002C474D" w:rsidRDefault="002C474D" w:rsidP="009C6F5A">
            <w:pPr>
              <w:rPr>
                <w:b/>
                <w:bCs/>
                <w:color w:val="FFFFFF" w:themeColor="background1"/>
              </w:rPr>
            </w:pPr>
            <w:r>
              <w:rPr>
                <w:b/>
                <w:bCs/>
                <w:color w:val="FFFFFF" w:themeColor="background1"/>
              </w:rPr>
              <w:t>Fältlängder</w:t>
            </w:r>
          </w:p>
        </w:tc>
      </w:tr>
      <w:tr w:rsidR="002C474D" w14:paraId="17DA22CE" w14:textId="77777777" w:rsidTr="009C6F5A">
        <w:tc>
          <w:tcPr>
            <w:tcW w:w="1858" w:type="dxa"/>
          </w:tcPr>
          <w:p w14:paraId="55EE73BE" w14:textId="77777777" w:rsidR="002C474D" w:rsidRDefault="002C474D" w:rsidP="009C6F5A">
            <w:r>
              <w:t>aktuellUnderlagstidpunkt</w:t>
            </w:r>
          </w:p>
        </w:tc>
        <w:tc>
          <w:tcPr>
            <w:tcW w:w="1858" w:type="dxa"/>
          </w:tcPr>
          <w:p w14:paraId="37DB1C43" w14:textId="77777777" w:rsidR="002C474D" w:rsidRDefault="002C474D" w:rsidP="009C6F5A">
            <w:r>
              <w:t>dateTime</w:t>
            </w:r>
          </w:p>
        </w:tc>
        <w:tc>
          <w:tcPr>
            <w:tcW w:w="820" w:type="dxa"/>
          </w:tcPr>
          <w:p w14:paraId="6BD800D1" w14:textId="77777777" w:rsidR="002C474D" w:rsidRDefault="002C474D" w:rsidP="009C6F5A">
            <w:r>
              <w:t>1..1</w:t>
            </w:r>
          </w:p>
        </w:tc>
        <w:tc>
          <w:tcPr>
            <w:tcW w:w="3402" w:type="dxa"/>
          </w:tcPr>
          <w:p w14:paraId="58A440E5" w14:textId="77777777" w:rsidR="002C474D" w:rsidRDefault="002C474D" w:rsidP="009C6F5A">
            <w:r>
              <w:t>Tidpunkt för senaste ordinationsändring för en patient.</w:t>
            </w:r>
          </w:p>
        </w:tc>
        <w:tc>
          <w:tcPr>
            <w:tcW w:w="1349" w:type="dxa"/>
          </w:tcPr>
          <w:p w14:paraId="305A6B7B" w14:textId="77777777" w:rsidR="002C474D" w:rsidRDefault="002C474D" w:rsidP="009C6F5A"/>
        </w:tc>
      </w:tr>
      <w:tr w:rsidR="002C474D" w14:paraId="46C07A9A" w14:textId="77777777" w:rsidTr="009C6F5A">
        <w:tc>
          <w:tcPr>
            <w:tcW w:w="1858" w:type="dxa"/>
          </w:tcPr>
          <w:p w14:paraId="2675F980" w14:textId="77777777" w:rsidR="002C474D" w:rsidRDefault="002C474D" w:rsidP="009C6F5A">
            <w:r>
              <w:t>underlagsversion</w:t>
            </w:r>
          </w:p>
        </w:tc>
        <w:tc>
          <w:tcPr>
            <w:tcW w:w="1858" w:type="dxa"/>
          </w:tcPr>
          <w:p w14:paraId="16F173FA" w14:textId="77777777" w:rsidR="002C474D" w:rsidRDefault="002C474D" w:rsidP="009C6F5A">
            <w:r>
              <w:t>int</w:t>
            </w:r>
          </w:p>
        </w:tc>
        <w:tc>
          <w:tcPr>
            <w:tcW w:w="820" w:type="dxa"/>
          </w:tcPr>
          <w:p w14:paraId="47FAF471" w14:textId="77777777" w:rsidR="002C474D" w:rsidRDefault="002C474D" w:rsidP="009C6F5A">
            <w:r>
              <w:t>0..1</w:t>
            </w:r>
          </w:p>
        </w:tc>
        <w:tc>
          <w:tcPr>
            <w:tcW w:w="3402" w:type="dxa"/>
          </w:tcPr>
          <w:p w14:paraId="01807CDB" w14:textId="77777777" w:rsidR="002C474D" w:rsidRDefault="002C474D" w:rsidP="009C6F5A">
            <w:r>
              <w:t>Underlagsversion från receptdepå för dospatienter.</w:t>
            </w:r>
          </w:p>
        </w:tc>
        <w:tc>
          <w:tcPr>
            <w:tcW w:w="1349" w:type="dxa"/>
          </w:tcPr>
          <w:p w14:paraId="39427CF4" w14:textId="77777777" w:rsidR="002C474D" w:rsidRDefault="002C474D" w:rsidP="009C6F5A"/>
        </w:tc>
      </w:tr>
      <w:tr w:rsidR="002C474D" w14:paraId="3D5CCF70" w14:textId="77777777" w:rsidTr="009C6F5A">
        <w:tc>
          <w:tcPr>
            <w:tcW w:w="1858" w:type="dxa"/>
          </w:tcPr>
          <w:p w14:paraId="612C42B4" w14:textId="77777777" w:rsidR="002C474D" w:rsidRDefault="002C474D" w:rsidP="009C6F5A">
            <w:r>
              <w:t>beslutstidpunkt</w:t>
            </w:r>
          </w:p>
        </w:tc>
        <w:tc>
          <w:tcPr>
            <w:tcW w:w="1858" w:type="dxa"/>
          </w:tcPr>
          <w:p w14:paraId="7A07EEA5" w14:textId="77777777" w:rsidR="002C474D" w:rsidRDefault="002C474D" w:rsidP="009C6F5A">
            <w:r>
              <w:t>dateTime</w:t>
            </w:r>
          </w:p>
        </w:tc>
        <w:tc>
          <w:tcPr>
            <w:tcW w:w="820" w:type="dxa"/>
          </w:tcPr>
          <w:p w14:paraId="1D5B286E" w14:textId="77777777" w:rsidR="002C474D" w:rsidRDefault="002C474D" w:rsidP="009C6F5A">
            <w:r>
              <w:t>0..1</w:t>
            </w:r>
          </w:p>
        </w:tc>
        <w:tc>
          <w:tcPr>
            <w:tcW w:w="3402" w:type="dxa"/>
          </w:tcPr>
          <w:p w14:paraId="4D2ABA6F" w14:textId="77777777" w:rsidR="002C474D" w:rsidRDefault="002C474D" w:rsidP="009C6F5A">
            <w:r>
              <w:t>Tidpunkt för upprättande av beslut. Om ej angiven antas momentan tidpunkt.</w:t>
            </w:r>
          </w:p>
        </w:tc>
        <w:tc>
          <w:tcPr>
            <w:tcW w:w="1349" w:type="dxa"/>
          </w:tcPr>
          <w:p w14:paraId="7B3F102F" w14:textId="77777777" w:rsidR="002C474D" w:rsidRDefault="002C474D" w:rsidP="009C6F5A"/>
        </w:tc>
      </w:tr>
      <w:tr w:rsidR="002C474D" w14:paraId="5BCF3692" w14:textId="77777777" w:rsidTr="009C6F5A">
        <w:tc>
          <w:tcPr>
            <w:tcW w:w="1858" w:type="dxa"/>
          </w:tcPr>
          <w:p w14:paraId="2C8ED8FA" w14:textId="77777777" w:rsidR="002C474D" w:rsidRDefault="002C474D" w:rsidP="009C6F5A">
            <w:r>
              <w:t>vardpersonal</w:t>
            </w:r>
          </w:p>
        </w:tc>
        <w:tc>
          <w:tcPr>
            <w:tcW w:w="1858" w:type="dxa"/>
          </w:tcPr>
          <w:p w14:paraId="7F26A7C3" w14:textId="77777777" w:rsidR="002C474D" w:rsidRDefault="001B1B9B" w:rsidP="009C6F5A">
            <w:hyperlink w:anchor="VardpersonalInformation">
              <w:r w:rsidR="002C474D">
                <w:rPr>
                  <w:rStyle w:val="Hyperlnk"/>
                </w:rPr>
                <w:t>VardpersonalInformation</w:t>
              </w:r>
            </w:hyperlink>
          </w:p>
        </w:tc>
        <w:tc>
          <w:tcPr>
            <w:tcW w:w="820" w:type="dxa"/>
          </w:tcPr>
          <w:p w14:paraId="08FEE5D8" w14:textId="77777777" w:rsidR="002C474D" w:rsidRDefault="002C474D" w:rsidP="009C6F5A">
            <w:r>
              <w:t>1..1</w:t>
            </w:r>
          </w:p>
        </w:tc>
        <w:tc>
          <w:tcPr>
            <w:tcW w:w="3402" w:type="dxa"/>
          </w:tcPr>
          <w:p w14:paraId="35C448A4" w14:textId="77777777" w:rsidR="002C474D" w:rsidRDefault="002C474D" w:rsidP="009C6F5A">
            <w:r>
              <w:t>Information om registrerande och ordinerande vårdpersonal.</w:t>
            </w:r>
          </w:p>
        </w:tc>
        <w:tc>
          <w:tcPr>
            <w:tcW w:w="1349" w:type="dxa"/>
          </w:tcPr>
          <w:p w14:paraId="462385C2" w14:textId="77777777" w:rsidR="002C474D" w:rsidRDefault="002C474D" w:rsidP="009C6F5A"/>
        </w:tc>
      </w:tr>
      <w:tr w:rsidR="002C474D" w14:paraId="26AB4742" w14:textId="77777777" w:rsidTr="009C6F5A">
        <w:tc>
          <w:tcPr>
            <w:tcW w:w="1858" w:type="dxa"/>
          </w:tcPr>
          <w:p w14:paraId="376D69BD" w14:textId="77777777" w:rsidR="002C474D" w:rsidRDefault="002C474D" w:rsidP="009C6F5A">
            <w:r>
              <w:t>forandrandeForskrivare</w:t>
            </w:r>
          </w:p>
        </w:tc>
        <w:tc>
          <w:tcPr>
            <w:tcW w:w="1858" w:type="dxa"/>
          </w:tcPr>
          <w:p w14:paraId="7B7E444F" w14:textId="77777777" w:rsidR="002C474D" w:rsidRDefault="001B1B9B" w:rsidP="009C6F5A">
            <w:hyperlink w:anchor="Forskrivareinformation">
              <w:r w:rsidR="002C474D">
                <w:rPr>
                  <w:rStyle w:val="Hyperlnk"/>
                </w:rPr>
                <w:t>Forskrivareinformation</w:t>
              </w:r>
            </w:hyperlink>
          </w:p>
        </w:tc>
        <w:tc>
          <w:tcPr>
            <w:tcW w:w="820" w:type="dxa"/>
          </w:tcPr>
          <w:p w14:paraId="360F83EF" w14:textId="77777777" w:rsidR="002C474D" w:rsidRDefault="002C474D" w:rsidP="009C6F5A">
            <w:r>
              <w:t>0..1</w:t>
            </w:r>
          </w:p>
        </w:tc>
        <w:tc>
          <w:tcPr>
            <w:tcW w:w="3402" w:type="dxa"/>
          </w:tcPr>
          <w:p w14:paraId="0C453D9F" w14:textId="77777777" w:rsidR="002C474D" w:rsidRDefault="002C474D" w:rsidP="009C6F5A">
            <w:r>
              <w:t>Förändrande förskrivare.</w:t>
            </w:r>
          </w:p>
        </w:tc>
        <w:tc>
          <w:tcPr>
            <w:tcW w:w="1349" w:type="dxa"/>
          </w:tcPr>
          <w:p w14:paraId="5759AF6A" w14:textId="77777777" w:rsidR="002C474D" w:rsidRDefault="002C474D" w:rsidP="009C6F5A"/>
        </w:tc>
      </w:tr>
      <w:tr w:rsidR="002C474D" w14:paraId="5B820741" w14:textId="77777777" w:rsidTr="009C6F5A">
        <w:tc>
          <w:tcPr>
            <w:tcW w:w="1858" w:type="dxa"/>
          </w:tcPr>
          <w:p w14:paraId="13D968F9" w14:textId="77777777" w:rsidR="002C474D" w:rsidRDefault="002C474D" w:rsidP="009C6F5A">
            <w:r>
              <w:t>forskrivarensKontaktuppgift</w:t>
            </w:r>
          </w:p>
        </w:tc>
        <w:tc>
          <w:tcPr>
            <w:tcW w:w="1858" w:type="dxa"/>
          </w:tcPr>
          <w:p w14:paraId="169CE290" w14:textId="77777777" w:rsidR="002C474D" w:rsidRDefault="001B1B9B" w:rsidP="009C6F5A">
            <w:hyperlink w:anchor="Kontaktuppgift">
              <w:r w:rsidR="002C474D">
                <w:rPr>
                  <w:rStyle w:val="Hyperlnk"/>
                </w:rPr>
                <w:t>Kontaktuppgift</w:t>
              </w:r>
            </w:hyperlink>
          </w:p>
        </w:tc>
        <w:tc>
          <w:tcPr>
            <w:tcW w:w="820" w:type="dxa"/>
          </w:tcPr>
          <w:p w14:paraId="1BAC7A71" w14:textId="77777777" w:rsidR="002C474D" w:rsidRDefault="002C474D" w:rsidP="009C6F5A">
            <w:r>
              <w:t>0..1</w:t>
            </w:r>
          </w:p>
        </w:tc>
        <w:tc>
          <w:tcPr>
            <w:tcW w:w="3402" w:type="dxa"/>
          </w:tcPr>
          <w:p w14:paraId="42E20982" w14:textId="77777777" w:rsidR="002C474D" w:rsidRDefault="002C474D" w:rsidP="009C6F5A">
            <w:r>
              <w:t>Förskrivarens kontaktuppgifter.</w:t>
            </w:r>
          </w:p>
        </w:tc>
        <w:tc>
          <w:tcPr>
            <w:tcW w:w="1349" w:type="dxa"/>
          </w:tcPr>
          <w:p w14:paraId="74938C80" w14:textId="77777777" w:rsidR="002C474D" w:rsidRDefault="002C474D" w:rsidP="009C6F5A"/>
        </w:tc>
      </w:tr>
      <w:tr w:rsidR="002C474D" w14:paraId="6E680F9F" w14:textId="77777777" w:rsidTr="009C6F5A">
        <w:tc>
          <w:tcPr>
            <w:tcW w:w="1858" w:type="dxa"/>
          </w:tcPr>
          <w:p w14:paraId="265D3317" w14:textId="77777777" w:rsidR="002C474D" w:rsidRDefault="002C474D" w:rsidP="009C6F5A">
            <w:r>
              <w:t>ordinationsId</w:t>
            </w:r>
          </w:p>
        </w:tc>
        <w:tc>
          <w:tcPr>
            <w:tcW w:w="1858" w:type="dxa"/>
          </w:tcPr>
          <w:p w14:paraId="607DB11A" w14:textId="77777777" w:rsidR="002C474D" w:rsidRDefault="002C474D" w:rsidP="009C6F5A">
            <w:r>
              <w:t>string</w:t>
            </w:r>
          </w:p>
        </w:tc>
        <w:tc>
          <w:tcPr>
            <w:tcW w:w="820" w:type="dxa"/>
          </w:tcPr>
          <w:p w14:paraId="510011AE" w14:textId="77777777" w:rsidR="002C474D" w:rsidRDefault="002C474D" w:rsidP="009C6F5A">
            <w:r>
              <w:t>1..1</w:t>
            </w:r>
          </w:p>
        </w:tc>
        <w:tc>
          <w:tcPr>
            <w:tcW w:w="3402" w:type="dxa"/>
          </w:tcPr>
          <w:p w14:paraId="0AB314E2" w14:textId="77777777" w:rsidR="002C474D" w:rsidRDefault="002C474D" w:rsidP="009C6F5A">
            <w:r>
              <w:t>Referens till ordination att sätta ut.</w:t>
            </w:r>
          </w:p>
        </w:tc>
        <w:tc>
          <w:tcPr>
            <w:tcW w:w="1349" w:type="dxa"/>
          </w:tcPr>
          <w:p w14:paraId="1334DF52" w14:textId="77777777" w:rsidR="002C474D" w:rsidRDefault="002C474D" w:rsidP="009C6F5A">
            <w:r>
              <w:t>1..36</w:t>
            </w:r>
          </w:p>
        </w:tc>
      </w:tr>
      <w:tr w:rsidR="002C474D" w14:paraId="5DC505EB" w14:textId="77777777" w:rsidTr="009C6F5A">
        <w:tc>
          <w:tcPr>
            <w:tcW w:w="1858" w:type="dxa"/>
          </w:tcPr>
          <w:p w14:paraId="292C47DD" w14:textId="77777777" w:rsidR="002C474D" w:rsidRDefault="002C474D" w:rsidP="009C6F5A">
            <w:r>
              <w:t>utsattning</w:t>
            </w:r>
          </w:p>
        </w:tc>
        <w:tc>
          <w:tcPr>
            <w:tcW w:w="1858" w:type="dxa"/>
          </w:tcPr>
          <w:p w14:paraId="22CDC1ED" w14:textId="77777777" w:rsidR="002C474D" w:rsidRDefault="001B1B9B" w:rsidP="009C6F5A">
            <w:hyperlink w:anchor="UtsattningsunderlagBas">
              <w:r w:rsidR="002C474D">
                <w:rPr>
                  <w:rStyle w:val="Hyperlnk"/>
                </w:rPr>
                <w:t>UtsattningsunderlagBas</w:t>
              </w:r>
            </w:hyperlink>
          </w:p>
        </w:tc>
        <w:tc>
          <w:tcPr>
            <w:tcW w:w="820" w:type="dxa"/>
          </w:tcPr>
          <w:p w14:paraId="4A95765E" w14:textId="77777777" w:rsidR="002C474D" w:rsidRDefault="002C474D" w:rsidP="009C6F5A">
            <w:r>
              <w:t>1..1</w:t>
            </w:r>
          </w:p>
        </w:tc>
        <w:tc>
          <w:tcPr>
            <w:tcW w:w="3402" w:type="dxa"/>
          </w:tcPr>
          <w:p w14:paraId="62EAC2BF" w14:textId="77777777" w:rsidR="002C474D" w:rsidRDefault="002C474D" w:rsidP="009C6F5A">
            <w:r>
              <w:t>Utsättningsinformation.</w:t>
            </w:r>
          </w:p>
        </w:tc>
        <w:tc>
          <w:tcPr>
            <w:tcW w:w="1349" w:type="dxa"/>
          </w:tcPr>
          <w:p w14:paraId="633E07FB" w14:textId="77777777" w:rsidR="002C474D" w:rsidRDefault="002C474D" w:rsidP="009C6F5A"/>
        </w:tc>
      </w:tr>
      <w:tr w:rsidR="002C474D" w14:paraId="3B0A22DD" w14:textId="77777777" w:rsidTr="009C6F5A">
        <w:tc>
          <w:tcPr>
            <w:tcW w:w="1858" w:type="dxa"/>
          </w:tcPr>
          <w:p w14:paraId="6A80EB20" w14:textId="77777777" w:rsidR="002C474D" w:rsidRDefault="002C474D" w:rsidP="009C6F5A">
            <w:r>
              <w:t>expeditionsunderlag</w:t>
            </w:r>
          </w:p>
        </w:tc>
        <w:tc>
          <w:tcPr>
            <w:tcW w:w="1858" w:type="dxa"/>
          </w:tcPr>
          <w:p w14:paraId="6EC913E6" w14:textId="77777777" w:rsidR="002C474D" w:rsidRDefault="001B1B9B" w:rsidP="009C6F5A">
            <w:hyperlink w:anchor="ForskrivningsinsattningBas">
              <w:r w:rsidR="002C474D">
                <w:rPr>
                  <w:rStyle w:val="Hyperlnk"/>
                </w:rPr>
                <w:t>ForskrivningsinsattningBas</w:t>
              </w:r>
            </w:hyperlink>
          </w:p>
        </w:tc>
        <w:tc>
          <w:tcPr>
            <w:tcW w:w="820" w:type="dxa"/>
          </w:tcPr>
          <w:p w14:paraId="330D4043" w14:textId="77777777" w:rsidR="002C474D" w:rsidRDefault="002C474D" w:rsidP="009C6F5A">
            <w:r>
              <w:t>0..1</w:t>
            </w:r>
          </w:p>
        </w:tc>
        <w:tc>
          <w:tcPr>
            <w:tcW w:w="3402" w:type="dxa"/>
          </w:tcPr>
          <w:p w14:paraId="1E671EC9" w14:textId="77777777" w:rsidR="002C474D" w:rsidRDefault="002C474D" w:rsidP="009C6F5A">
            <w:r>
              <w:t>Underlag för förskrivningsinsättning.</w:t>
            </w:r>
          </w:p>
        </w:tc>
        <w:tc>
          <w:tcPr>
            <w:tcW w:w="1349" w:type="dxa"/>
          </w:tcPr>
          <w:p w14:paraId="7514D3B1" w14:textId="77777777" w:rsidR="002C474D" w:rsidRDefault="002C474D" w:rsidP="009C6F5A"/>
        </w:tc>
      </w:tr>
      <w:tr w:rsidR="002C474D" w14:paraId="296C3301" w14:textId="77777777" w:rsidTr="009C6F5A">
        <w:tc>
          <w:tcPr>
            <w:tcW w:w="1858" w:type="dxa"/>
          </w:tcPr>
          <w:p w14:paraId="0EE851FA" w14:textId="77777777" w:rsidR="002C474D" w:rsidRDefault="002C474D" w:rsidP="009C6F5A">
            <w:r>
              <w:t>insattning</w:t>
            </w:r>
          </w:p>
        </w:tc>
        <w:tc>
          <w:tcPr>
            <w:tcW w:w="1858" w:type="dxa"/>
          </w:tcPr>
          <w:p w14:paraId="019DA78F" w14:textId="77777777" w:rsidR="002C474D" w:rsidRDefault="001B1B9B" w:rsidP="009C6F5A">
            <w:hyperlink w:anchor="InsattningsunderlagBas">
              <w:r w:rsidR="002C474D">
                <w:rPr>
                  <w:rStyle w:val="Hyperlnk"/>
                </w:rPr>
                <w:t>InsattningsunderlagBas</w:t>
              </w:r>
            </w:hyperlink>
          </w:p>
        </w:tc>
        <w:tc>
          <w:tcPr>
            <w:tcW w:w="820" w:type="dxa"/>
          </w:tcPr>
          <w:p w14:paraId="1831D438" w14:textId="77777777" w:rsidR="002C474D" w:rsidRDefault="002C474D" w:rsidP="009C6F5A">
            <w:r>
              <w:t>1..1</w:t>
            </w:r>
          </w:p>
        </w:tc>
        <w:tc>
          <w:tcPr>
            <w:tcW w:w="3402" w:type="dxa"/>
          </w:tcPr>
          <w:p w14:paraId="4AA735D2" w14:textId="77777777" w:rsidR="002C474D" w:rsidRDefault="002C474D" w:rsidP="009C6F5A">
            <w:r>
              <w:t>Insättningsinformation.</w:t>
            </w:r>
          </w:p>
        </w:tc>
        <w:tc>
          <w:tcPr>
            <w:tcW w:w="1349" w:type="dxa"/>
          </w:tcPr>
          <w:p w14:paraId="0BC89797" w14:textId="77777777" w:rsidR="002C474D" w:rsidRDefault="002C474D" w:rsidP="009C6F5A"/>
        </w:tc>
      </w:tr>
      <w:tr w:rsidR="002C474D" w14:paraId="7FFA7F1C" w14:textId="77777777" w:rsidTr="009C6F5A">
        <w:tc>
          <w:tcPr>
            <w:tcW w:w="1858" w:type="dxa"/>
          </w:tcPr>
          <w:p w14:paraId="36ED7B37" w14:textId="77777777" w:rsidR="002C474D" w:rsidRDefault="002C474D" w:rsidP="009C6F5A">
            <w:r>
              <w:t>ordination</w:t>
            </w:r>
          </w:p>
        </w:tc>
        <w:tc>
          <w:tcPr>
            <w:tcW w:w="1858" w:type="dxa"/>
          </w:tcPr>
          <w:p w14:paraId="4F9CBC41" w14:textId="77777777" w:rsidR="002C474D" w:rsidRDefault="001B1B9B" w:rsidP="009C6F5A">
            <w:hyperlink w:anchor="LakemedelsordinationsunderlagBas">
              <w:r w:rsidR="002C474D">
                <w:rPr>
                  <w:rStyle w:val="Hyperlnk"/>
                </w:rPr>
                <w:t>LakemedelsordinationsunderlagBas</w:t>
              </w:r>
            </w:hyperlink>
          </w:p>
        </w:tc>
        <w:tc>
          <w:tcPr>
            <w:tcW w:w="820" w:type="dxa"/>
          </w:tcPr>
          <w:p w14:paraId="4AEEEA32" w14:textId="77777777" w:rsidR="002C474D" w:rsidRDefault="002C474D" w:rsidP="009C6F5A">
            <w:r>
              <w:t>1..1</w:t>
            </w:r>
          </w:p>
        </w:tc>
        <w:tc>
          <w:tcPr>
            <w:tcW w:w="3402" w:type="dxa"/>
          </w:tcPr>
          <w:p w14:paraId="4A9B5F2C" w14:textId="77777777" w:rsidR="002C474D" w:rsidRDefault="002C474D" w:rsidP="009C6F5A">
            <w:r>
              <w:t>Ordinationsinformation.</w:t>
            </w:r>
          </w:p>
        </w:tc>
        <w:tc>
          <w:tcPr>
            <w:tcW w:w="1349" w:type="dxa"/>
          </w:tcPr>
          <w:p w14:paraId="459F011D" w14:textId="77777777" w:rsidR="002C474D" w:rsidRDefault="002C474D" w:rsidP="009C6F5A"/>
        </w:tc>
      </w:tr>
      <w:tr w:rsidR="002C474D" w14:paraId="6EB5DE57" w14:textId="77777777" w:rsidTr="009C6F5A">
        <w:tc>
          <w:tcPr>
            <w:tcW w:w="1858" w:type="dxa"/>
          </w:tcPr>
          <w:p w14:paraId="47EB639C" w14:textId="77777777" w:rsidR="002C474D" w:rsidRDefault="002C474D" w:rsidP="009C6F5A">
            <w:r>
              <w:t>patient</w:t>
            </w:r>
          </w:p>
        </w:tc>
        <w:tc>
          <w:tcPr>
            <w:tcW w:w="1858" w:type="dxa"/>
          </w:tcPr>
          <w:p w14:paraId="2C593D0D" w14:textId="77777777" w:rsidR="002C474D" w:rsidRDefault="001B1B9B" w:rsidP="009C6F5A">
            <w:hyperlink w:anchor="Patient">
              <w:r w:rsidR="002C474D">
                <w:rPr>
                  <w:rStyle w:val="Hyperlnk"/>
                </w:rPr>
                <w:t>Patient</w:t>
              </w:r>
            </w:hyperlink>
          </w:p>
        </w:tc>
        <w:tc>
          <w:tcPr>
            <w:tcW w:w="820" w:type="dxa"/>
          </w:tcPr>
          <w:p w14:paraId="7687EC58" w14:textId="77777777" w:rsidR="002C474D" w:rsidRDefault="002C474D" w:rsidP="009C6F5A">
            <w:r>
              <w:t>1..1</w:t>
            </w:r>
          </w:p>
        </w:tc>
        <w:tc>
          <w:tcPr>
            <w:tcW w:w="3402" w:type="dxa"/>
          </w:tcPr>
          <w:p w14:paraId="5782D6E4" w14:textId="77777777" w:rsidR="002C474D" w:rsidRDefault="002C474D" w:rsidP="009C6F5A">
            <w:r>
              <w:t>Patientens identifikationsobjekt.</w:t>
            </w:r>
          </w:p>
        </w:tc>
        <w:tc>
          <w:tcPr>
            <w:tcW w:w="1349" w:type="dxa"/>
          </w:tcPr>
          <w:p w14:paraId="517ACA75" w14:textId="77777777" w:rsidR="002C474D" w:rsidRDefault="002C474D" w:rsidP="009C6F5A"/>
        </w:tc>
      </w:tr>
      <w:tr w:rsidR="002C474D" w14:paraId="2896E1AD" w14:textId="77777777" w:rsidTr="009C6F5A">
        <w:tc>
          <w:tcPr>
            <w:tcW w:w="1858" w:type="dxa"/>
          </w:tcPr>
          <w:p w14:paraId="521FA8C4" w14:textId="77777777" w:rsidR="002C474D" w:rsidRDefault="002C474D" w:rsidP="009C6F5A">
            <w:r>
              <w:t>klientinformation</w:t>
            </w:r>
          </w:p>
        </w:tc>
        <w:tc>
          <w:tcPr>
            <w:tcW w:w="1858" w:type="dxa"/>
          </w:tcPr>
          <w:p w14:paraId="239A361B" w14:textId="77777777" w:rsidR="002C474D" w:rsidRDefault="001B1B9B" w:rsidP="009C6F5A">
            <w:hyperlink w:anchor="Klientinformation">
              <w:r w:rsidR="002C474D">
                <w:rPr>
                  <w:rStyle w:val="Hyperlnk"/>
                </w:rPr>
                <w:t>Klientinformation</w:t>
              </w:r>
            </w:hyperlink>
          </w:p>
        </w:tc>
        <w:tc>
          <w:tcPr>
            <w:tcW w:w="820" w:type="dxa"/>
          </w:tcPr>
          <w:p w14:paraId="6E1A678C" w14:textId="77777777" w:rsidR="002C474D" w:rsidRDefault="002C474D" w:rsidP="009C6F5A">
            <w:r>
              <w:t>0..1</w:t>
            </w:r>
          </w:p>
        </w:tc>
        <w:tc>
          <w:tcPr>
            <w:tcW w:w="3402" w:type="dxa"/>
          </w:tcPr>
          <w:p w14:paraId="0603597A" w14:textId="1346E363" w:rsidR="002C474D" w:rsidRDefault="002C474D" w:rsidP="009C6F5A">
            <w:r>
              <w:t xml:space="preserve">Klientinformation innehållande anropande systems information. Obligatorisk information vid anrop till </w:t>
            </w:r>
            <w:ins w:id="928" w:author="Maria Wettermark" w:date="2014-10-20T10:52:00Z">
              <w:r w:rsidR="00961FE4" w:rsidRPr="00961FE4">
                <w:t>Receptdepå human</w:t>
              </w:r>
            </w:ins>
            <w:del w:id="929" w:author="Maria Wettermark" w:date="2014-10-20T10:52:00Z">
              <w:r w:rsidDel="00961FE4">
                <w:delText>receptregister</w:delText>
              </w:r>
            </w:del>
            <w:r>
              <w:t>.</w:t>
            </w:r>
          </w:p>
        </w:tc>
        <w:tc>
          <w:tcPr>
            <w:tcW w:w="1349" w:type="dxa"/>
          </w:tcPr>
          <w:p w14:paraId="498C5B49" w14:textId="77777777" w:rsidR="002C474D" w:rsidRDefault="002C474D" w:rsidP="009C6F5A"/>
        </w:tc>
      </w:tr>
      <w:tr w:rsidR="002C474D" w:rsidRPr="0038015E" w14:paraId="5AEA0BF8" w14:textId="77777777" w:rsidTr="009C6F5A">
        <w:tc>
          <w:tcPr>
            <w:tcW w:w="9287" w:type="dxa"/>
            <w:gridSpan w:val="5"/>
          </w:tcPr>
          <w:p w14:paraId="3F5C81BD" w14:textId="77777777" w:rsidR="002C474D" w:rsidRDefault="002C474D" w:rsidP="009C6F5A">
            <w:r>
              <w:rPr>
                <w:i/>
              </w:rPr>
              <w:t>Skicka in ett av följande element:</w:t>
            </w:r>
          </w:p>
        </w:tc>
      </w:tr>
      <w:tr w:rsidR="002C474D" w14:paraId="0192BAD9" w14:textId="77777777" w:rsidTr="009C6F5A">
        <w:tc>
          <w:tcPr>
            <w:tcW w:w="1858" w:type="dxa"/>
          </w:tcPr>
          <w:p w14:paraId="5FDA20E7" w14:textId="77777777" w:rsidR="002C474D" w:rsidRDefault="002C474D" w:rsidP="009C6F5A">
            <w:r>
              <w:lastRenderedPageBreak/>
              <w:t>forskrivningsmakulering</w:t>
            </w:r>
          </w:p>
        </w:tc>
        <w:tc>
          <w:tcPr>
            <w:tcW w:w="1858" w:type="dxa"/>
          </w:tcPr>
          <w:p w14:paraId="4E2D28C4" w14:textId="77777777" w:rsidR="002C474D" w:rsidRDefault="001B1B9B" w:rsidP="009C6F5A">
            <w:hyperlink w:anchor="ForskrivningsmakuleringsunderlagBas">
              <w:r w:rsidR="002C474D">
                <w:rPr>
                  <w:rStyle w:val="Hyperlnk"/>
                </w:rPr>
                <w:t>ForskrivningsmakuleringsunderlagBas</w:t>
              </w:r>
            </w:hyperlink>
          </w:p>
        </w:tc>
        <w:tc>
          <w:tcPr>
            <w:tcW w:w="820" w:type="dxa"/>
          </w:tcPr>
          <w:p w14:paraId="3581C1CB" w14:textId="77777777" w:rsidR="002C474D" w:rsidRDefault="002C474D" w:rsidP="009C6F5A">
            <w:r>
              <w:t>1..1</w:t>
            </w:r>
          </w:p>
        </w:tc>
        <w:tc>
          <w:tcPr>
            <w:tcW w:w="3402" w:type="dxa"/>
          </w:tcPr>
          <w:p w14:paraId="4DF45360" w14:textId="77777777" w:rsidR="002C474D" w:rsidRDefault="002C474D" w:rsidP="009C6F5A">
            <w:r>
              <w:t>Del av val.</w:t>
            </w:r>
          </w:p>
        </w:tc>
        <w:tc>
          <w:tcPr>
            <w:tcW w:w="1349" w:type="dxa"/>
          </w:tcPr>
          <w:p w14:paraId="312F606B" w14:textId="77777777" w:rsidR="002C474D" w:rsidRDefault="002C474D" w:rsidP="009C6F5A"/>
        </w:tc>
      </w:tr>
      <w:tr w:rsidR="002C474D" w14:paraId="424F5B07" w14:textId="77777777" w:rsidTr="009C6F5A">
        <w:tc>
          <w:tcPr>
            <w:tcW w:w="1858" w:type="dxa"/>
          </w:tcPr>
          <w:p w14:paraId="7516BF5E" w14:textId="77777777" w:rsidR="002C474D" w:rsidRDefault="002C474D" w:rsidP="009C6F5A">
            <w:r>
              <w:t>forskrivningsutsattning</w:t>
            </w:r>
          </w:p>
        </w:tc>
        <w:tc>
          <w:tcPr>
            <w:tcW w:w="1858" w:type="dxa"/>
          </w:tcPr>
          <w:p w14:paraId="04B85D42" w14:textId="77777777" w:rsidR="002C474D" w:rsidRDefault="001B1B9B" w:rsidP="009C6F5A">
            <w:hyperlink w:anchor="ForskrivningsutsattningsunderlagBas">
              <w:r w:rsidR="002C474D">
                <w:rPr>
                  <w:rStyle w:val="Hyperlnk"/>
                </w:rPr>
                <w:t>ForskrivningsutsattningsunderlagBas</w:t>
              </w:r>
            </w:hyperlink>
          </w:p>
        </w:tc>
        <w:tc>
          <w:tcPr>
            <w:tcW w:w="820" w:type="dxa"/>
          </w:tcPr>
          <w:p w14:paraId="2FDE5F68" w14:textId="77777777" w:rsidR="002C474D" w:rsidRDefault="002C474D" w:rsidP="009C6F5A">
            <w:r>
              <w:t>1..1</w:t>
            </w:r>
          </w:p>
        </w:tc>
        <w:tc>
          <w:tcPr>
            <w:tcW w:w="3402" w:type="dxa"/>
          </w:tcPr>
          <w:p w14:paraId="00FED5A1" w14:textId="77777777" w:rsidR="002C474D" w:rsidRDefault="002C474D" w:rsidP="009C6F5A">
            <w:r>
              <w:t>Del av val.</w:t>
            </w:r>
          </w:p>
        </w:tc>
        <w:tc>
          <w:tcPr>
            <w:tcW w:w="1349" w:type="dxa"/>
          </w:tcPr>
          <w:p w14:paraId="4B56217B" w14:textId="77777777" w:rsidR="002C474D" w:rsidRDefault="002C474D" w:rsidP="009C6F5A"/>
        </w:tc>
      </w:tr>
    </w:tbl>
    <w:p w14:paraId="2410FBE2" w14:textId="77777777" w:rsidR="009147EE" w:rsidRDefault="009147EE" w:rsidP="009147EE"/>
    <w:p w14:paraId="3A9BDDE0" w14:textId="77777777" w:rsidR="009147EE" w:rsidRDefault="009147EE" w:rsidP="00A712B4">
      <w:pPr>
        <w:pStyle w:val="Rubrik41"/>
      </w:pPr>
      <w:bookmarkStart w:id="930" w:name="ChangePrescriptionResponseType"/>
      <w:r>
        <w:t> ChangePrescriptionResponseType</w:t>
      </w:r>
      <w:bookmarkEnd w:id="93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7D61A7F5" w14:textId="77777777" w:rsidTr="009C6F5A">
        <w:tc>
          <w:tcPr>
            <w:tcW w:w="1858" w:type="dxa"/>
            <w:shd w:val="clear" w:color="auto" w:fill="4F81BD" w:themeFill="accent1"/>
          </w:tcPr>
          <w:p w14:paraId="302EA194"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07F96D9B"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06EE87B0"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07D81D25"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08E2BC62" w14:textId="77777777" w:rsidR="002C474D" w:rsidRDefault="002C474D" w:rsidP="009C6F5A">
            <w:pPr>
              <w:rPr>
                <w:b/>
                <w:bCs/>
                <w:color w:val="FFFFFF" w:themeColor="background1"/>
              </w:rPr>
            </w:pPr>
            <w:r>
              <w:rPr>
                <w:b/>
                <w:bCs/>
                <w:color w:val="FFFFFF" w:themeColor="background1"/>
              </w:rPr>
              <w:t>Fältlängder</w:t>
            </w:r>
          </w:p>
        </w:tc>
      </w:tr>
      <w:tr w:rsidR="002C474D" w14:paraId="07EEE9E6" w14:textId="77777777" w:rsidTr="009C6F5A">
        <w:tc>
          <w:tcPr>
            <w:tcW w:w="1858" w:type="dxa"/>
          </w:tcPr>
          <w:p w14:paraId="2675503A" w14:textId="77777777" w:rsidR="002C474D" w:rsidRDefault="002C474D" w:rsidP="009C6F5A">
            <w:r>
              <w:t>ordinationsId</w:t>
            </w:r>
          </w:p>
        </w:tc>
        <w:tc>
          <w:tcPr>
            <w:tcW w:w="1858" w:type="dxa"/>
          </w:tcPr>
          <w:p w14:paraId="7D937C09" w14:textId="77777777" w:rsidR="002C474D" w:rsidRDefault="002C474D" w:rsidP="009C6F5A">
            <w:r>
              <w:t>string</w:t>
            </w:r>
          </w:p>
        </w:tc>
        <w:tc>
          <w:tcPr>
            <w:tcW w:w="820" w:type="dxa"/>
          </w:tcPr>
          <w:p w14:paraId="1E0A639A" w14:textId="77777777" w:rsidR="002C474D" w:rsidRDefault="002C474D" w:rsidP="009C6F5A">
            <w:r>
              <w:t>0..1</w:t>
            </w:r>
          </w:p>
        </w:tc>
        <w:tc>
          <w:tcPr>
            <w:tcW w:w="3402" w:type="dxa"/>
          </w:tcPr>
          <w:p w14:paraId="0F9BC7DE" w14:textId="77777777" w:rsidR="002C474D" w:rsidRDefault="002C474D" w:rsidP="009C6F5A">
            <w:r>
              <w:t>Referens till ordination som skapats.</w:t>
            </w:r>
          </w:p>
        </w:tc>
        <w:tc>
          <w:tcPr>
            <w:tcW w:w="1349" w:type="dxa"/>
          </w:tcPr>
          <w:p w14:paraId="664F369C" w14:textId="77777777" w:rsidR="002C474D" w:rsidRDefault="002C474D" w:rsidP="009C6F5A">
            <w:r>
              <w:t>1..36</w:t>
            </w:r>
          </w:p>
        </w:tc>
      </w:tr>
      <w:tr w:rsidR="002C474D" w14:paraId="5E807AF7" w14:textId="77777777" w:rsidTr="009C6F5A">
        <w:tc>
          <w:tcPr>
            <w:tcW w:w="1858" w:type="dxa"/>
          </w:tcPr>
          <w:p w14:paraId="738FCD41" w14:textId="77777777" w:rsidR="002C474D" w:rsidRDefault="002C474D" w:rsidP="009C6F5A">
            <w:r>
              <w:t>uppdateradUnderlagstidpunkt</w:t>
            </w:r>
          </w:p>
        </w:tc>
        <w:tc>
          <w:tcPr>
            <w:tcW w:w="1858" w:type="dxa"/>
          </w:tcPr>
          <w:p w14:paraId="6EC2395C" w14:textId="77777777" w:rsidR="002C474D" w:rsidRDefault="002C474D" w:rsidP="009C6F5A">
            <w:r>
              <w:t>dateTime</w:t>
            </w:r>
          </w:p>
        </w:tc>
        <w:tc>
          <w:tcPr>
            <w:tcW w:w="820" w:type="dxa"/>
          </w:tcPr>
          <w:p w14:paraId="2C1F7D47" w14:textId="77777777" w:rsidR="002C474D" w:rsidRDefault="002C474D" w:rsidP="009C6F5A">
            <w:r>
              <w:t>0..1</w:t>
            </w:r>
          </w:p>
        </w:tc>
        <w:tc>
          <w:tcPr>
            <w:tcW w:w="3402" w:type="dxa"/>
          </w:tcPr>
          <w:p w14:paraId="4F15D433" w14:textId="77777777" w:rsidR="002C474D" w:rsidRDefault="002C474D" w:rsidP="009C6F5A">
            <w:r>
              <w:t>Tidpunkt för uppdaterat underlag för patient.</w:t>
            </w:r>
          </w:p>
        </w:tc>
        <w:tc>
          <w:tcPr>
            <w:tcW w:w="1349" w:type="dxa"/>
          </w:tcPr>
          <w:p w14:paraId="137A8657" w14:textId="77777777" w:rsidR="002C474D" w:rsidRDefault="002C474D" w:rsidP="009C6F5A"/>
        </w:tc>
      </w:tr>
      <w:tr w:rsidR="002C474D" w14:paraId="58A42074" w14:textId="77777777" w:rsidTr="009C6F5A">
        <w:tc>
          <w:tcPr>
            <w:tcW w:w="1858" w:type="dxa"/>
          </w:tcPr>
          <w:p w14:paraId="01FA3AE3" w14:textId="77777777" w:rsidR="002C474D" w:rsidRDefault="002C474D" w:rsidP="009C6F5A">
            <w:r>
              <w:t>vokresultat</w:t>
            </w:r>
          </w:p>
        </w:tc>
        <w:tc>
          <w:tcPr>
            <w:tcW w:w="1858" w:type="dxa"/>
          </w:tcPr>
          <w:p w14:paraId="77B1D22E" w14:textId="77777777" w:rsidR="002C474D" w:rsidRDefault="001B1B9B" w:rsidP="009C6F5A">
            <w:hyperlink w:anchor="VOKResultat">
              <w:r w:rsidR="002C474D">
                <w:rPr>
                  <w:rStyle w:val="Hyperlnk"/>
                </w:rPr>
                <w:t>VOKResultat</w:t>
              </w:r>
            </w:hyperlink>
          </w:p>
        </w:tc>
        <w:tc>
          <w:tcPr>
            <w:tcW w:w="820" w:type="dxa"/>
          </w:tcPr>
          <w:p w14:paraId="7BD925FF" w14:textId="77777777" w:rsidR="002C474D" w:rsidRDefault="002C474D" w:rsidP="009C6F5A">
            <w:r>
              <w:t>0..3</w:t>
            </w:r>
          </w:p>
        </w:tc>
        <w:tc>
          <w:tcPr>
            <w:tcW w:w="3402" w:type="dxa"/>
          </w:tcPr>
          <w:p w14:paraId="54939EFF" w14:textId="77777777" w:rsidR="002C474D" w:rsidRDefault="002C474D" w:rsidP="009C6F5A">
            <w:r>
              <w:t>Resultat från VOK-INS, VOK-UTS.</w:t>
            </w:r>
          </w:p>
        </w:tc>
        <w:tc>
          <w:tcPr>
            <w:tcW w:w="1349" w:type="dxa"/>
          </w:tcPr>
          <w:p w14:paraId="3E47841D" w14:textId="77777777" w:rsidR="002C474D" w:rsidRDefault="002C474D" w:rsidP="009C6F5A"/>
        </w:tc>
      </w:tr>
      <w:tr w:rsidR="002C474D" w14:paraId="27817B7F" w14:textId="77777777" w:rsidTr="009C6F5A">
        <w:tc>
          <w:tcPr>
            <w:tcW w:w="1858" w:type="dxa"/>
          </w:tcPr>
          <w:p w14:paraId="2B7DECC4" w14:textId="77777777" w:rsidR="002C474D" w:rsidRDefault="002C474D" w:rsidP="009C6F5A">
            <w:r>
              <w:t>resultCode</w:t>
            </w:r>
          </w:p>
        </w:tc>
        <w:tc>
          <w:tcPr>
            <w:tcW w:w="1858" w:type="dxa"/>
          </w:tcPr>
          <w:p w14:paraId="18F0E0E4" w14:textId="77777777" w:rsidR="002C474D" w:rsidRDefault="001B1B9B" w:rsidP="009C6F5A">
            <w:hyperlink w:anchor="resultCodeEnum">
              <w:r w:rsidR="002C474D">
                <w:rPr>
                  <w:rStyle w:val="Hyperlnk"/>
                </w:rPr>
                <w:t>resultCodeEnum</w:t>
              </w:r>
            </w:hyperlink>
          </w:p>
        </w:tc>
        <w:tc>
          <w:tcPr>
            <w:tcW w:w="820" w:type="dxa"/>
          </w:tcPr>
          <w:p w14:paraId="6BF03B74" w14:textId="77777777" w:rsidR="002C474D" w:rsidRDefault="002C474D" w:rsidP="009C6F5A">
            <w:r>
              <w:t>1..1</w:t>
            </w:r>
          </w:p>
        </w:tc>
        <w:tc>
          <w:tcPr>
            <w:tcW w:w="3402" w:type="dxa"/>
          </w:tcPr>
          <w:p w14:paraId="7A25CCEB" w14:textId="77777777" w:rsidR="002C474D" w:rsidRDefault="002C474D" w:rsidP="009C6F5A">
            <w:r>
              <w:t>Resultatkod för anropet.</w:t>
            </w:r>
          </w:p>
        </w:tc>
        <w:tc>
          <w:tcPr>
            <w:tcW w:w="1349" w:type="dxa"/>
          </w:tcPr>
          <w:p w14:paraId="17335646" w14:textId="77777777" w:rsidR="002C474D" w:rsidRDefault="002C474D" w:rsidP="009C6F5A"/>
        </w:tc>
      </w:tr>
      <w:tr w:rsidR="002C474D" w14:paraId="75B976D9" w14:textId="77777777" w:rsidTr="009C6F5A">
        <w:tc>
          <w:tcPr>
            <w:tcW w:w="1858" w:type="dxa"/>
          </w:tcPr>
          <w:p w14:paraId="2D6B763A" w14:textId="77777777" w:rsidR="002C474D" w:rsidRDefault="002C474D" w:rsidP="009C6F5A">
            <w:r>
              <w:t>comment</w:t>
            </w:r>
          </w:p>
        </w:tc>
        <w:tc>
          <w:tcPr>
            <w:tcW w:w="1858" w:type="dxa"/>
          </w:tcPr>
          <w:p w14:paraId="0EA366AA" w14:textId="77777777" w:rsidR="002C474D" w:rsidRDefault="002C474D" w:rsidP="009C6F5A">
            <w:r>
              <w:t>string</w:t>
            </w:r>
          </w:p>
        </w:tc>
        <w:tc>
          <w:tcPr>
            <w:tcW w:w="820" w:type="dxa"/>
          </w:tcPr>
          <w:p w14:paraId="2DA64833" w14:textId="77777777" w:rsidR="002C474D" w:rsidRDefault="002C474D" w:rsidP="009C6F5A">
            <w:r>
              <w:t>0..1</w:t>
            </w:r>
          </w:p>
        </w:tc>
        <w:tc>
          <w:tcPr>
            <w:tcW w:w="3402" w:type="dxa"/>
          </w:tcPr>
          <w:p w14:paraId="5F2C8818" w14:textId="77777777" w:rsidR="002C474D" w:rsidRDefault="002C474D" w:rsidP="009C6F5A">
            <w:r>
              <w:t>Kommentar till eventuella fel eller varningar.</w:t>
            </w:r>
          </w:p>
        </w:tc>
        <w:tc>
          <w:tcPr>
            <w:tcW w:w="1349" w:type="dxa"/>
          </w:tcPr>
          <w:p w14:paraId="4A6DEA11" w14:textId="77777777" w:rsidR="002C474D" w:rsidRDefault="002C474D" w:rsidP="009C6F5A">
            <w:r>
              <w:t>1..1024</w:t>
            </w:r>
          </w:p>
        </w:tc>
      </w:tr>
    </w:tbl>
    <w:p w14:paraId="2E1B2006" w14:textId="77777777" w:rsidR="009147EE" w:rsidRDefault="009147EE" w:rsidP="009147EE"/>
    <w:p w14:paraId="32A4EB2E" w14:textId="77777777" w:rsidR="00415337" w:rsidRDefault="00415337" w:rsidP="00415337">
      <w:pPr>
        <w:pStyle w:val="Rubrik3"/>
      </w:pPr>
      <w:r>
        <w:t>Tjänstekontraktsspecifika krav och regler</w:t>
      </w:r>
    </w:p>
    <w:p w14:paraId="7BDF0379" w14:textId="77777777" w:rsidR="00415337" w:rsidRDefault="00415337" w:rsidP="00415337">
      <w:r>
        <w:t xml:space="preserve">Till denna informationsmängd finns regler som ej uttrycks i schemafilerna och tabellen ovan. Dessa återfinns nedan. </w:t>
      </w:r>
    </w:p>
    <w:p w14:paraId="359528E7" w14:textId="6E5321A5" w:rsidR="00415337" w:rsidRDefault="00415337">
      <w:pPr>
        <w:pStyle w:val="Normaltindrag"/>
        <w:numPr>
          <w:ilvl w:val="0"/>
          <w:numId w:val="12"/>
        </w:numPr>
        <w:rPr>
          <w:rFonts w:ascii="Arial" w:eastAsia="ヒラギノ角ゴ Pro W3" w:hAnsi="Arial"/>
          <w:noProof/>
          <w:color w:val="000000"/>
          <w:sz w:val="20"/>
          <w:szCs w:val="24"/>
          <w:lang w:eastAsia="en-US"/>
        </w:rPr>
        <w:pPrChange w:id="931" w:author="Krister Andersson" w:date="2014-05-15T11:29:00Z">
          <w:pPr>
            <w:pStyle w:val="Normaltindrag"/>
            <w:numPr>
              <w:numId w:val="17"/>
            </w:numPr>
            <w:ind w:left="720" w:hanging="360"/>
          </w:pPr>
        </w:pPrChange>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kontrollsamlingar VOK-UTS och </w:t>
      </w:r>
      <w:r w:rsidR="009612D8">
        <w:rPr>
          <w:rFonts w:ascii="Arial" w:eastAsia="ヒラギノ角ゴ Pro W3" w:hAnsi="Arial"/>
          <w:noProof/>
          <w:color w:val="000000"/>
          <w:sz w:val="20"/>
          <w:szCs w:val="24"/>
          <w:lang w:eastAsia="en-US"/>
        </w:rPr>
        <w:t>VOK-INS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3B1937">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364EE7C8" w14:textId="2A5D9D14" w:rsidR="00415337" w:rsidRPr="00114119" w:rsidRDefault="00415337">
      <w:pPr>
        <w:pStyle w:val="Normaltindrag"/>
        <w:numPr>
          <w:ilvl w:val="0"/>
          <w:numId w:val="12"/>
        </w:numPr>
        <w:rPr>
          <w:rFonts w:ascii="Arial" w:eastAsia="ヒラギノ角ゴ Pro W3" w:hAnsi="Arial"/>
          <w:noProof/>
          <w:color w:val="000000"/>
          <w:sz w:val="20"/>
          <w:szCs w:val="24"/>
          <w:lang w:eastAsia="en-US"/>
        </w:rPr>
        <w:pPrChange w:id="932" w:author="Krister Andersson" w:date="2014-05-15T11:29:00Z">
          <w:pPr>
            <w:pStyle w:val="Normaltindrag"/>
            <w:numPr>
              <w:numId w:val="17"/>
            </w:numPr>
            <w:ind w:left="720" w:hanging="360"/>
          </w:pPr>
        </w:pPrChange>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w:t>
      </w:r>
      <w:r w:rsidR="003B1937">
        <w:rPr>
          <w:rFonts w:ascii="Arial" w:eastAsia="ヒラギノ角ゴ Pro W3" w:hAnsi="Arial"/>
          <w:noProof/>
          <w:color w:val="000000"/>
          <w:sz w:val="20"/>
          <w:szCs w:val="24"/>
          <w:lang w:eastAsia="en-US"/>
        </w:rPr>
        <w:t xml:space="preserve">nligt kontrollsamlingar AFF-UTS, AFF-MAK </w:t>
      </w:r>
      <w:r>
        <w:rPr>
          <w:rFonts w:ascii="Arial" w:eastAsia="ヒラギノ角ゴ Pro W3" w:hAnsi="Arial"/>
          <w:noProof/>
          <w:color w:val="000000"/>
          <w:sz w:val="20"/>
          <w:szCs w:val="24"/>
          <w:lang w:eastAsia="en-US"/>
        </w:rPr>
        <w:t>och AFF-NOD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w:t>
      </w:r>
      <w:r w:rsidR="003B1937">
        <w:rPr>
          <w:rFonts w:ascii="Arial" w:eastAsia="ヒラギノ角ゴ Pro W3" w:hAnsi="Arial"/>
          <w:noProof/>
          <w:color w:val="000000"/>
          <w:sz w:val="20"/>
          <w:szCs w:val="24"/>
          <w:lang w:eastAsia="en-US"/>
        </w:rPr>
        <w:t>ument Automatisk format- och fö</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0C1EB089" w14:textId="77777777" w:rsidR="00415337" w:rsidRPr="002E79B8" w:rsidRDefault="00415337">
      <w:pPr>
        <w:pStyle w:val="Normaltindrag"/>
        <w:numPr>
          <w:ilvl w:val="0"/>
          <w:numId w:val="12"/>
        </w:numPr>
        <w:rPr>
          <w:rFonts w:ascii="Arial" w:eastAsia="ヒラギノ角ゴ Pro W3" w:hAnsi="Arial"/>
          <w:noProof/>
          <w:sz w:val="20"/>
          <w:szCs w:val="24"/>
          <w:lang w:eastAsia="en-US"/>
        </w:rPr>
        <w:pPrChange w:id="933" w:author="Krister Andersson" w:date="2014-05-15T11:29:00Z">
          <w:pPr>
            <w:pStyle w:val="Normaltindrag"/>
            <w:numPr>
              <w:numId w:val="17"/>
            </w:numPr>
            <w:ind w:left="720" w:hanging="360"/>
          </w:pPr>
        </w:pPrChange>
      </w:pPr>
      <w:r w:rsidRPr="002E79B8">
        <w:rPr>
          <w:rFonts w:ascii="Arial" w:eastAsia="ヒラギノ角ゴ Pro W3" w:hAnsi="Arial"/>
          <w:noProof/>
          <w:sz w:val="20"/>
          <w:szCs w:val="24"/>
          <w:lang w:eastAsia="en-US"/>
        </w:rPr>
        <w:t>Genomförs samtliga valideringar och VOK-kontroller utan några detekterade avvisningar</w:t>
      </w:r>
      <w:r>
        <w:rPr>
          <w:rFonts w:ascii="Arial" w:eastAsia="ヒラギノ角ゴ Pro W3" w:hAnsi="Arial"/>
          <w:noProof/>
          <w:sz w:val="20"/>
          <w:szCs w:val="24"/>
          <w:lang w:eastAsia="en-US"/>
        </w:rPr>
        <w:t xml:space="preserve"> görs ändring av ordinationen</w:t>
      </w:r>
      <w:r w:rsidRPr="002E79B8">
        <w:rPr>
          <w:rFonts w:ascii="Arial" w:eastAsia="ヒラギノ角ゴ Pro W3" w:hAnsi="Arial"/>
          <w:noProof/>
          <w:sz w:val="20"/>
          <w:szCs w:val="24"/>
          <w:lang w:eastAsia="en-US"/>
        </w:rPr>
        <w:t xml:space="preserve">. </w:t>
      </w:r>
      <w:r w:rsidRPr="00AD5CD8">
        <w:rPr>
          <w:rFonts w:ascii="Arial" w:eastAsia="ヒラギノ角ゴ Pro W3" w:hAnsi="Arial"/>
          <w:noProof/>
          <w:color w:val="000000"/>
          <w:sz w:val="20"/>
          <w:szCs w:val="24"/>
          <w:lang w:eastAsia="en-US"/>
        </w:rPr>
        <w:t xml:space="preserve">Om recept ska skapas/makuleras/sättas </w:t>
      </w:r>
      <w:r w:rsidRPr="002E79B8">
        <w:rPr>
          <w:rFonts w:ascii="Arial" w:eastAsia="ヒラギノ角ゴ Pro W3" w:hAnsi="Arial"/>
          <w:noProof/>
          <w:sz w:val="20"/>
          <w:szCs w:val="24"/>
          <w:lang w:eastAsia="en-US"/>
        </w:rPr>
        <w:t xml:space="preserve">ut måste även samtliga valideringar och AFF-kontroller genomföras på receptet utan några detekterade avvisningar. Blir resultatet av AFF-kontrollerna avvisning </w:t>
      </w:r>
      <w:r>
        <w:rPr>
          <w:rFonts w:ascii="Arial" w:eastAsia="ヒラギノ角ゴ Pro W3" w:hAnsi="Arial"/>
          <w:noProof/>
          <w:sz w:val="20"/>
          <w:szCs w:val="24"/>
          <w:lang w:eastAsia="en-US"/>
        </w:rPr>
        <w:t>ändras inte ordinationen</w:t>
      </w:r>
      <w:r w:rsidRPr="002E79B8">
        <w:rPr>
          <w:rFonts w:ascii="Arial" w:eastAsia="ヒラギノ角ゴ Pro W3" w:hAnsi="Arial"/>
          <w:noProof/>
          <w:sz w:val="20"/>
          <w:szCs w:val="24"/>
          <w:lang w:eastAsia="en-US"/>
        </w:rPr>
        <w:t>.</w:t>
      </w:r>
    </w:p>
    <w:p w14:paraId="1067392F" w14:textId="77777777" w:rsidR="00415337" w:rsidRPr="00AD7DD3" w:rsidRDefault="00415337">
      <w:pPr>
        <w:pStyle w:val="Normaltindrag"/>
        <w:numPr>
          <w:ilvl w:val="0"/>
          <w:numId w:val="12"/>
        </w:numPr>
        <w:rPr>
          <w:rFonts w:ascii="Arial" w:eastAsia="ヒラギノ角ゴ Pro W3" w:hAnsi="Arial"/>
          <w:noProof/>
          <w:color w:val="000000"/>
          <w:sz w:val="20"/>
          <w:szCs w:val="24"/>
          <w:lang w:eastAsia="en-US"/>
        </w:rPr>
        <w:pPrChange w:id="934" w:author="Krister Andersson" w:date="2014-05-15T11:29:00Z">
          <w:pPr>
            <w:pStyle w:val="Normaltindrag"/>
            <w:numPr>
              <w:numId w:val="17"/>
            </w:numPr>
            <w:ind w:left="720" w:hanging="360"/>
          </w:pPr>
        </w:pPrChange>
      </w:pPr>
      <w:r w:rsidRPr="00AD7DD3">
        <w:rPr>
          <w:rFonts w:ascii="Arial" w:eastAsia="ヒラギノ角ゴ Pro W3" w:hAnsi="Arial"/>
          <w:noProof/>
          <w:color w:val="000000"/>
          <w:sz w:val="20"/>
          <w:szCs w:val="24"/>
          <w:lang w:eastAsia="en-US"/>
        </w:rPr>
        <w:t>Användaren kan ange information för makulering av recept eller utsättning av recept inte både och.</w:t>
      </w:r>
    </w:p>
    <w:p w14:paraId="63098981" w14:textId="0B09AE23" w:rsidR="00415337" w:rsidRDefault="00415337">
      <w:pPr>
        <w:pStyle w:val="Normaltindrag"/>
        <w:numPr>
          <w:ilvl w:val="0"/>
          <w:numId w:val="12"/>
        </w:numPr>
        <w:rPr>
          <w:ins w:id="935" w:author="Maria Wettermark" w:date="2014-05-16T10:25:00Z"/>
          <w:rFonts w:ascii="Arial" w:eastAsia="ヒラギノ角ゴ Pro W3" w:hAnsi="Arial"/>
          <w:noProof/>
          <w:color w:val="000000"/>
          <w:sz w:val="20"/>
          <w:szCs w:val="24"/>
          <w:lang w:eastAsia="en-US"/>
        </w:rPr>
        <w:pPrChange w:id="936" w:author="Krister Andersson" w:date="2014-05-15T11:29:00Z">
          <w:pPr>
            <w:pStyle w:val="Normaltindrag"/>
            <w:numPr>
              <w:numId w:val="17"/>
            </w:numPr>
            <w:ind w:left="720" w:hanging="360"/>
          </w:pPr>
        </w:pPrChange>
      </w:pPr>
      <w:r w:rsidRPr="00AD7DD3">
        <w:rPr>
          <w:rFonts w:ascii="Arial" w:eastAsia="ヒラギノ角ゴ Pro W3" w:hAnsi="Arial"/>
          <w:noProof/>
          <w:color w:val="000000"/>
          <w:sz w:val="20"/>
          <w:szCs w:val="24"/>
          <w:lang w:eastAsia="en-US"/>
        </w:rPr>
        <w:t xml:space="preserve">Endast </w:t>
      </w:r>
      <w:r>
        <w:rPr>
          <w:rFonts w:ascii="Arial" w:eastAsia="ヒラギノ角ゴ Pro W3" w:hAnsi="Arial"/>
          <w:noProof/>
          <w:color w:val="000000"/>
          <w:sz w:val="20"/>
          <w:szCs w:val="24"/>
          <w:lang w:eastAsia="en-US"/>
        </w:rPr>
        <w:t xml:space="preserve">insatta eller framtida </w:t>
      </w:r>
      <w:r w:rsidRPr="00AD7DD3">
        <w:rPr>
          <w:rFonts w:ascii="Arial" w:eastAsia="ヒラギノ角ゴ Pro W3" w:hAnsi="Arial"/>
          <w:noProof/>
          <w:color w:val="000000"/>
          <w:sz w:val="20"/>
          <w:szCs w:val="24"/>
          <w:lang w:eastAsia="en-US"/>
        </w:rPr>
        <w:t>ordinationer</w:t>
      </w:r>
      <w:ins w:id="937" w:author="Maria Wettermark" w:date="2014-05-16T10:27:00Z">
        <w:r w:rsidR="0006228D">
          <w:rPr>
            <w:rFonts w:ascii="Arial" w:eastAsia="ヒラギノ角ゴ Pro W3" w:hAnsi="Arial"/>
            <w:noProof/>
            <w:color w:val="000000"/>
            <w:sz w:val="20"/>
            <w:szCs w:val="24"/>
            <w:lang w:eastAsia="en-US"/>
          </w:rPr>
          <w:t xml:space="preserve"> </w:t>
        </w:r>
      </w:ins>
      <w:del w:id="938" w:author="Maria Wettermark" w:date="2014-05-16T10:27:00Z">
        <w:r w:rsidRPr="00AD7DD3" w:rsidDel="0006228D">
          <w:rPr>
            <w:rFonts w:ascii="Arial" w:eastAsia="ヒラギノ角ゴ Pro W3" w:hAnsi="Arial"/>
            <w:noProof/>
            <w:color w:val="000000"/>
            <w:sz w:val="20"/>
            <w:szCs w:val="24"/>
            <w:lang w:eastAsia="en-US"/>
          </w:rPr>
          <w:delText xml:space="preserve"> </w:delText>
        </w:r>
      </w:del>
      <w:ins w:id="939" w:author="Maria Wettermark" w:date="2014-05-16T10:27:00Z">
        <w:r w:rsidR="0006228D">
          <w:rPr>
            <w:rFonts w:ascii="Arial" w:eastAsia="ヒラギノ角ゴ Pro W3" w:hAnsi="Arial"/>
            <w:noProof/>
            <w:color w:val="000000"/>
            <w:sz w:val="20"/>
            <w:szCs w:val="24"/>
            <w:lang w:eastAsia="en-US"/>
          </w:rPr>
          <w:t>får</w:t>
        </w:r>
      </w:ins>
      <w:del w:id="940" w:author="Maria Wettermark" w:date="2014-05-16T10:27:00Z">
        <w:r w:rsidRPr="00AD7DD3" w:rsidDel="0006228D">
          <w:rPr>
            <w:rFonts w:ascii="Arial" w:eastAsia="ヒラギノ角ゴ Pro W3" w:hAnsi="Arial"/>
            <w:noProof/>
            <w:color w:val="000000"/>
            <w:sz w:val="20"/>
            <w:szCs w:val="24"/>
            <w:lang w:eastAsia="en-US"/>
          </w:rPr>
          <w:delText>kan</w:delText>
        </w:r>
      </w:del>
      <w:r w:rsidRPr="00AD7DD3">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ändras</w:t>
      </w:r>
      <w:r w:rsidRPr="00AD7DD3">
        <w:rPr>
          <w:rFonts w:ascii="Arial" w:eastAsia="ヒラギノ角ゴ Pro W3" w:hAnsi="Arial"/>
          <w:noProof/>
          <w:color w:val="000000"/>
          <w:sz w:val="20"/>
          <w:szCs w:val="24"/>
          <w:lang w:eastAsia="en-US"/>
        </w:rPr>
        <w:t>.</w:t>
      </w:r>
    </w:p>
    <w:p w14:paraId="3F4C7F0D" w14:textId="77777777" w:rsidR="0006228D" w:rsidRPr="0006228D" w:rsidRDefault="0006228D">
      <w:pPr>
        <w:pStyle w:val="Normaltindrag"/>
        <w:ind w:left="720"/>
        <w:rPr>
          <w:ins w:id="941" w:author="Maria Wettermark" w:date="2014-05-16T10:25:00Z"/>
          <w:rFonts w:ascii="Arial" w:eastAsia="ヒラギノ角ゴ Pro W3" w:hAnsi="Arial"/>
          <w:noProof/>
          <w:color w:val="000000"/>
          <w:sz w:val="20"/>
          <w:szCs w:val="24"/>
          <w:lang w:eastAsia="en-US"/>
          <w:rPrChange w:id="942" w:author="Maria Wettermark" w:date="2014-05-16T10:25:00Z">
            <w:rPr>
              <w:ins w:id="943" w:author="Maria Wettermark" w:date="2014-05-16T10:25:00Z"/>
            </w:rPr>
          </w:rPrChange>
        </w:rPr>
        <w:pPrChange w:id="944" w:author="Maria Wettermark" w:date="2014-05-16T10:25:00Z">
          <w:pPr>
            <w:pStyle w:val="Normaltindrag"/>
            <w:ind w:left="1418"/>
          </w:pPr>
        </w:pPrChange>
      </w:pPr>
      <w:ins w:id="945" w:author="Maria Wettermark" w:date="2014-05-16T10:25:00Z">
        <w:r w:rsidRPr="0006228D">
          <w:rPr>
            <w:rFonts w:ascii="Arial" w:eastAsia="ヒラギノ角ゴ Pro W3" w:hAnsi="Arial"/>
            <w:noProof/>
            <w:color w:val="000000"/>
            <w:sz w:val="20"/>
            <w:szCs w:val="24"/>
            <w:lang w:eastAsia="en-US"/>
            <w:rPrChange w:id="946" w:author="Maria Wettermark" w:date="2014-05-16T10:25:00Z">
              <w:rPr/>
            </w:rPrChange>
          </w:rPr>
          <w:t>Undantag från denna regel är:</w:t>
        </w:r>
      </w:ins>
    </w:p>
    <w:p w14:paraId="0CCA1321" w14:textId="1EFEC72D" w:rsidR="0006228D" w:rsidRPr="0006228D" w:rsidRDefault="0006228D">
      <w:pPr>
        <w:pStyle w:val="Normaltindrag"/>
        <w:numPr>
          <w:ilvl w:val="1"/>
          <w:numId w:val="18"/>
        </w:numPr>
        <w:rPr>
          <w:rFonts w:ascii="Arial" w:eastAsia="ヒラギノ角ゴ Pro W3" w:hAnsi="Arial"/>
          <w:noProof/>
          <w:color w:val="000000"/>
          <w:sz w:val="20"/>
          <w:szCs w:val="24"/>
          <w:lang w:eastAsia="en-US"/>
        </w:rPr>
        <w:pPrChange w:id="947" w:author="Maria Wettermark" w:date="2014-05-16T10:26:00Z">
          <w:pPr>
            <w:pStyle w:val="Normaltindrag"/>
            <w:ind w:left="0"/>
          </w:pPr>
        </w:pPrChange>
      </w:pPr>
      <w:ins w:id="948" w:author="Maria Wettermark" w:date="2014-05-16T10:25:00Z">
        <w:r w:rsidRPr="0006228D">
          <w:rPr>
            <w:rFonts w:ascii="Arial" w:eastAsia="ヒラギノ角ゴ Pro W3" w:hAnsi="Arial"/>
            <w:noProof/>
            <w:color w:val="000000"/>
            <w:sz w:val="20"/>
            <w:szCs w:val="24"/>
            <w:lang w:eastAsia="en-US"/>
            <w:rPrChange w:id="949" w:author="Maria Wettermark" w:date="2014-05-16T10:25:00Z">
              <w:rPr/>
            </w:rPrChange>
          </w:rPr>
          <w:t xml:space="preserve">Om ordinationen som ska ändras aldrig kommer att bli aktiv, dvs. den har en </w:t>
        </w:r>
      </w:ins>
      <w:ins w:id="950" w:author="Maria Wettermark" w:date="2014-05-16T10:26:00Z">
        <w:r>
          <w:rPr>
            <w:rFonts w:ascii="Arial" w:eastAsia="ヒラギノ角ゴ Pro W3" w:hAnsi="Arial"/>
            <w:noProof/>
            <w:color w:val="000000"/>
            <w:sz w:val="20"/>
            <w:szCs w:val="24"/>
            <w:lang w:eastAsia="en-US"/>
          </w:rPr>
          <w:t xml:space="preserve"> </w:t>
        </w:r>
      </w:ins>
      <w:ins w:id="951" w:author="Maria Wettermark" w:date="2014-05-16T10:25:00Z">
        <w:r w:rsidRPr="0006228D">
          <w:rPr>
            <w:rFonts w:ascii="Arial" w:eastAsia="ヒラギノ角ゴ Pro W3" w:hAnsi="Arial"/>
            <w:noProof/>
            <w:color w:val="000000"/>
            <w:sz w:val="20"/>
            <w:szCs w:val="24"/>
            <w:lang w:eastAsia="en-US"/>
            <w:rPrChange w:id="952" w:author="Maria Wettermark" w:date="2014-05-16T10:25:00Z">
              <w:rPr/>
            </w:rPrChange>
          </w:rPr>
          <w:t xml:space="preserve">Utsättningstidpunkt som ligger i direkt anslutning tidsmässigt efter Insättningstidpunkten, så får ordinationen </w:t>
        </w:r>
        <w:r w:rsidRPr="0006228D">
          <w:rPr>
            <w:rFonts w:ascii="Arial" w:eastAsia="ヒラギノ角ゴ Pro W3" w:hAnsi="Arial"/>
            <w:b/>
            <w:noProof/>
            <w:color w:val="000000"/>
            <w:sz w:val="20"/>
            <w:szCs w:val="24"/>
            <w:lang w:eastAsia="en-US"/>
            <w:rPrChange w:id="953" w:author="Maria Wettermark" w:date="2014-05-16T10:27:00Z">
              <w:rPr>
                <w:b/>
              </w:rPr>
            </w:rPrChange>
          </w:rPr>
          <w:t>inte</w:t>
        </w:r>
        <w:r w:rsidRPr="0006228D">
          <w:rPr>
            <w:rFonts w:ascii="Arial" w:eastAsia="ヒラギノ角ゴ Pro W3" w:hAnsi="Arial"/>
            <w:noProof/>
            <w:color w:val="000000"/>
            <w:sz w:val="20"/>
            <w:szCs w:val="24"/>
            <w:lang w:eastAsia="en-US"/>
            <w:rPrChange w:id="954" w:author="Maria Wettermark" w:date="2014-05-16T10:25:00Z">
              <w:rPr/>
            </w:rPrChange>
          </w:rPr>
          <w:t xml:space="preserve"> ändras.</w:t>
        </w:r>
      </w:ins>
    </w:p>
    <w:p w14:paraId="7FECF400" w14:textId="77777777" w:rsidR="00415337" w:rsidRDefault="00415337">
      <w:pPr>
        <w:pStyle w:val="Normaltindrag"/>
        <w:numPr>
          <w:ilvl w:val="0"/>
          <w:numId w:val="12"/>
        </w:numPr>
        <w:rPr>
          <w:rFonts w:ascii="Arial" w:eastAsia="ヒラギノ角ゴ Pro W3" w:hAnsi="Arial"/>
          <w:noProof/>
          <w:color w:val="000000"/>
          <w:sz w:val="20"/>
          <w:szCs w:val="24"/>
          <w:lang w:eastAsia="en-US"/>
        </w:rPr>
        <w:pPrChange w:id="955" w:author="Krister Andersson" w:date="2014-05-15T11:29:00Z">
          <w:pPr>
            <w:pStyle w:val="Normaltindrag"/>
            <w:numPr>
              <w:numId w:val="17"/>
            </w:numPr>
            <w:ind w:left="720" w:hanging="360"/>
          </w:pPr>
        </w:pPrChange>
      </w:pPr>
      <w:r>
        <w:rPr>
          <w:rFonts w:ascii="Arial" w:eastAsia="ヒラギノ角ゴ Pro W3" w:hAnsi="Arial"/>
          <w:noProof/>
          <w:color w:val="000000"/>
          <w:sz w:val="20"/>
          <w:szCs w:val="24"/>
          <w:lang w:eastAsia="en-US"/>
        </w:rPr>
        <w:t xml:space="preserve">Ordinationen </w:t>
      </w:r>
      <w:r w:rsidRPr="007E0B6F">
        <w:rPr>
          <w:rFonts w:ascii="Arial" w:eastAsia="ヒラギノ角ゴ Pro W3" w:hAnsi="Arial"/>
          <w:noProof/>
          <w:color w:val="000000"/>
          <w:sz w:val="20"/>
          <w:szCs w:val="24"/>
          <w:lang w:eastAsia="en-US"/>
        </w:rPr>
        <w:t>kan endast länkas t</w:t>
      </w:r>
      <w:r>
        <w:rPr>
          <w:rFonts w:ascii="Arial" w:eastAsia="ヒラギノ角ゴ Pro W3" w:hAnsi="Arial"/>
          <w:noProof/>
          <w:color w:val="000000"/>
          <w:sz w:val="20"/>
          <w:szCs w:val="24"/>
          <w:lang w:eastAsia="en-US"/>
        </w:rPr>
        <w:t xml:space="preserve">ill den sista ordinationen i </w:t>
      </w:r>
      <w:r w:rsidRPr="007E0B6F">
        <w:rPr>
          <w:rFonts w:ascii="Arial" w:eastAsia="ヒラギノ角ゴ Pro W3" w:hAnsi="Arial"/>
          <w:noProof/>
          <w:color w:val="000000"/>
          <w:sz w:val="20"/>
          <w:szCs w:val="24"/>
          <w:lang w:eastAsia="en-US"/>
        </w:rPr>
        <w:t>ordinationskedja</w:t>
      </w:r>
      <w:r>
        <w:rPr>
          <w:rFonts w:ascii="Arial" w:eastAsia="ヒラギノ角ゴ Pro W3" w:hAnsi="Arial"/>
          <w:noProof/>
          <w:color w:val="000000"/>
          <w:sz w:val="20"/>
          <w:szCs w:val="24"/>
          <w:lang w:eastAsia="en-US"/>
        </w:rPr>
        <w:t>n.</w:t>
      </w:r>
    </w:p>
    <w:p w14:paraId="22F1BD15" w14:textId="3E88DAF8" w:rsidR="003B1937" w:rsidRDefault="003B1937">
      <w:pPr>
        <w:pStyle w:val="Normaltindrag"/>
        <w:numPr>
          <w:ilvl w:val="0"/>
          <w:numId w:val="12"/>
        </w:numPr>
        <w:rPr>
          <w:ins w:id="956" w:author="Maria Wettermark" w:date="2014-05-16T10:31:00Z"/>
          <w:rFonts w:ascii="Arial" w:eastAsia="ヒラギノ角ゴ Pro W3" w:hAnsi="Arial"/>
          <w:noProof/>
          <w:color w:val="000000"/>
          <w:sz w:val="20"/>
          <w:szCs w:val="24"/>
          <w:lang w:eastAsia="en-US"/>
        </w:rPr>
        <w:pPrChange w:id="957" w:author="Maria Wettermark" w:date="2014-05-16T10:28:00Z">
          <w:pPr>
            <w:pStyle w:val="Normaltindrag"/>
            <w:numPr>
              <w:numId w:val="14"/>
            </w:numPr>
            <w:ind w:left="720" w:hanging="360"/>
          </w:pPr>
        </w:pPrChange>
      </w:pPr>
      <w:r>
        <w:rPr>
          <w:rFonts w:ascii="Arial" w:eastAsia="ヒラギノ角ゴ Pro W3" w:hAnsi="Arial"/>
          <w:noProof/>
          <w:color w:val="000000"/>
          <w:sz w:val="20"/>
          <w:szCs w:val="24"/>
          <w:lang w:eastAsia="en-US"/>
        </w:rPr>
        <w:t xml:space="preserve">Valideras att ordinationsorsakskod är unik för aktuell ordination (dubblettkontroll). För koden ”annan ordinationsorsak” gäller att kombinationen ordinationsorsakskod och </w:t>
      </w:r>
      <w:r w:rsidRPr="003B1937">
        <w:rPr>
          <w:rFonts w:ascii="Arial" w:eastAsia="ヒラギノ角ゴ Pro W3" w:hAnsi="Arial"/>
          <w:noProof/>
          <w:color w:val="000000"/>
          <w:sz w:val="20"/>
          <w:szCs w:val="24"/>
          <w:lang w:eastAsia="en-US"/>
        </w:rPr>
        <w:t>annanOrsak</w:t>
      </w:r>
      <w:r>
        <w:rPr>
          <w:rFonts w:ascii="Arial" w:eastAsia="ヒラギノ角ゴ Pro W3" w:hAnsi="Arial"/>
          <w:noProof/>
          <w:color w:val="000000"/>
          <w:sz w:val="20"/>
          <w:szCs w:val="24"/>
          <w:lang w:eastAsia="en-US"/>
        </w:rPr>
        <w:t xml:space="preserve"> är unik.</w:t>
      </w:r>
    </w:p>
    <w:p w14:paraId="35642C37" w14:textId="23739339" w:rsidR="0006228D" w:rsidRPr="00095A90" w:rsidRDefault="0006228D">
      <w:pPr>
        <w:pStyle w:val="Normaltindrag"/>
        <w:numPr>
          <w:ilvl w:val="0"/>
          <w:numId w:val="12"/>
        </w:numPr>
        <w:rPr>
          <w:ins w:id="958" w:author="Maria Wettermark" w:date="2014-05-16T10:29:00Z"/>
          <w:rFonts w:ascii="Arial" w:eastAsia="ヒラギノ角ゴ Pro W3" w:hAnsi="Arial"/>
          <w:noProof/>
          <w:color w:val="000000"/>
          <w:sz w:val="20"/>
          <w:szCs w:val="24"/>
          <w:lang w:eastAsia="en-US"/>
          <w:rPrChange w:id="959" w:author="Maria Wettermark" w:date="2014-05-16T10:31:00Z">
            <w:rPr>
              <w:ins w:id="960" w:author="Maria Wettermark" w:date="2014-05-16T10:29:00Z"/>
            </w:rPr>
          </w:rPrChange>
        </w:rPr>
        <w:pPrChange w:id="961" w:author="Maria Wettermark" w:date="2014-05-16T10:31:00Z">
          <w:pPr>
            <w:pStyle w:val="Normaltindrag"/>
            <w:ind w:left="1418" w:hanging="709"/>
          </w:pPr>
        </w:pPrChange>
      </w:pPr>
      <w:ins w:id="962" w:author="Maria Wettermark" w:date="2014-05-16T10:29:00Z">
        <w:r w:rsidRPr="00095A90">
          <w:rPr>
            <w:rFonts w:ascii="Arial" w:eastAsia="ヒラギノ角ゴ Pro W3" w:hAnsi="Arial"/>
            <w:noProof/>
            <w:sz w:val="20"/>
            <w:szCs w:val="24"/>
            <w:lang w:eastAsia="en-US"/>
            <w:rPrChange w:id="963" w:author="Maria Wettermark" w:date="2014-05-16T10:31:00Z">
              <w:rPr/>
            </w:rPrChange>
          </w:rPr>
          <w:t>Den skapade ordinationens Insättningstidpunkt &gt; Utsä</w:t>
        </w:r>
        <w:r w:rsidR="00095A90" w:rsidRPr="00095A90">
          <w:rPr>
            <w:rFonts w:ascii="Arial" w:eastAsia="ヒラギノ角ゴ Pro W3" w:hAnsi="Arial"/>
            <w:noProof/>
            <w:sz w:val="20"/>
            <w:szCs w:val="24"/>
            <w:lang w:eastAsia="en-US"/>
            <w:rPrChange w:id="964" w:author="Maria Wettermark" w:date="2014-05-16T10:31:00Z">
              <w:rPr/>
            </w:rPrChange>
          </w:rPr>
          <w:t>ttningstidpunkten för den sis</w:t>
        </w:r>
      </w:ins>
      <w:ins w:id="965" w:author="Maria Wettermark" w:date="2014-05-16T10:30:00Z">
        <w:r w:rsidR="00095A90" w:rsidRPr="00095A90">
          <w:rPr>
            <w:rFonts w:ascii="Arial" w:eastAsia="ヒラギノ角ゴ Pro W3" w:hAnsi="Arial"/>
            <w:noProof/>
            <w:sz w:val="20"/>
            <w:szCs w:val="24"/>
            <w:lang w:eastAsia="en-US"/>
            <w:rPrChange w:id="966" w:author="Maria Wettermark" w:date="2014-05-16T10:31:00Z">
              <w:rPr/>
            </w:rPrChange>
          </w:rPr>
          <w:t xml:space="preserve">ta </w:t>
        </w:r>
      </w:ins>
      <w:ins w:id="967" w:author="Maria Wettermark" w:date="2014-05-16T10:29:00Z">
        <w:r w:rsidRPr="00095A90">
          <w:rPr>
            <w:rFonts w:ascii="Arial" w:eastAsia="ヒラギノ角ゴ Pro W3" w:hAnsi="Arial"/>
            <w:noProof/>
            <w:sz w:val="20"/>
            <w:szCs w:val="24"/>
            <w:lang w:eastAsia="en-US"/>
            <w:rPrChange w:id="968" w:author="Maria Wettermark" w:date="2014-05-16T10:31:00Z">
              <w:rPr/>
            </w:rPrChange>
          </w:rPr>
          <w:t xml:space="preserve">ordinationen i kedjan. </w:t>
        </w:r>
      </w:ins>
    </w:p>
    <w:p w14:paraId="5F00FD31" w14:textId="77777777" w:rsidR="0006228D" w:rsidRPr="00095A90" w:rsidRDefault="0006228D">
      <w:pPr>
        <w:pStyle w:val="Normaltindrag"/>
        <w:ind w:left="720"/>
        <w:rPr>
          <w:ins w:id="969" w:author="Maria Wettermark" w:date="2014-05-16T10:29:00Z"/>
          <w:rFonts w:ascii="Arial" w:eastAsia="ヒラギノ角ゴ Pro W3" w:hAnsi="Arial"/>
          <w:noProof/>
          <w:color w:val="000000"/>
          <w:sz w:val="20"/>
          <w:szCs w:val="24"/>
          <w:lang w:eastAsia="en-US"/>
          <w:rPrChange w:id="970" w:author="Maria Wettermark" w:date="2014-05-16T10:29:00Z">
            <w:rPr>
              <w:ins w:id="971" w:author="Maria Wettermark" w:date="2014-05-16T10:29:00Z"/>
            </w:rPr>
          </w:rPrChange>
        </w:rPr>
        <w:pPrChange w:id="972" w:author="Maria Wettermark" w:date="2014-05-16T10:29:00Z">
          <w:pPr>
            <w:pStyle w:val="Normaltindrag"/>
            <w:ind w:left="1418"/>
          </w:pPr>
        </w:pPrChange>
      </w:pPr>
      <w:ins w:id="973" w:author="Maria Wettermark" w:date="2014-05-16T10:29:00Z">
        <w:r w:rsidRPr="00095A90">
          <w:rPr>
            <w:rFonts w:ascii="Arial" w:eastAsia="ヒラギノ角ゴ Pro W3" w:hAnsi="Arial"/>
            <w:noProof/>
            <w:color w:val="000000"/>
            <w:sz w:val="20"/>
            <w:szCs w:val="24"/>
            <w:lang w:eastAsia="en-US"/>
            <w:rPrChange w:id="974" w:author="Maria Wettermark" w:date="2014-05-16T10:29:00Z">
              <w:rPr/>
            </w:rPrChange>
          </w:rPr>
          <w:t>Undantag från denna regel är:</w:t>
        </w:r>
      </w:ins>
    </w:p>
    <w:p w14:paraId="43FE1804" w14:textId="77777777" w:rsidR="0006228D" w:rsidRPr="00095A90" w:rsidRDefault="0006228D">
      <w:pPr>
        <w:pStyle w:val="Normaltindrag"/>
        <w:numPr>
          <w:ilvl w:val="1"/>
          <w:numId w:val="18"/>
        </w:numPr>
        <w:rPr>
          <w:ins w:id="975" w:author="Maria Wettermark" w:date="2014-05-16T10:29:00Z"/>
          <w:rFonts w:ascii="Arial" w:eastAsia="ヒラギノ角ゴ Pro W3" w:hAnsi="Arial"/>
          <w:noProof/>
          <w:color w:val="000000"/>
          <w:sz w:val="20"/>
          <w:szCs w:val="24"/>
          <w:lang w:eastAsia="en-US"/>
          <w:rPrChange w:id="976" w:author="Maria Wettermark" w:date="2014-05-16T10:29:00Z">
            <w:rPr>
              <w:ins w:id="977" w:author="Maria Wettermark" w:date="2014-05-16T10:29:00Z"/>
            </w:rPr>
          </w:rPrChange>
        </w:rPr>
        <w:pPrChange w:id="978" w:author="Maria Wettermark" w:date="2014-05-16T10:29:00Z">
          <w:pPr>
            <w:pStyle w:val="Normaltindrag"/>
            <w:numPr>
              <w:numId w:val="27"/>
            </w:numPr>
            <w:ind w:left="2138" w:hanging="360"/>
          </w:pPr>
        </w:pPrChange>
      </w:pPr>
      <w:ins w:id="979" w:author="Maria Wettermark" w:date="2014-05-16T10:29:00Z">
        <w:r w:rsidRPr="00095A90">
          <w:rPr>
            <w:rFonts w:ascii="Arial" w:eastAsia="ヒラギノ角ゴ Pro W3" w:hAnsi="Arial"/>
            <w:noProof/>
            <w:color w:val="000000"/>
            <w:sz w:val="20"/>
            <w:szCs w:val="24"/>
            <w:lang w:eastAsia="en-US"/>
            <w:rPrChange w:id="980" w:author="Maria Wettermark" w:date="2014-05-16T10:29:00Z">
              <w:rPr/>
            </w:rPrChange>
          </w:rPr>
          <w:lastRenderedPageBreak/>
          <w:t xml:space="preserve">Om den sista ordinationen aldrig kommer att bli aktiv, dvs. den har en Utsättningstidpunkt som ligger i direkt anslutning tidsmässigt efter Insättningstidpunkten, då ska den skapade ordinationens Insättningstidpunkt vara &gt; Utsättningstidpunkten för den senaste ordinationen, i kedjan, som har varit aktiv eller kommer att bli aktiv. </w:t>
        </w:r>
      </w:ins>
    </w:p>
    <w:p w14:paraId="05EC3BC8" w14:textId="77777777" w:rsidR="0006228D" w:rsidRPr="0006228D" w:rsidRDefault="0006228D">
      <w:pPr>
        <w:pStyle w:val="Normaltindrag"/>
        <w:numPr>
          <w:ilvl w:val="1"/>
          <w:numId w:val="18"/>
        </w:numPr>
        <w:rPr>
          <w:ins w:id="981" w:author="Maria Wettermark" w:date="2014-05-16T10:29:00Z"/>
          <w:rFonts w:ascii="Arial" w:eastAsia="ヒラギノ角ゴ Pro W3" w:hAnsi="Arial"/>
          <w:noProof/>
          <w:color w:val="000000"/>
          <w:sz w:val="20"/>
          <w:szCs w:val="24"/>
          <w:lang w:eastAsia="en-US"/>
          <w:rPrChange w:id="982" w:author="Maria Wettermark" w:date="2014-05-16T10:29:00Z">
            <w:rPr>
              <w:ins w:id="983" w:author="Maria Wettermark" w:date="2014-05-16T10:29:00Z"/>
            </w:rPr>
          </w:rPrChange>
        </w:rPr>
        <w:pPrChange w:id="984" w:author="Maria Wettermark" w:date="2014-05-16T10:29:00Z">
          <w:pPr>
            <w:pStyle w:val="Normaltindrag"/>
            <w:numPr>
              <w:numId w:val="27"/>
            </w:numPr>
            <w:ind w:left="2138" w:hanging="360"/>
          </w:pPr>
        </w:pPrChange>
      </w:pPr>
      <w:ins w:id="985" w:author="Maria Wettermark" w:date="2014-05-16T10:29:00Z">
        <w:r w:rsidRPr="0006228D">
          <w:rPr>
            <w:rFonts w:ascii="Arial" w:eastAsia="ヒラギノ角ゴ Pro W3" w:hAnsi="Arial"/>
            <w:noProof/>
            <w:color w:val="000000"/>
            <w:sz w:val="20"/>
            <w:szCs w:val="24"/>
            <w:lang w:eastAsia="en-US"/>
            <w:rPrChange w:id="986" w:author="Maria Wettermark" w:date="2014-05-16T10:29:00Z">
              <w:rPr/>
            </w:rPrChange>
          </w:rPr>
          <w:t>Om det ej finns någon ordination, i kedjan, som har varit aktiv eller kommer att bli aktiv får valfri Insättningstidpunkt anges.</w:t>
        </w:r>
      </w:ins>
    </w:p>
    <w:p w14:paraId="23454153" w14:textId="3E39B0A3" w:rsidR="0006228D" w:rsidRDefault="00095A90">
      <w:pPr>
        <w:pStyle w:val="Normaltindrag"/>
        <w:numPr>
          <w:ilvl w:val="0"/>
          <w:numId w:val="12"/>
        </w:numPr>
        <w:rPr>
          <w:ins w:id="987" w:author="Maria Wettermark" w:date="2014-10-20T10:43:00Z"/>
          <w:rFonts w:ascii="Arial" w:eastAsia="ヒラギノ角ゴ Pro W3" w:hAnsi="Arial"/>
          <w:noProof/>
          <w:sz w:val="20"/>
          <w:szCs w:val="24"/>
          <w:lang w:eastAsia="en-US"/>
        </w:rPr>
        <w:pPrChange w:id="988" w:author="Maria Wettermark" w:date="2014-05-16T10:28:00Z">
          <w:pPr>
            <w:pStyle w:val="Normaltindrag"/>
            <w:numPr>
              <w:numId w:val="14"/>
            </w:numPr>
            <w:ind w:left="720" w:hanging="360"/>
          </w:pPr>
        </w:pPrChange>
      </w:pPr>
      <w:ins w:id="989" w:author="Maria Wettermark" w:date="2014-05-16T10:32:00Z">
        <w:r w:rsidRPr="00095A90">
          <w:rPr>
            <w:rFonts w:ascii="Arial" w:eastAsia="ヒラギノ角ゴ Pro W3" w:hAnsi="Arial"/>
            <w:noProof/>
            <w:sz w:val="20"/>
            <w:szCs w:val="24"/>
            <w:lang w:eastAsia="en-US"/>
            <w:rPrChange w:id="990" w:author="Maria Wettermark" w:date="2014-05-16T10:32:00Z">
              <w:rPr>
                <w:lang w:eastAsia="en-US"/>
              </w:rPr>
            </w:rPrChange>
          </w:rPr>
          <w:t>Ordinationen som ska ändras måste vara sist i ordinationskedjan.</w:t>
        </w:r>
      </w:ins>
    </w:p>
    <w:p w14:paraId="2AFC5D3A" w14:textId="6164FC52" w:rsidR="00B43993" w:rsidRPr="00095A90" w:rsidRDefault="00B43993">
      <w:pPr>
        <w:pStyle w:val="Normaltindrag"/>
        <w:numPr>
          <w:ilvl w:val="0"/>
          <w:numId w:val="12"/>
        </w:numPr>
        <w:rPr>
          <w:rFonts w:ascii="Arial" w:eastAsia="ヒラギノ角ゴ Pro W3" w:hAnsi="Arial"/>
          <w:noProof/>
          <w:sz w:val="20"/>
          <w:szCs w:val="24"/>
          <w:lang w:eastAsia="en-US"/>
          <w:rPrChange w:id="991" w:author="Maria Wettermark" w:date="2014-05-16T10:32:00Z">
            <w:rPr>
              <w:rFonts w:ascii="Arial" w:eastAsia="ヒラギノ角ゴ Pro W3" w:hAnsi="Arial"/>
              <w:noProof/>
              <w:color w:val="000000"/>
              <w:sz w:val="20"/>
              <w:szCs w:val="24"/>
              <w:lang w:eastAsia="en-US"/>
            </w:rPr>
          </w:rPrChange>
        </w:rPr>
        <w:pPrChange w:id="992" w:author="Maria Wettermark" w:date="2014-05-16T10:28:00Z">
          <w:pPr>
            <w:pStyle w:val="Normaltindrag"/>
            <w:numPr>
              <w:numId w:val="14"/>
            </w:numPr>
            <w:ind w:left="720" w:hanging="360"/>
          </w:pPr>
        </w:pPrChange>
      </w:pPr>
      <w:ins w:id="993" w:author="Maria Wettermark" w:date="2014-10-20T10:43:00Z">
        <w:r>
          <w:rPr>
            <w:rFonts w:ascii="Arial" w:eastAsia="ヒラギノ角ゴ Pro W3" w:hAnsi="Arial"/>
            <w:noProof/>
            <w:color w:val="000000"/>
            <w:sz w:val="20"/>
            <w:szCs w:val="24"/>
            <w:lang w:eastAsia="en-US"/>
          </w:rPr>
          <w:t xml:space="preserve">För- och efternamn i </w:t>
        </w:r>
      </w:ins>
      <w:ins w:id="994" w:author="Maria Wettermark" w:date="2014-10-20T10:47:00Z">
        <w:r w:rsidR="000C01B7" w:rsidRPr="000C01B7">
          <w:rPr>
            <w:rFonts w:ascii="Arial" w:eastAsia="ヒラギノ角ゴ Pro W3" w:hAnsi="Arial"/>
            <w:noProof/>
            <w:color w:val="000000"/>
            <w:sz w:val="20"/>
            <w:szCs w:val="24"/>
            <w:lang w:eastAsia="en-US"/>
          </w:rPr>
          <w:t>Forskrivareinformation</w:t>
        </w:r>
      </w:ins>
      <w:ins w:id="995" w:author="Maria Wettermark" w:date="2014-10-20T10:43:00Z">
        <w:r>
          <w:rPr>
            <w:rFonts w:ascii="Arial" w:eastAsia="ヒラギノ角ゴ Pro W3" w:hAnsi="Arial"/>
            <w:noProof/>
            <w:color w:val="000000"/>
            <w:sz w:val="20"/>
            <w:szCs w:val="24"/>
            <w:lang w:eastAsia="en-US"/>
          </w:rPr>
          <w:t xml:space="preserve"> ska vara samma som i Registrerande vårdpersonal.</w:t>
        </w:r>
      </w:ins>
    </w:p>
    <w:p w14:paraId="75BE5C8E" w14:textId="77777777" w:rsidR="003B1937" w:rsidRPr="002E79B8" w:rsidRDefault="003B1937" w:rsidP="003B1937">
      <w:pPr>
        <w:pStyle w:val="Normaltindrag"/>
        <w:ind w:left="360"/>
        <w:rPr>
          <w:rFonts w:ascii="Arial" w:eastAsia="ヒラギノ角ゴ Pro W3" w:hAnsi="Arial"/>
          <w:noProof/>
          <w:color w:val="000000"/>
          <w:sz w:val="20"/>
          <w:szCs w:val="24"/>
          <w:lang w:eastAsia="en-US"/>
        </w:rPr>
      </w:pPr>
    </w:p>
    <w:p w14:paraId="4059918C" w14:textId="77777777" w:rsidR="00415337" w:rsidRPr="000B492D" w:rsidRDefault="00415337" w:rsidP="00415337">
      <w:pPr>
        <w:spacing w:after="0"/>
        <w:rPr>
          <w:lang w:eastAsia="sv-SE"/>
        </w:rPr>
      </w:pPr>
      <w:r>
        <w:rPr>
          <w:lang w:eastAsia="sv-SE"/>
        </w:rPr>
        <w:br w:type="page"/>
      </w:r>
    </w:p>
    <w:p w14:paraId="473170EA" w14:textId="77777777" w:rsidR="00415337" w:rsidRPr="00F201BB" w:rsidRDefault="00415337" w:rsidP="00415337">
      <w:pPr>
        <w:pStyle w:val="Rubrik2"/>
      </w:pPr>
      <w:bookmarkStart w:id="996" w:name="_Toc232015063"/>
      <w:bookmarkStart w:id="997" w:name="_Toc401586988"/>
      <w:r>
        <w:lastRenderedPageBreak/>
        <w:t>ConfirmP</w:t>
      </w:r>
      <w:r w:rsidRPr="00F201BB">
        <w:t>rescription</w:t>
      </w:r>
      <w:bookmarkEnd w:id="909"/>
      <w:bookmarkEnd w:id="996"/>
      <w:bookmarkEnd w:id="997"/>
    </w:p>
    <w:p w14:paraId="4C9CFEC8" w14:textId="660BAE48" w:rsidR="003B1937" w:rsidRDefault="003B1937" w:rsidP="00415337">
      <w:r>
        <w:t>Tjänsten bekräftar en obekräftad ordination</w:t>
      </w:r>
      <w:r w:rsidRPr="00F201BB">
        <w:t>.</w:t>
      </w:r>
      <w:r>
        <w:t xml:space="preserve"> En ej bekräftad</w:t>
      </w:r>
      <w:r w:rsidRPr="00CA5B6F">
        <w:t xml:space="preserve"> </w:t>
      </w:r>
      <w:r>
        <w:t xml:space="preserve">ordination är en förskrivning (som tex skickats som e-recept via e-receptingången) som inte är journalförd som en ordination i NOD. </w:t>
      </w:r>
    </w:p>
    <w:p w14:paraId="4EC59EAB" w14:textId="46314F43" w:rsidR="00415337" w:rsidRPr="00E34215" w:rsidRDefault="003B1937" w:rsidP="00415337">
      <w:r>
        <w:t>Den bekräftade ordinationen kan väljas att sättas ut direkt. I tjänsten finns det möjlighet att makulera receptet. För en dospatient finns även möjlighet att sätta ut receptet kopplat till ordinationen.</w:t>
      </w:r>
    </w:p>
    <w:p w14:paraId="0E64E1E9" w14:textId="77777777" w:rsidR="00415337" w:rsidRPr="00F201BB" w:rsidRDefault="00415337" w:rsidP="00415337">
      <w:pPr>
        <w:pStyle w:val="Rubrik3"/>
      </w:pPr>
      <w:r w:rsidRPr="00F201BB">
        <w:t>Version</w:t>
      </w:r>
    </w:p>
    <w:p w14:paraId="4F3B6EAD" w14:textId="77777777" w:rsidR="00415337" w:rsidRPr="00F201BB" w:rsidRDefault="00415337" w:rsidP="00415337">
      <w:r w:rsidRPr="00F201BB">
        <w:t>1.0</w:t>
      </w:r>
    </w:p>
    <w:p w14:paraId="3611C42E" w14:textId="77777777" w:rsidR="00415337" w:rsidRPr="00F201BB" w:rsidRDefault="00415337" w:rsidP="00415337">
      <w:pPr>
        <w:pStyle w:val="Rubrik3"/>
      </w:pPr>
      <w:r w:rsidRPr="00F201BB">
        <w:t>Fältregler</w:t>
      </w:r>
    </w:p>
    <w:p w14:paraId="0C237C37" w14:textId="77777777" w:rsidR="005251B0" w:rsidRDefault="00415337" w:rsidP="005251B0">
      <w:r w:rsidRPr="00F201BB">
        <w:t xml:space="preserve">Nedanstående tabell beskriver varje element i begäran och svar. Har namnet en * finns </w:t>
      </w:r>
      <w:r w:rsidR="00C665F7">
        <w:t>ytterligare</w:t>
      </w:r>
      <w:r w:rsidRPr="00F201BB">
        <w:t xml:space="preserve"> regler för detta element och beskrivs mer i detalj i stycket Regler.</w:t>
      </w:r>
      <w:r w:rsidR="005251B0">
        <w:t xml:space="preserve"> Om multipliciteten anges som ”Del av val” ingår parametrarna i datatypen i ett tvingande val, d.v.s. enbart en av dem skall anges.</w:t>
      </w:r>
    </w:p>
    <w:p w14:paraId="2CE10021" w14:textId="77777777" w:rsidR="00415337" w:rsidRDefault="00415337" w:rsidP="00415337"/>
    <w:p w14:paraId="322DA3D3" w14:textId="77777777" w:rsidR="00A712B4" w:rsidRDefault="00A712B4" w:rsidP="00A712B4">
      <w:pPr>
        <w:pStyle w:val="Rubrik41"/>
      </w:pPr>
      <w:bookmarkStart w:id="998" w:name="ConfirmPrescriptionType"/>
      <w:r>
        <w:t> ConfirmPrescriptionType</w:t>
      </w:r>
      <w:bookmarkEnd w:id="99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4672DBD7" w14:textId="77777777" w:rsidTr="009C6F5A">
        <w:tc>
          <w:tcPr>
            <w:tcW w:w="1858" w:type="dxa"/>
            <w:shd w:val="clear" w:color="auto" w:fill="4F81BD" w:themeFill="accent1"/>
          </w:tcPr>
          <w:p w14:paraId="5000C889"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491A1D77"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09E93513"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52A5E162"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40C45161" w14:textId="77777777" w:rsidR="002C474D" w:rsidRDefault="002C474D" w:rsidP="009C6F5A">
            <w:pPr>
              <w:rPr>
                <w:b/>
                <w:bCs/>
                <w:color w:val="FFFFFF" w:themeColor="background1"/>
              </w:rPr>
            </w:pPr>
            <w:r>
              <w:rPr>
                <w:b/>
                <w:bCs/>
                <w:color w:val="FFFFFF" w:themeColor="background1"/>
              </w:rPr>
              <w:t>Fältlängder</w:t>
            </w:r>
          </w:p>
        </w:tc>
      </w:tr>
      <w:tr w:rsidR="002C474D" w14:paraId="5C377272" w14:textId="77777777" w:rsidTr="009C6F5A">
        <w:tc>
          <w:tcPr>
            <w:tcW w:w="1858" w:type="dxa"/>
          </w:tcPr>
          <w:p w14:paraId="3F68ACA2" w14:textId="77777777" w:rsidR="002C474D" w:rsidRDefault="002C474D" w:rsidP="009C6F5A">
            <w:r>
              <w:t>aktuellUnderlagstidpunkt</w:t>
            </w:r>
          </w:p>
        </w:tc>
        <w:tc>
          <w:tcPr>
            <w:tcW w:w="1858" w:type="dxa"/>
          </w:tcPr>
          <w:p w14:paraId="2DB3A16A" w14:textId="77777777" w:rsidR="002C474D" w:rsidRDefault="002C474D" w:rsidP="009C6F5A">
            <w:r>
              <w:t>dateTime</w:t>
            </w:r>
          </w:p>
        </w:tc>
        <w:tc>
          <w:tcPr>
            <w:tcW w:w="820" w:type="dxa"/>
          </w:tcPr>
          <w:p w14:paraId="5F441BD3" w14:textId="77777777" w:rsidR="002C474D" w:rsidRDefault="002C474D" w:rsidP="009C6F5A">
            <w:r>
              <w:t>0..1</w:t>
            </w:r>
          </w:p>
        </w:tc>
        <w:tc>
          <w:tcPr>
            <w:tcW w:w="3402" w:type="dxa"/>
          </w:tcPr>
          <w:p w14:paraId="52EC4FF5" w14:textId="77777777" w:rsidR="002C474D" w:rsidRDefault="002C474D" w:rsidP="009C6F5A">
            <w:r>
              <w:t>Tidpunkt för senaste ordinationsändring för en patient. Anges för patienter med befintligt underlag.</w:t>
            </w:r>
          </w:p>
        </w:tc>
        <w:tc>
          <w:tcPr>
            <w:tcW w:w="1349" w:type="dxa"/>
          </w:tcPr>
          <w:p w14:paraId="4EC44FD5" w14:textId="77777777" w:rsidR="002C474D" w:rsidRDefault="002C474D" w:rsidP="009C6F5A"/>
        </w:tc>
      </w:tr>
      <w:tr w:rsidR="002C474D" w14:paraId="4EC579D2" w14:textId="77777777" w:rsidTr="009C6F5A">
        <w:tc>
          <w:tcPr>
            <w:tcW w:w="1858" w:type="dxa"/>
          </w:tcPr>
          <w:p w14:paraId="562E77F9" w14:textId="77777777" w:rsidR="002C474D" w:rsidRDefault="002C474D" w:rsidP="009C6F5A">
            <w:r>
              <w:t>underlagsversion</w:t>
            </w:r>
          </w:p>
        </w:tc>
        <w:tc>
          <w:tcPr>
            <w:tcW w:w="1858" w:type="dxa"/>
          </w:tcPr>
          <w:p w14:paraId="4FBD6F43" w14:textId="77777777" w:rsidR="002C474D" w:rsidRDefault="002C474D" w:rsidP="009C6F5A">
            <w:r>
              <w:t>int</w:t>
            </w:r>
          </w:p>
        </w:tc>
        <w:tc>
          <w:tcPr>
            <w:tcW w:w="820" w:type="dxa"/>
          </w:tcPr>
          <w:p w14:paraId="31623515" w14:textId="77777777" w:rsidR="002C474D" w:rsidRDefault="002C474D" w:rsidP="009C6F5A">
            <w:r>
              <w:t>0..1</w:t>
            </w:r>
          </w:p>
        </w:tc>
        <w:tc>
          <w:tcPr>
            <w:tcW w:w="3402" w:type="dxa"/>
          </w:tcPr>
          <w:p w14:paraId="1F9B3502" w14:textId="77777777" w:rsidR="002C474D" w:rsidRDefault="002C474D" w:rsidP="009C6F5A">
            <w:r>
              <w:t>Underlagsversion från receptdepå för dospatienter.</w:t>
            </w:r>
          </w:p>
        </w:tc>
        <w:tc>
          <w:tcPr>
            <w:tcW w:w="1349" w:type="dxa"/>
          </w:tcPr>
          <w:p w14:paraId="204D410E" w14:textId="77777777" w:rsidR="002C474D" w:rsidRDefault="002C474D" w:rsidP="009C6F5A"/>
        </w:tc>
      </w:tr>
      <w:tr w:rsidR="002C474D" w14:paraId="1D8CA2B8" w14:textId="77777777" w:rsidTr="009C6F5A">
        <w:tc>
          <w:tcPr>
            <w:tcW w:w="1858" w:type="dxa"/>
          </w:tcPr>
          <w:p w14:paraId="08DF4EED" w14:textId="77777777" w:rsidR="002C474D" w:rsidRDefault="002C474D" w:rsidP="009C6F5A">
            <w:r>
              <w:t>vardpersonal</w:t>
            </w:r>
          </w:p>
        </w:tc>
        <w:tc>
          <w:tcPr>
            <w:tcW w:w="1858" w:type="dxa"/>
          </w:tcPr>
          <w:p w14:paraId="79E38135" w14:textId="77777777" w:rsidR="002C474D" w:rsidRDefault="001B1B9B" w:rsidP="009C6F5A">
            <w:hyperlink w:anchor="VardpersonalInformation">
              <w:r w:rsidR="002C474D">
                <w:rPr>
                  <w:rStyle w:val="Hyperlnk"/>
                </w:rPr>
                <w:t>VardpersonalInformation</w:t>
              </w:r>
            </w:hyperlink>
          </w:p>
        </w:tc>
        <w:tc>
          <w:tcPr>
            <w:tcW w:w="820" w:type="dxa"/>
          </w:tcPr>
          <w:p w14:paraId="27E0C76A" w14:textId="77777777" w:rsidR="002C474D" w:rsidRDefault="002C474D" w:rsidP="009C6F5A">
            <w:r>
              <w:t>1..1</w:t>
            </w:r>
          </w:p>
        </w:tc>
        <w:tc>
          <w:tcPr>
            <w:tcW w:w="3402" w:type="dxa"/>
          </w:tcPr>
          <w:p w14:paraId="754EFC68" w14:textId="77777777" w:rsidR="002C474D" w:rsidRDefault="002C474D" w:rsidP="009C6F5A">
            <w:r>
              <w:t>Information om registrerande och ordinerande vårdpersonal.</w:t>
            </w:r>
          </w:p>
        </w:tc>
        <w:tc>
          <w:tcPr>
            <w:tcW w:w="1349" w:type="dxa"/>
          </w:tcPr>
          <w:p w14:paraId="723605E2" w14:textId="77777777" w:rsidR="002C474D" w:rsidRDefault="002C474D" w:rsidP="009C6F5A"/>
        </w:tc>
      </w:tr>
      <w:tr w:rsidR="002C474D" w14:paraId="1B4DAFD3" w14:textId="77777777" w:rsidTr="009C6F5A">
        <w:tc>
          <w:tcPr>
            <w:tcW w:w="1858" w:type="dxa"/>
          </w:tcPr>
          <w:p w14:paraId="374B2ACF" w14:textId="77777777" w:rsidR="002C474D" w:rsidRDefault="002C474D" w:rsidP="009C6F5A">
            <w:r>
              <w:t>patient</w:t>
            </w:r>
          </w:p>
        </w:tc>
        <w:tc>
          <w:tcPr>
            <w:tcW w:w="1858" w:type="dxa"/>
          </w:tcPr>
          <w:p w14:paraId="59B6295B" w14:textId="77777777" w:rsidR="002C474D" w:rsidRDefault="001B1B9B" w:rsidP="009C6F5A">
            <w:hyperlink w:anchor="Patient">
              <w:r w:rsidR="002C474D">
                <w:rPr>
                  <w:rStyle w:val="Hyperlnk"/>
                </w:rPr>
                <w:t>Patient</w:t>
              </w:r>
            </w:hyperlink>
          </w:p>
        </w:tc>
        <w:tc>
          <w:tcPr>
            <w:tcW w:w="820" w:type="dxa"/>
          </w:tcPr>
          <w:p w14:paraId="3C5D5FF3" w14:textId="77777777" w:rsidR="002C474D" w:rsidRDefault="002C474D" w:rsidP="009C6F5A">
            <w:r>
              <w:t>1..1</w:t>
            </w:r>
          </w:p>
        </w:tc>
        <w:tc>
          <w:tcPr>
            <w:tcW w:w="3402" w:type="dxa"/>
          </w:tcPr>
          <w:p w14:paraId="6536C996" w14:textId="77777777" w:rsidR="002C474D" w:rsidRDefault="002C474D" w:rsidP="009C6F5A">
            <w:r>
              <w:t>Patientens identifikationsobjekt.</w:t>
            </w:r>
          </w:p>
        </w:tc>
        <w:tc>
          <w:tcPr>
            <w:tcW w:w="1349" w:type="dxa"/>
          </w:tcPr>
          <w:p w14:paraId="01E0774E" w14:textId="77777777" w:rsidR="002C474D" w:rsidRDefault="002C474D" w:rsidP="009C6F5A"/>
        </w:tc>
      </w:tr>
      <w:tr w:rsidR="002C474D" w14:paraId="3FC933E7" w14:textId="77777777" w:rsidTr="009C6F5A">
        <w:tc>
          <w:tcPr>
            <w:tcW w:w="1858" w:type="dxa"/>
          </w:tcPr>
          <w:p w14:paraId="0E5EE5E2" w14:textId="77777777" w:rsidR="002C474D" w:rsidRDefault="002C474D" w:rsidP="009C6F5A">
            <w:r>
              <w:t>samtyckeLasRecept</w:t>
            </w:r>
          </w:p>
        </w:tc>
        <w:tc>
          <w:tcPr>
            <w:tcW w:w="1858" w:type="dxa"/>
          </w:tcPr>
          <w:p w14:paraId="69A5CA5E" w14:textId="77777777" w:rsidR="002C474D" w:rsidRDefault="002C474D" w:rsidP="009C6F5A">
            <w:r>
              <w:t>boolean</w:t>
            </w:r>
          </w:p>
        </w:tc>
        <w:tc>
          <w:tcPr>
            <w:tcW w:w="820" w:type="dxa"/>
          </w:tcPr>
          <w:p w14:paraId="18516BFE" w14:textId="77777777" w:rsidR="002C474D" w:rsidRDefault="002C474D" w:rsidP="009C6F5A">
            <w:r>
              <w:t>1..1</w:t>
            </w:r>
          </w:p>
        </w:tc>
        <w:tc>
          <w:tcPr>
            <w:tcW w:w="3402" w:type="dxa"/>
          </w:tcPr>
          <w:p w14:paraId="06A89BB6" w14:textId="77777777" w:rsidR="002C474D" w:rsidRDefault="002C474D" w:rsidP="009C6F5A">
            <w:r>
              <w:t>Patientens givna samtycke till att läsa ur receptdepån.</w:t>
            </w:r>
          </w:p>
        </w:tc>
        <w:tc>
          <w:tcPr>
            <w:tcW w:w="1349" w:type="dxa"/>
          </w:tcPr>
          <w:p w14:paraId="0D6A3D95" w14:textId="77777777" w:rsidR="002C474D" w:rsidRDefault="002C474D" w:rsidP="009C6F5A"/>
        </w:tc>
      </w:tr>
      <w:tr w:rsidR="002C474D" w14:paraId="4A0EBE2E" w14:textId="77777777" w:rsidTr="009C6F5A">
        <w:tc>
          <w:tcPr>
            <w:tcW w:w="1858" w:type="dxa"/>
          </w:tcPr>
          <w:p w14:paraId="24D8F64B" w14:textId="77777777" w:rsidR="002C474D" w:rsidRDefault="002C474D" w:rsidP="009C6F5A">
            <w:r>
              <w:t>receptId</w:t>
            </w:r>
          </w:p>
        </w:tc>
        <w:tc>
          <w:tcPr>
            <w:tcW w:w="1858" w:type="dxa"/>
          </w:tcPr>
          <w:p w14:paraId="326D58C3" w14:textId="77777777" w:rsidR="002C474D" w:rsidRDefault="001B1B9B" w:rsidP="009C6F5A">
            <w:hyperlink w:anchor="long">
              <w:r w:rsidR="002C474D">
                <w:rPr>
                  <w:rStyle w:val="Hyperlnk"/>
                </w:rPr>
                <w:t>long</w:t>
              </w:r>
            </w:hyperlink>
          </w:p>
        </w:tc>
        <w:tc>
          <w:tcPr>
            <w:tcW w:w="820" w:type="dxa"/>
          </w:tcPr>
          <w:p w14:paraId="27F30F8D" w14:textId="77777777" w:rsidR="002C474D" w:rsidRDefault="002C474D" w:rsidP="009C6F5A">
            <w:r>
              <w:t>1..1</w:t>
            </w:r>
          </w:p>
        </w:tc>
        <w:tc>
          <w:tcPr>
            <w:tcW w:w="3402" w:type="dxa"/>
          </w:tcPr>
          <w:p w14:paraId="32A85E7A" w14:textId="77777777" w:rsidR="002C474D" w:rsidRDefault="002C474D" w:rsidP="009C6F5A">
            <w:r>
              <w:t>Receptets id.</w:t>
            </w:r>
          </w:p>
        </w:tc>
        <w:tc>
          <w:tcPr>
            <w:tcW w:w="1349" w:type="dxa"/>
          </w:tcPr>
          <w:p w14:paraId="003D4863" w14:textId="77777777" w:rsidR="002C474D" w:rsidRDefault="002C474D" w:rsidP="009C6F5A"/>
        </w:tc>
      </w:tr>
      <w:tr w:rsidR="002C474D" w14:paraId="478C6463" w14:textId="77777777" w:rsidTr="009C6F5A">
        <w:tc>
          <w:tcPr>
            <w:tcW w:w="1858" w:type="dxa"/>
          </w:tcPr>
          <w:p w14:paraId="32A2B7BD" w14:textId="77777777" w:rsidR="002C474D" w:rsidRDefault="002C474D" w:rsidP="009C6F5A">
            <w:r>
              <w:t>ordination</w:t>
            </w:r>
          </w:p>
        </w:tc>
        <w:tc>
          <w:tcPr>
            <w:tcW w:w="1858" w:type="dxa"/>
          </w:tcPr>
          <w:p w14:paraId="276FAB66" w14:textId="77777777" w:rsidR="002C474D" w:rsidRDefault="001B1B9B" w:rsidP="009C6F5A">
            <w:hyperlink w:anchor="LakemedelsordinationsunderlagConfirmBas">
              <w:r w:rsidR="002C474D">
                <w:rPr>
                  <w:rStyle w:val="Hyperlnk"/>
                </w:rPr>
                <w:t>LakemedelsordinationsunderlagConfirmBas</w:t>
              </w:r>
            </w:hyperlink>
          </w:p>
        </w:tc>
        <w:tc>
          <w:tcPr>
            <w:tcW w:w="820" w:type="dxa"/>
          </w:tcPr>
          <w:p w14:paraId="020F2473" w14:textId="77777777" w:rsidR="002C474D" w:rsidRDefault="002C474D" w:rsidP="009C6F5A">
            <w:r>
              <w:t>1..1</w:t>
            </w:r>
          </w:p>
        </w:tc>
        <w:tc>
          <w:tcPr>
            <w:tcW w:w="3402" w:type="dxa"/>
          </w:tcPr>
          <w:p w14:paraId="19F612B1" w14:textId="77777777" w:rsidR="002C474D" w:rsidRDefault="002C474D" w:rsidP="009C6F5A">
            <w:r>
              <w:t>Ej verifierad ordination som skall journalföras.</w:t>
            </w:r>
          </w:p>
        </w:tc>
        <w:tc>
          <w:tcPr>
            <w:tcW w:w="1349" w:type="dxa"/>
          </w:tcPr>
          <w:p w14:paraId="1037CBA6" w14:textId="77777777" w:rsidR="002C474D" w:rsidRDefault="002C474D" w:rsidP="009C6F5A"/>
        </w:tc>
      </w:tr>
      <w:tr w:rsidR="002C474D" w14:paraId="0D2D9A81" w14:textId="77777777" w:rsidTr="009C6F5A">
        <w:tc>
          <w:tcPr>
            <w:tcW w:w="1858" w:type="dxa"/>
          </w:tcPr>
          <w:p w14:paraId="6FF415EF" w14:textId="77777777" w:rsidR="002C474D" w:rsidRDefault="002C474D" w:rsidP="009C6F5A">
            <w:r>
              <w:t>anvandareinformation</w:t>
            </w:r>
          </w:p>
        </w:tc>
        <w:tc>
          <w:tcPr>
            <w:tcW w:w="1858" w:type="dxa"/>
          </w:tcPr>
          <w:p w14:paraId="01FA6837" w14:textId="77777777" w:rsidR="002C474D" w:rsidRDefault="001B1B9B" w:rsidP="009C6F5A">
            <w:hyperlink w:anchor="Anvandareinformation">
              <w:r w:rsidR="002C474D">
                <w:rPr>
                  <w:rStyle w:val="Hyperlnk"/>
                </w:rPr>
                <w:t>Anvandareinformation</w:t>
              </w:r>
            </w:hyperlink>
          </w:p>
        </w:tc>
        <w:tc>
          <w:tcPr>
            <w:tcW w:w="820" w:type="dxa"/>
          </w:tcPr>
          <w:p w14:paraId="7E7CB927" w14:textId="77777777" w:rsidR="002C474D" w:rsidRDefault="002C474D" w:rsidP="009C6F5A">
            <w:r>
              <w:t>1..1</w:t>
            </w:r>
          </w:p>
        </w:tc>
        <w:tc>
          <w:tcPr>
            <w:tcW w:w="3402" w:type="dxa"/>
          </w:tcPr>
          <w:p w14:paraId="11D80FB3" w14:textId="4100F3EA" w:rsidR="002C474D" w:rsidRDefault="002C474D" w:rsidP="009C6F5A">
            <w:r>
              <w:t xml:space="preserve">Klientinformation innehållande anropande systems information. Obligatorisk information vid anrop till </w:t>
            </w:r>
            <w:ins w:id="999" w:author="Maria Wettermark" w:date="2014-10-20T10:52:00Z">
              <w:r w:rsidR="00961FE4" w:rsidRPr="00961FE4">
                <w:t>Receptdepå human</w:t>
              </w:r>
            </w:ins>
            <w:del w:id="1000" w:author="Maria Wettermark" w:date="2014-10-20T10:52:00Z">
              <w:r w:rsidDel="00961FE4">
                <w:delText>receptregister</w:delText>
              </w:r>
            </w:del>
            <w:r>
              <w:t>.</w:t>
            </w:r>
          </w:p>
        </w:tc>
        <w:tc>
          <w:tcPr>
            <w:tcW w:w="1349" w:type="dxa"/>
          </w:tcPr>
          <w:p w14:paraId="28DEFA1B" w14:textId="77777777" w:rsidR="002C474D" w:rsidRDefault="002C474D" w:rsidP="009C6F5A"/>
        </w:tc>
      </w:tr>
      <w:tr w:rsidR="002C474D" w14:paraId="4536DB5F" w14:textId="77777777" w:rsidTr="009C6F5A">
        <w:tc>
          <w:tcPr>
            <w:tcW w:w="1858" w:type="dxa"/>
          </w:tcPr>
          <w:p w14:paraId="298CFF49" w14:textId="77777777" w:rsidR="002C474D" w:rsidRDefault="002C474D" w:rsidP="009C6F5A">
            <w:r>
              <w:t>klientinformation</w:t>
            </w:r>
          </w:p>
        </w:tc>
        <w:tc>
          <w:tcPr>
            <w:tcW w:w="1858" w:type="dxa"/>
          </w:tcPr>
          <w:p w14:paraId="212A64BE" w14:textId="77777777" w:rsidR="002C474D" w:rsidRDefault="001B1B9B" w:rsidP="009C6F5A">
            <w:hyperlink w:anchor="Klientinformation">
              <w:r w:rsidR="002C474D">
                <w:rPr>
                  <w:rStyle w:val="Hyperlnk"/>
                </w:rPr>
                <w:t>Klientinformation</w:t>
              </w:r>
            </w:hyperlink>
          </w:p>
        </w:tc>
        <w:tc>
          <w:tcPr>
            <w:tcW w:w="820" w:type="dxa"/>
          </w:tcPr>
          <w:p w14:paraId="7267A2F7" w14:textId="77777777" w:rsidR="002C474D" w:rsidRDefault="002C474D" w:rsidP="009C6F5A">
            <w:r>
              <w:t>1..1</w:t>
            </w:r>
          </w:p>
        </w:tc>
        <w:tc>
          <w:tcPr>
            <w:tcW w:w="3402" w:type="dxa"/>
          </w:tcPr>
          <w:p w14:paraId="0CE3C4AF" w14:textId="40EE22EC" w:rsidR="002C474D" w:rsidRDefault="002C474D" w:rsidP="009C6F5A">
            <w:r>
              <w:t xml:space="preserve">Klientinformation innehållande anropande systems information. Obligatorisk information vid anrop till </w:t>
            </w:r>
            <w:ins w:id="1001" w:author="Maria Wettermark" w:date="2014-10-20T10:52:00Z">
              <w:r w:rsidR="00961FE4" w:rsidRPr="00961FE4">
                <w:t>Receptdepå human</w:t>
              </w:r>
            </w:ins>
            <w:del w:id="1002" w:author="Maria Wettermark" w:date="2014-10-20T10:52:00Z">
              <w:r w:rsidDel="00961FE4">
                <w:delText>receptregister</w:delText>
              </w:r>
            </w:del>
            <w:r>
              <w:t>.</w:t>
            </w:r>
          </w:p>
        </w:tc>
        <w:tc>
          <w:tcPr>
            <w:tcW w:w="1349" w:type="dxa"/>
          </w:tcPr>
          <w:p w14:paraId="18FD3715" w14:textId="77777777" w:rsidR="002C474D" w:rsidRDefault="002C474D" w:rsidP="009C6F5A"/>
        </w:tc>
      </w:tr>
      <w:tr w:rsidR="002C474D" w:rsidRPr="0038015E" w14:paraId="384C2478" w14:textId="77777777" w:rsidTr="009C6F5A">
        <w:tc>
          <w:tcPr>
            <w:tcW w:w="9287" w:type="dxa"/>
            <w:gridSpan w:val="5"/>
          </w:tcPr>
          <w:p w14:paraId="648AB4EF" w14:textId="77777777" w:rsidR="002C474D" w:rsidRDefault="002C474D" w:rsidP="009C6F5A">
            <w:r>
              <w:rPr>
                <w:i/>
              </w:rPr>
              <w:t>Skicka in ett av följande element:</w:t>
            </w:r>
          </w:p>
        </w:tc>
      </w:tr>
      <w:tr w:rsidR="002C474D" w14:paraId="761303CB" w14:textId="77777777" w:rsidTr="009C6F5A">
        <w:tc>
          <w:tcPr>
            <w:tcW w:w="1858" w:type="dxa"/>
          </w:tcPr>
          <w:p w14:paraId="5C1FDBCB" w14:textId="77777777" w:rsidR="002C474D" w:rsidRDefault="002C474D" w:rsidP="009C6F5A">
            <w:r>
              <w:t>insattningsinformation</w:t>
            </w:r>
          </w:p>
        </w:tc>
        <w:tc>
          <w:tcPr>
            <w:tcW w:w="1858" w:type="dxa"/>
          </w:tcPr>
          <w:p w14:paraId="4D3FF088" w14:textId="77777777" w:rsidR="002C474D" w:rsidRDefault="001B1B9B" w:rsidP="009C6F5A">
            <w:hyperlink w:anchor="Insattningsinformation">
              <w:r w:rsidR="002C474D">
                <w:rPr>
                  <w:rStyle w:val="Hyperlnk"/>
                </w:rPr>
                <w:t>Insattningsinformation</w:t>
              </w:r>
            </w:hyperlink>
          </w:p>
        </w:tc>
        <w:tc>
          <w:tcPr>
            <w:tcW w:w="820" w:type="dxa"/>
          </w:tcPr>
          <w:p w14:paraId="28FB7FED" w14:textId="77777777" w:rsidR="002C474D" w:rsidRDefault="002C474D" w:rsidP="009C6F5A">
            <w:r>
              <w:t>0..1</w:t>
            </w:r>
          </w:p>
        </w:tc>
        <w:tc>
          <w:tcPr>
            <w:tcW w:w="3402" w:type="dxa"/>
          </w:tcPr>
          <w:p w14:paraId="53677DDD" w14:textId="77777777" w:rsidR="002C474D" w:rsidRDefault="002C474D" w:rsidP="009C6F5A">
            <w:r>
              <w:t>Del av val. Insättning av ej verifierad ordination.</w:t>
            </w:r>
          </w:p>
        </w:tc>
        <w:tc>
          <w:tcPr>
            <w:tcW w:w="1349" w:type="dxa"/>
          </w:tcPr>
          <w:p w14:paraId="44546E29" w14:textId="77777777" w:rsidR="002C474D" w:rsidRDefault="002C474D" w:rsidP="009C6F5A"/>
        </w:tc>
      </w:tr>
      <w:tr w:rsidR="002C474D" w14:paraId="3A1D6505" w14:textId="77777777" w:rsidTr="009C6F5A">
        <w:tc>
          <w:tcPr>
            <w:tcW w:w="1858" w:type="dxa"/>
          </w:tcPr>
          <w:p w14:paraId="528567F9" w14:textId="77777777" w:rsidR="002C474D" w:rsidRDefault="002C474D" w:rsidP="009C6F5A">
            <w:r>
              <w:t>utsattningsinformation</w:t>
            </w:r>
          </w:p>
        </w:tc>
        <w:tc>
          <w:tcPr>
            <w:tcW w:w="1858" w:type="dxa"/>
          </w:tcPr>
          <w:p w14:paraId="62F2A494" w14:textId="77777777" w:rsidR="002C474D" w:rsidRDefault="001B1B9B" w:rsidP="009C6F5A">
            <w:hyperlink w:anchor="UtsattningsinformationConfirm">
              <w:r w:rsidR="002C474D">
                <w:rPr>
                  <w:rStyle w:val="Hyperlnk"/>
                </w:rPr>
                <w:t>UtsattningsinformationConfirm</w:t>
              </w:r>
            </w:hyperlink>
          </w:p>
        </w:tc>
        <w:tc>
          <w:tcPr>
            <w:tcW w:w="820" w:type="dxa"/>
          </w:tcPr>
          <w:p w14:paraId="11A0BBE7" w14:textId="77777777" w:rsidR="002C474D" w:rsidRDefault="002C474D" w:rsidP="009C6F5A">
            <w:r>
              <w:t>0..1</w:t>
            </w:r>
          </w:p>
        </w:tc>
        <w:tc>
          <w:tcPr>
            <w:tcW w:w="3402" w:type="dxa"/>
          </w:tcPr>
          <w:p w14:paraId="5E55433D" w14:textId="77777777" w:rsidR="002C474D" w:rsidRDefault="002C474D" w:rsidP="009C6F5A">
            <w:r>
              <w:t>Del av val. Utsättning av ej verifierad ordination.</w:t>
            </w:r>
          </w:p>
        </w:tc>
        <w:tc>
          <w:tcPr>
            <w:tcW w:w="1349" w:type="dxa"/>
          </w:tcPr>
          <w:p w14:paraId="08016F74" w14:textId="77777777" w:rsidR="002C474D" w:rsidRDefault="002C474D" w:rsidP="009C6F5A"/>
        </w:tc>
      </w:tr>
    </w:tbl>
    <w:p w14:paraId="40A3171B" w14:textId="77777777" w:rsidR="00A712B4" w:rsidRDefault="00A712B4" w:rsidP="00A712B4"/>
    <w:p w14:paraId="4BBA4A63" w14:textId="77777777" w:rsidR="00A712B4" w:rsidRDefault="00A712B4" w:rsidP="00A712B4">
      <w:pPr>
        <w:pStyle w:val="Rubrik41"/>
      </w:pPr>
      <w:bookmarkStart w:id="1003" w:name="ConfirmPrescriptionResponseType"/>
      <w:r>
        <w:lastRenderedPageBreak/>
        <w:t> ConfirmPrescriptionResponseType</w:t>
      </w:r>
      <w:bookmarkEnd w:id="100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2C474D" w:rsidRPr="0038015E" w14:paraId="52EAC635" w14:textId="77777777" w:rsidTr="009C6F5A">
        <w:tc>
          <w:tcPr>
            <w:tcW w:w="1858" w:type="dxa"/>
            <w:shd w:val="clear" w:color="auto" w:fill="4F81BD" w:themeFill="accent1"/>
          </w:tcPr>
          <w:p w14:paraId="5776D07D" w14:textId="77777777" w:rsidR="002C474D" w:rsidRDefault="002C474D" w:rsidP="009C6F5A">
            <w:pPr>
              <w:rPr>
                <w:b/>
                <w:bCs/>
                <w:color w:val="FFFFFF" w:themeColor="background1"/>
              </w:rPr>
            </w:pPr>
            <w:r>
              <w:rPr>
                <w:b/>
                <w:bCs/>
                <w:color w:val="FFFFFF" w:themeColor="background1"/>
              </w:rPr>
              <w:t>Namn</w:t>
            </w:r>
          </w:p>
        </w:tc>
        <w:tc>
          <w:tcPr>
            <w:tcW w:w="1858" w:type="dxa"/>
            <w:shd w:val="clear" w:color="auto" w:fill="4F81BD" w:themeFill="accent1"/>
          </w:tcPr>
          <w:p w14:paraId="04293969" w14:textId="77777777" w:rsidR="002C474D" w:rsidRDefault="002C474D" w:rsidP="009C6F5A">
            <w:pPr>
              <w:rPr>
                <w:b/>
                <w:bCs/>
                <w:color w:val="FFFFFF" w:themeColor="background1"/>
              </w:rPr>
            </w:pPr>
            <w:r>
              <w:rPr>
                <w:b/>
                <w:bCs/>
                <w:color w:val="FFFFFF" w:themeColor="background1"/>
              </w:rPr>
              <w:t>Typ</w:t>
            </w:r>
          </w:p>
        </w:tc>
        <w:tc>
          <w:tcPr>
            <w:tcW w:w="820" w:type="dxa"/>
            <w:shd w:val="clear" w:color="auto" w:fill="4F81BD" w:themeFill="accent1"/>
          </w:tcPr>
          <w:p w14:paraId="3C8C1722" w14:textId="77777777" w:rsidR="002C474D" w:rsidRDefault="002C474D" w:rsidP="009C6F5A">
            <w:pPr>
              <w:rPr>
                <w:b/>
                <w:bCs/>
                <w:color w:val="FFFFFF" w:themeColor="background1"/>
              </w:rPr>
            </w:pPr>
            <w:r>
              <w:rPr>
                <w:b/>
                <w:bCs/>
                <w:color w:val="FFFFFF" w:themeColor="background1"/>
              </w:rPr>
              <w:t>Mult.</w:t>
            </w:r>
          </w:p>
        </w:tc>
        <w:tc>
          <w:tcPr>
            <w:tcW w:w="3402" w:type="dxa"/>
            <w:shd w:val="clear" w:color="auto" w:fill="4F81BD" w:themeFill="accent1"/>
          </w:tcPr>
          <w:p w14:paraId="656050B6" w14:textId="77777777" w:rsidR="002C474D" w:rsidRDefault="002C474D" w:rsidP="009C6F5A">
            <w:pPr>
              <w:rPr>
                <w:b/>
                <w:bCs/>
                <w:color w:val="FFFFFF" w:themeColor="background1"/>
              </w:rPr>
            </w:pPr>
            <w:r>
              <w:rPr>
                <w:b/>
                <w:bCs/>
                <w:color w:val="FFFFFF" w:themeColor="background1"/>
              </w:rPr>
              <w:t>Beskrivning</w:t>
            </w:r>
          </w:p>
        </w:tc>
        <w:tc>
          <w:tcPr>
            <w:tcW w:w="1349" w:type="dxa"/>
            <w:shd w:val="clear" w:color="auto" w:fill="4F81BD" w:themeFill="accent1"/>
          </w:tcPr>
          <w:p w14:paraId="3B053C65" w14:textId="77777777" w:rsidR="002C474D" w:rsidRDefault="002C474D" w:rsidP="009C6F5A">
            <w:pPr>
              <w:rPr>
                <w:b/>
                <w:bCs/>
                <w:color w:val="FFFFFF" w:themeColor="background1"/>
              </w:rPr>
            </w:pPr>
            <w:r>
              <w:rPr>
                <w:b/>
                <w:bCs/>
                <w:color w:val="FFFFFF" w:themeColor="background1"/>
              </w:rPr>
              <w:t>Fältlängder</w:t>
            </w:r>
          </w:p>
        </w:tc>
      </w:tr>
      <w:tr w:rsidR="002C474D" w14:paraId="2ED3D8BD" w14:textId="77777777" w:rsidTr="009C6F5A">
        <w:tc>
          <w:tcPr>
            <w:tcW w:w="1858" w:type="dxa"/>
          </w:tcPr>
          <w:p w14:paraId="13C2BF17" w14:textId="77777777" w:rsidR="002C474D" w:rsidRDefault="002C474D" w:rsidP="009C6F5A">
            <w:r>
              <w:t>ordinationsId</w:t>
            </w:r>
          </w:p>
        </w:tc>
        <w:tc>
          <w:tcPr>
            <w:tcW w:w="1858" w:type="dxa"/>
          </w:tcPr>
          <w:p w14:paraId="3129950C" w14:textId="77777777" w:rsidR="002C474D" w:rsidRDefault="001B1B9B" w:rsidP="009C6F5A">
            <w:hyperlink w:anchor="UUID">
              <w:r w:rsidR="002C474D">
                <w:rPr>
                  <w:rStyle w:val="Hyperlnk"/>
                </w:rPr>
                <w:t>UUID</w:t>
              </w:r>
            </w:hyperlink>
          </w:p>
        </w:tc>
        <w:tc>
          <w:tcPr>
            <w:tcW w:w="820" w:type="dxa"/>
          </w:tcPr>
          <w:p w14:paraId="2347AFF9" w14:textId="77777777" w:rsidR="002C474D" w:rsidRDefault="002C474D" w:rsidP="009C6F5A">
            <w:r>
              <w:t>0..1</w:t>
            </w:r>
          </w:p>
        </w:tc>
        <w:tc>
          <w:tcPr>
            <w:tcW w:w="3402" w:type="dxa"/>
          </w:tcPr>
          <w:p w14:paraId="1036A94B" w14:textId="77777777" w:rsidR="002C474D" w:rsidRDefault="002C474D" w:rsidP="009C6F5A">
            <w:r>
              <w:t>Referens till ordination som verifierats.</w:t>
            </w:r>
          </w:p>
        </w:tc>
        <w:tc>
          <w:tcPr>
            <w:tcW w:w="1349" w:type="dxa"/>
          </w:tcPr>
          <w:p w14:paraId="1C0960D0" w14:textId="77777777" w:rsidR="002C474D" w:rsidRDefault="002C474D" w:rsidP="009C6F5A"/>
        </w:tc>
      </w:tr>
      <w:tr w:rsidR="002C474D" w14:paraId="6AB84533" w14:textId="77777777" w:rsidTr="009C6F5A">
        <w:tc>
          <w:tcPr>
            <w:tcW w:w="1858" w:type="dxa"/>
          </w:tcPr>
          <w:p w14:paraId="102EA7F3" w14:textId="77777777" w:rsidR="002C474D" w:rsidRDefault="002C474D" w:rsidP="009C6F5A">
            <w:r>
              <w:t>ordinationkedjeId</w:t>
            </w:r>
          </w:p>
        </w:tc>
        <w:tc>
          <w:tcPr>
            <w:tcW w:w="1858" w:type="dxa"/>
          </w:tcPr>
          <w:p w14:paraId="68EDCE38" w14:textId="77777777" w:rsidR="002C474D" w:rsidRDefault="001B1B9B" w:rsidP="009C6F5A">
            <w:hyperlink w:anchor="UUID">
              <w:r w:rsidR="002C474D">
                <w:rPr>
                  <w:rStyle w:val="Hyperlnk"/>
                </w:rPr>
                <w:t>UUID</w:t>
              </w:r>
            </w:hyperlink>
          </w:p>
        </w:tc>
        <w:tc>
          <w:tcPr>
            <w:tcW w:w="820" w:type="dxa"/>
          </w:tcPr>
          <w:p w14:paraId="060D3C59" w14:textId="77777777" w:rsidR="002C474D" w:rsidRDefault="002C474D" w:rsidP="009C6F5A">
            <w:r>
              <w:t>0..1</w:t>
            </w:r>
          </w:p>
        </w:tc>
        <w:tc>
          <w:tcPr>
            <w:tcW w:w="3402" w:type="dxa"/>
          </w:tcPr>
          <w:p w14:paraId="44D0DB6D" w14:textId="77777777" w:rsidR="002C474D" w:rsidRDefault="002C474D" w:rsidP="009C6F5A">
            <w:r>
              <w:t>Referens till ordinationskedjan som skapats.</w:t>
            </w:r>
          </w:p>
        </w:tc>
        <w:tc>
          <w:tcPr>
            <w:tcW w:w="1349" w:type="dxa"/>
          </w:tcPr>
          <w:p w14:paraId="1B7ECE2D" w14:textId="77777777" w:rsidR="002C474D" w:rsidRDefault="002C474D" w:rsidP="009C6F5A"/>
        </w:tc>
      </w:tr>
      <w:tr w:rsidR="002C474D" w14:paraId="72F63671" w14:textId="77777777" w:rsidTr="009C6F5A">
        <w:tc>
          <w:tcPr>
            <w:tcW w:w="1858" w:type="dxa"/>
          </w:tcPr>
          <w:p w14:paraId="3A439FDA" w14:textId="77777777" w:rsidR="002C474D" w:rsidRDefault="002C474D" w:rsidP="009C6F5A">
            <w:r>
              <w:t>uppdateradUnderlagstidpunkt</w:t>
            </w:r>
          </w:p>
        </w:tc>
        <w:tc>
          <w:tcPr>
            <w:tcW w:w="1858" w:type="dxa"/>
          </w:tcPr>
          <w:p w14:paraId="4F583E5E" w14:textId="77777777" w:rsidR="002C474D" w:rsidRDefault="002C474D" w:rsidP="009C6F5A">
            <w:r>
              <w:t>dateTime</w:t>
            </w:r>
          </w:p>
        </w:tc>
        <w:tc>
          <w:tcPr>
            <w:tcW w:w="820" w:type="dxa"/>
          </w:tcPr>
          <w:p w14:paraId="075D83A1" w14:textId="77777777" w:rsidR="002C474D" w:rsidRDefault="002C474D" w:rsidP="009C6F5A">
            <w:r>
              <w:t>0..1</w:t>
            </w:r>
          </w:p>
        </w:tc>
        <w:tc>
          <w:tcPr>
            <w:tcW w:w="3402" w:type="dxa"/>
          </w:tcPr>
          <w:p w14:paraId="298F650C" w14:textId="77777777" w:rsidR="002C474D" w:rsidRDefault="002C474D" w:rsidP="009C6F5A">
            <w:r>
              <w:t>Tidpunkt för uppdaterat underlag för patient.</w:t>
            </w:r>
          </w:p>
        </w:tc>
        <w:tc>
          <w:tcPr>
            <w:tcW w:w="1349" w:type="dxa"/>
          </w:tcPr>
          <w:p w14:paraId="7D24419E" w14:textId="77777777" w:rsidR="002C474D" w:rsidRDefault="002C474D" w:rsidP="009C6F5A"/>
        </w:tc>
      </w:tr>
      <w:tr w:rsidR="002C474D" w14:paraId="2E525F1B" w14:textId="77777777" w:rsidTr="009C6F5A">
        <w:tc>
          <w:tcPr>
            <w:tcW w:w="1858" w:type="dxa"/>
          </w:tcPr>
          <w:p w14:paraId="6A938A67" w14:textId="77777777" w:rsidR="002C474D" w:rsidRDefault="002C474D" w:rsidP="009C6F5A">
            <w:r>
              <w:t>vokresultat</w:t>
            </w:r>
          </w:p>
        </w:tc>
        <w:tc>
          <w:tcPr>
            <w:tcW w:w="1858" w:type="dxa"/>
          </w:tcPr>
          <w:p w14:paraId="39318D46" w14:textId="77777777" w:rsidR="002C474D" w:rsidRDefault="001B1B9B" w:rsidP="009C6F5A">
            <w:hyperlink w:anchor="VOKResultat">
              <w:r w:rsidR="002C474D">
                <w:rPr>
                  <w:rStyle w:val="Hyperlnk"/>
                </w:rPr>
                <w:t>VOKResultat</w:t>
              </w:r>
            </w:hyperlink>
          </w:p>
        </w:tc>
        <w:tc>
          <w:tcPr>
            <w:tcW w:w="820" w:type="dxa"/>
          </w:tcPr>
          <w:p w14:paraId="3D0599EF" w14:textId="77777777" w:rsidR="002C474D" w:rsidRDefault="002C474D" w:rsidP="009C6F5A">
            <w:r>
              <w:t>0..1</w:t>
            </w:r>
          </w:p>
        </w:tc>
        <w:tc>
          <w:tcPr>
            <w:tcW w:w="3402" w:type="dxa"/>
          </w:tcPr>
          <w:p w14:paraId="1AEF480F" w14:textId="77777777" w:rsidR="002C474D" w:rsidRDefault="002C474D" w:rsidP="009C6F5A">
            <w:r>
              <w:t>Resultat från VOK-VER.</w:t>
            </w:r>
          </w:p>
        </w:tc>
        <w:tc>
          <w:tcPr>
            <w:tcW w:w="1349" w:type="dxa"/>
          </w:tcPr>
          <w:p w14:paraId="68AC1FF1" w14:textId="77777777" w:rsidR="002C474D" w:rsidRDefault="002C474D" w:rsidP="009C6F5A"/>
        </w:tc>
      </w:tr>
      <w:tr w:rsidR="002C474D" w14:paraId="1EB103D9" w14:textId="77777777" w:rsidTr="009C6F5A">
        <w:tc>
          <w:tcPr>
            <w:tcW w:w="1858" w:type="dxa"/>
          </w:tcPr>
          <w:p w14:paraId="291760A2" w14:textId="77777777" w:rsidR="002C474D" w:rsidRDefault="002C474D" w:rsidP="009C6F5A">
            <w:r>
              <w:t>resultCode</w:t>
            </w:r>
          </w:p>
        </w:tc>
        <w:tc>
          <w:tcPr>
            <w:tcW w:w="1858" w:type="dxa"/>
          </w:tcPr>
          <w:p w14:paraId="00E2E7D2" w14:textId="77777777" w:rsidR="002C474D" w:rsidRDefault="001B1B9B" w:rsidP="009C6F5A">
            <w:hyperlink w:anchor="resultCodeEnum">
              <w:r w:rsidR="002C474D">
                <w:rPr>
                  <w:rStyle w:val="Hyperlnk"/>
                </w:rPr>
                <w:t>resultCodeEnum</w:t>
              </w:r>
            </w:hyperlink>
          </w:p>
        </w:tc>
        <w:tc>
          <w:tcPr>
            <w:tcW w:w="820" w:type="dxa"/>
          </w:tcPr>
          <w:p w14:paraId="1BE402E9" w14:textId="77777777" w:rsidR="002C474D" w:rsidRDefault="002C474D" w:rsidP="009C6F5A">
            <w:r>
              <w:t>1..1</w:t>
            </w:r>
          </w:p>
        </w:tc>
        <w:tc>
          <w:tcPr>
            <w:tcW w:w="3402" w:type="dxa"/>
          </w:tcPr>
          <w:p w14:paraId="15507127" w14:textId="77777777" w:rsidR="002C474D" w:rsidRDefault="002C474D" w:rsidP="009C6F5A">
            <w:r>
              <w:t>Resultatkod för anropet.</w:t>
            </w:r>
          </w:p>
        </w:tc>
        <w:tc>
          <w:tcPr>
            <w:tcW w:w="1349" w:type="dxa"/>
          </w:tcPr>
          <w:p w14:paraId="4A118F3D" w14:textId="77777777" w:rsidR="002C474D" w:rsidRDefault="002C474D" w:rsidP="009C6F5A"/>
        </w:tc>
      </w:tr>
      <w:tr w:rsidR="002C474D" w14:paraId="3300798C" w14:textId="77777777" w:rsidTr="009C6F5A">
        <w:tc>
          <w:tcPr>
            <w:tcW w:w="1858" w:type="dxa"/>
          </w:tcPr>
          <w:p w14:paraId="07ED4E30" w14:textId="77777777" w:rsidR="002C474D" w:rsidRDefault="002C474D" w:rsidP="009C6F5A">
            <w:r>
              <w:t>comment</w:t>
            </w:r>
          </w:p>
        </w:tc>
        <w:tc>
          <w:tcPr>
            <w:tcW w:w="1858" w:type="dxa"/>
          </w:tcPr>
          <w:p w14:paraId="35DD3D50" w14:textId="77777777" w:rsidR="002C474D" w:rsidRDefault="002C474D" w:rsidP="009C6F5A">
            <w:r>
              <w:t>string</w:t>
            </w:r>
          </w:p>
        </w:tc>
        <w:tc>
          <w:tcPr>
            <w:tcW w:w="820" w:type="dxa"/>
          </w:tcPr>
          <w:p w14:paraId="0385F08C" w14:textId="77777777" w:rsidR="002C474D" w:rsidRDefault="002C474D" w:rsidP="009C6F5A">
            <w:r>
              <w:t>0..1</w:t>
            </w:r>
          </w:p>
        </w:tc>
        <w:tc>
          <w:tcPr>
            <w:tcW w:w="3402" w:type="dxa"/>
          </w:tcPr>
          <w:p w14:paraId="4469CD1A" w14:textId="77777777" w:rsidR="002C474D" w:rsidRDefault="002C474D" w:rsidP="009C6F5A">
            <w:r>
              <w:t>Kommentar till eventuella fel eller varningar.</w:t>
            </w:r>
          </w:p>
        </w:tc>
        <w:tc>
          <w:tcPr>
            <w:tcW w:w="1349" w:type="dxa"/>
          </w:tcPr>
          <w:p w14:paraId="29EE38A9" w14:textId="77777777" w:rsidR="002C474D" w:rsidRDefault="002C474D" w:rsidP="009C6F5A">
            <w:r>
              <w:t>1..1024</w:t>
            </w:r>
          </w:p>
        </w:tc>
      </w:tr>
    </w:tbl>
    <w:p w14:paraId="4FC19C08" w14:textId="77777777" w:rsidR="00A712B4" w:rsidRDefault="00A712B4" w:rsidP="00A712B4"/>
    <w:p w14:paraId="414A639F" w14:textId="77777777" w:rsidR="00415337" w:rsidRDefault="00415337" w:rsidP="00415337">
      <w:pPr>
        <w:pStyle w:val="Rubrik3"/>
      </w:pPr>
      <w:r>
        <w:t>Tjänstekontraktsspecifika krav och regler</w:t>
      </w:r>
    </w:p>
    <w:p w14:paraId="5DDCB1C9" w14:textId="77777777" w:rsidR="00415337" w:rsidRDefault="00415337" w:rsidP="00415337">
      <w:r>
        <w:t xml:space="preserve">Till denna informationsmängd finns regler som ej uttrycks i schemafilerna och tabellen ovan. Dessa återfinns nedan. </w:t>
      </w:r>
    </w:p>
    <w:p w14:paraId="769D62DA" w14:textId="77777777" w:rsidR="00415337" w:rsidRDefault="00415337" w:rsidP="00415337">
      <w:pPr>
        <w:rPr>
          <w:sz w:val="22"/>
          <w:u w:val="single"/>
        </w:rPr>
      </w:pPr>
    </w:p>
    <w:p w14:paraId="0EE6488C" w14:textId="292BDB86" w:rsidR="00415337" w:rsidRDefault="00415337">
      <w:pPr>
        <w:pStyle w:val="Normaltindrag"/>
        <w:numPr>
          <w:ilvl w:val="0"/>
          <w:numId w:val="13"/>
        </w:numPr>
        <w:rPr>
          <w:rFonts w:ascii="Arial" w:eastAsia="ヒラギノ角ゴ Pro W3" w:hAnsi="Arial"/>
          <w:noProof/>
          <w:color w:val="000000"/>
          <w:sz w:val="20"/>
          <w:szCs w:val="24"/>
          <w:lang w:eastAsia="en-US"/>
        </w:rPr>
        <w:pPrChange w:id="1004" w:author="Krister Andersson" w:date="2014-05-15T11:29:00Z">
          <w:pPr>
            <w:pStyle w:val="Normaltindrag"/>
            <w:numPr>
              <w:numId w:val="19"/>
            </w:numPr>
            <w:ind w:left="720" w:hanging="360"/>
          </w:pPr>
        </w:pPrChange>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VOK-VER</w:t>
      </w:r>
      <w:r w:rsidR="003B1937" w:rsidRPr="003B1937">
        <w:rPr>
          <w:rFonts w:ascii="Arial" w:eastAsia="ヒラギノ角ゴ Pro W3" w:hAnsi="Arial"/>
          <w:noProof/>
          <w:color w:val="000000"/>
          <w:sz w:val="20"/>
          <w:szCs w:val="24"/>
          <w:lang w:eastAsia="en-US"/>
        </w:rPr>
        <w:t xml:space="preserve"> </w:t>
      </w:r>
      <w:r w:rsidR="003B1937">
        <w:rPr>
          <w:rFonts w:ascii="Arial" w:eastAsia="ヒラギノ角ゴ Pro W3" w:hAnsi="Arial"/>
          <w:noProof/>
          <w:color w:val="000000"/>
          <w:sz w:val="20"/>
          <w:szCs w:val="24"/>
          <w:lang w:eastAsia="en-US"/>
        </w:rPr>
        <w:t>och VOK-UTS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AA2397">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3379E65F" w14:textId="77777777" w:rsidR="00415337" w:rsidRDefault="00415337">
      <w:pPr>
        <w:pStyle w:val="Normaltindrag"/>
        <w:numPr>
          <w:ilvl w:val="0"/>
          <w:numId w:val="13"/>
        </w:numPr>
        <w:rPr>
          <w:rFonts w:ascii="Arial" w:eastAsia="ヒラギノ角ゴ Pro W3" w:hAnsi="Arial"/>
          <w:noProof/>
          <w:color w:val="000000"/>
          <w:sz w:val="20"/>
          <w:szCs w:val="24"/>
          <w:lang w:eastAsia="en-US"/>
        </w:rPr>
        <w:pPrChange w:id="1005" w:author="Krister Andersson" w:date="2014-05-15T11:29:00Z">
          <w:pPr>
            <w:pStyle w:val="Normaltindrag"/>
            <w:numPr>
              <w:numId w:val="19"/>
            </w:numPr>
            <w:ind w:left="720" w:hanging="360"/>
          </w:pPr>
        </w:pPrChange>
      </w:pPr>
      <w:r w:rsidRPr="00AF6849">
        <w:rPr>
          <w:rFonts w:ascii="Arial" w:eastAsia="ヒラギノ角ゴ Pro W3" w:hAnsi="Arial"/>
          <w:noProof/>
          <w:color w:val="000000"/>
          <w:sz w:val="20"/>
          <w:szCs w:val="24"/>
          <w:lang w:eastAsia="en-US"/>
        </w:rPr>
        <w:t>Genomförs samtliga valideringar och VOK-kontroller utan några detekterade avvisningar skapa</w:t>
      </w:r>
      <w:r>
        <w:rPr>
          <w:rFonts w:ascii="Arial" w:eastAsia="ヒラギノ角ゴ Pro W3" w:hAnsi="Arial"/>
          <w:noProof/>
          <w:color w:val="000000"/>
          <w:sz w:val="20"/>
          <w:szCs w:val="24"/>
          <w:lang w:eastAsia="en-US"/>
        </w:rPr>
        <w:t>s ordinationen</w:t>
      </w:r>
      <w:r w:rsidRPr="00AF6849">
        <w:rPr>
          <w:rFonts w:ascii="Arial" w:eastAsia="ヒラギノ角ゴ Pro W3" w:hAnsi="Arial"/>
          <w:noProof/>
          <w:color w:val="000000"/>
          <w:sz w:val="20"/>
          <w:szCs w:val="24"/>
          <w:lang w:eastAsia="en-US"/>
        </w:rPr>
        <w:t>.</w:t>
      </w:r>
    </w:p>
    <w:p w14:paraId="12917B33" w14:textId="54DD40A6" w:rsidR="00AA2397" w:rsidRPr="00AA2397" w:rsidRDefault="00AA2397">
      <w:pPr>
        <w:pStyle w:val="Normaltindrag"/>
        <w:numPr>
          <w:ilvl w:val="0"/>
          <w:numId w:val="13"/>
        </w:numPr>
        <w:rPr>
          <w:rFonts w:ascii="Arial" w:eastAsia="ヒラギノ角ゴ Pro W3" w:hAnsi="Arial"/>
          <w:noProof/>
          <w:color w:val="000000"/>
          <w:sz w:val="20"/>
          <w:szCs w:val="24"/>
          <w:lang w:eastAsia="en-US"/>
        </w:rPr>
        <w:pPrChange w:id="1006" w:author="Krister Andersson" w:date="2014-05-15T11:29:00Z">
          <w:pPr>
            <w:pStyle w:val="Normaltindrag"/>
            <w:numPr>
              <w:numId w:val="19"/>
            </w:numPr>
            <w:ind w:left="720" w:hanging="360"/>
          </w:pPr>
        </w:pPrChange>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kontrollsamlingar AFF-UTS och AFF-MAK</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dokument Automatisk format- och f</w:t>
      </w:r>
      <w:r>
        <w:rPr>
          <w:rFonts w:ascii="Arial" w:eastAsia="ヒラギノ角ゴ Pro W3" w:hAnsi="Arial"/>
          <w:noProof/>
          <w:color w:val="000000"/>
          <w:sz w:val="20"/>
          <w:szCs w:val="24"/>
          <w:lang w:eastAsia="en-US"/>
        </w:rPr>
        <w:t>örfattningskontroll (AFF)</w:t>
      </w:r>
      <w:r w:rsidRPr="008A20D4">
        <w:rPr>
          <w:rFonts w:ascii="Arial" w:eastAsia="ヒラギノ角ゴ Pro W3" w:hAnsi="Arial"/>
          <w:noProof/>
          <w:color w:val="000000"/>
          <w:sz w:val="20"/>
          <w:szCs w:val="24"/>
          <w:lang w:eastAsia="en-US"/>
        </w:rPr>
        <w:t>.</w:t>
      </w:r>
    </w:p>
    <w:p w14:paraId="6687973C" w14:textId="272A6E8D" w:rsidR="00415337" w:rsidRPr="00AF6849" w:rsidRDefault="00415337">
      <w:pPr>
        <w:pStyle w:val="Normaltindrag"/>
        <w:numPr>
          <w:ilvl w:val="0"/>
          <w:numId w:val="13"/>
        </w:numPr>
        <w:rPr>
          <w:rFonts w:ascii="Arial" w:eastAsia="ヒラギノ角ゴ Pro W3" w:hAnsi="Arial"/>
          <w:noProof/>
          <w:color w:val="000000"/>
          <w:sz w:val="20"/>
          <w:szCs w:val="24"/>
          <w:lang w:eastAsia="en-US"/>
        </w:rPr>
        <w:pPrChange w:id="1007" w:author="Krister Andersson" w:date="2014-05-15T11:29:00Z">
          <w:pPr>
            <w:pStyle w:val="Normaltindrag"/>
            <w:numPr>
              <w:numId w:val="19"/>
            </w:numPr>
            <w:ind w:left="720" w:hanging="360"/>
          </w:pPr>
        </w:pPrChange>
      </w:pPr>
      <w:r w:rsidRPr="00AF6849">
        <w:rPr>
          <w:rFonts w:ascii="Arial" w:eastAsia="ヒラギノ角ゴ Pro W3" w:hAnsi="Arial"/>
          <w:noProof/>
          <w:color w:val="000000"/>
          <w:sz w:val="20"/>
          <w:szCs w:val="24"/>
          <w:lang w:eastAsia="en-US"/>
        </w:rPr>
        <w:t xml:space="preserve">Enskilda förskrivningsrader i en receptsamling </w:t>
      </w:r>
      <w:ins w:id="1008" w:author="Maria Wettermark" w:date="2014-10-15T10:02:00Z">
        <w:r w:rsidR="007D61B5">
          <w:rPr>
            <w:rFonts w:ascii="Arial" w:eastAsia="ヒラギノ角ゴ Pro W3" w:hAnsi="Arial"/>
            <w:noProof/>
            <w:color w:val="000000"/>
            <w:sz w:val="20"/>
            <w:szCs w:val="24"/>
            <w:lang w:eastAsia="en-US"/>
          </w:rPr>
          <w:t>bekräftas</w:t>
        </w:r>
      </w:ins>
      <w:ins w:id="1009" w:author="Maria Wettermark" w:date="2014-10-20T09:07:00Z">
        <w:r w:rsidR="00634C59">
          <w:rPr>
            <w:rFonts w:ascii="Arial" w:eastAsia="ヒラギノ角ゴ Pro W3" w:hAnsi="Arial"/>
            <w:noProof/>
            <w:color w:val="000000"/>
            <w:sz w:val="20"/>
            <w:szCs w:val="24"/>
            <w:lang w:eastAsia="en-US"/>
          </w:rPr>
          <w:t xml:space="preserve"> </w:t>
        </w:r>
      </w:ins>
      <w:del w:id="1010" w:author="Maria Wettermark" w:date="2014-10-15T10:02:00Z">
        <w:r w:rsidRPr="00AF6849" w:rsidDel="007D61B5">
          <w:rPr>
            <w:rFonts w:ascii="Arial" w:eastAsia="ヒラギノ角ゴ Pro W3" w:hAnsi="Arial"/>
            <w:noProof/>
            <w:color w:val="000000"/>
            <w:sz w:val="20"/>
            <w:szCs w:val="24"/>
            <w:lang w:eastAsia="en-US"/>
          </w:rPr>
          <w:delText xml:space="preserve">verifieras </w:delText>
        </w:r>
      </w:del>
      <w:r w:rsidRPr="00AF6849">
        <w:rPr>
          <w:rFonts w:ascii="Arial" w:eastAsia="ヒラギノ角ゴ Pro W3" w:hAnsi="Arial"/>
          <w:noProof/>
          <w:color w:val="000000"/>
          <w:sz w:val="20"/>
          <w:szCs w:val="24"/>
          <w:lang w:eastAsia="en-US"/>
        </w:rPr>
        <w:t>separat. Detta gäller även flervalsrader.</w:t>
      </w:r>
    </w:p>
    <w:p w14:paraId="7AC1D8FF" w14:textId="6487DC0C" w:rsidR="00415337" w:rsidRPr="00AF6849" w:rsidRDefault="00AA2397">
      <w:pPr>
        <w:pStyle w:val="Normaltindrag"/>
        <w:numPr>
          <w:ilvl w:val="0"/>
          <w:numId w:val="13"/>
        </w:numPr>
        <w:rPr>
          <w:rFonts w:ascii="Arial" w:eastAsia="ヒラギノ角ゴ Pro W3" w:hAnsi="Arial"/>
          <w:noProof/>
          <w:color w:val="000000"/>
          <w:sz w:val="20"/>
          <w:szCs w:val="24"/>
          <w:lang w:eastAsia="en-US"/>
        </w:rPr>
        <w:pPrChange w:id="1011" w:author="Krister Andersson" w:date="2014-05-15T11:29:00Z">
          <w:pPr>
            <w:pStyle w:val="Normaltindrag"/>
            <w:numPr>
              <w:numId w:val="19"/>
            </w:numPr>
            <w:ind w:left="720" w:hanging="360"/>
          </w:pPr>
        </w:pPrChange>
      </w:pPr>
      <w:r>
        <w:rPr>
          <w:rFonts w:ascii="Arial" w:eastAsia="ヒラギノ角ゴ Pro W3" w:hAnsi="Arial"/>
          <w:noProof/>
          <w:color w:val="000000"/>
          <w:sz w:val="20"/>
          <w:szCs w:val="24"/>
          <w:lang w:eastAsia="en-US"/>
        </w:rPr>
        <w:t>E</w:t>
      </w:r>
      <w:r w:rsidR="00415337" w:rsidRPr="00AF6849">
        <w:rPr>
          <w:rFonts w:ascii="Arial" w:eastAsia="ヒラギノ角ゴ Pro W3" w:hAnsi="Arial"/>
          <w:noProof/>
          <w:color w:val="000000"/>
          <w:sz w:val="20"/>
          <w:szCs w:val="24"/>
          <w:lang w:eastAsia="en-US"/>
        </w:rPr>
        <w:t xml:space="preserve">n redan </w:t>
      </w:r>
      <w:r>
        <w:rPr>
          <w:rFonts w:ascii="Arial" w:eastAsia="ヒラギノ角ゴ Pro W3" w:hAnsi="Arial"/>
          <w:noProof/>
          <w:color w:val="000000"/>
          <w:sz w:val="20"/>
          <w:szCs w:val="24"/>
          <w:lang w:eastAsia="en-US"/>
        </w:rPr>
        <w:t>bekräftad</w:t>
      </w:r>
      <w:r w:rsidR="00415337" w:rsidRPr="00AF6849">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ordination kan inte bekräftas igen.</w:t>
      </w:r>
      <w:ins w:id="1012" w:author="Maria Wettermark" w:date="2014-10-15T10:02:00Z">
        <w:r w:rsidR="007D61B5">
          <w:rPr>
            <w:rFonts w:ascii="Arial" w:eastAsia="ヒラギノ角ゴ Pro W3" w:hAnsi="Arial"/>
            <w:noProof/>
            <w:color w:val="000000"/>
            <w:sz w:val="20"/>
            <w:szCs w:val="24"/>
            <w:lang w:eastAsia="en-US"/>
          </w:rPr>
          <w:t xml:space="preserve"> Dock kan en senare version av </w:t>
        </w:r>
      </w:ins>
      <w:ins w:id="1013" w:author="Maria Wettermark" w:date="2014-10-15T10:03:00Z">
        <w:r w:rsidR="007D61B5">
          <w:rPr>
            <w:rFonts w:ascii="Arial" w:eastAsia="ヒラギノ角ゴ Pro W3" w:hAnsi="Arial"/>
            <w:noProof/>
            <w:color w:val="000000"/>
            <w:sz w:val="20"/>
            <w:szCs w:val="24"/>
            <w:lang w:eastAsia="en-US"/>
          </w:rPr>
          <w:t>ordinationens förskrivning bekräftas.</w:t>
        </w:r>
      </w:ins>
    </w:p>
    <w:p w14:paraId="34BB1116" w14:textId="0102845F" w:rsidR="00D27C93" w:rsidRPr="007D61B5" w:rsidRDefault="00AA2397">
      <w:pPr>
        <w:pStyle w:val="Normaltindrag"/>
        <w:numPr>
          <w:ilvl w:val="0"/>
          <w:numId w:val="13"/>
        </w:numPr>
        <w:rPr>
          <w:rFonts w:ascii="Arial" w:eastAsia="ヒラギノ角ゴ Pro W3" w:hAnsi="Arial"/>
          <w:i/>
          <w:noProof/>
          <w:color w:val="808080" w:themeColor="background1" w:themeShade="80"/>
          <w:sz w:val="20"/>
          <w:szCs w:val="24"/>
          <w:lang w:eastAsia="en-US"/>
          <w:rPrChange w:id="1014" w:author="Maria Wettermark" w:date="2014-10-15T10:00:00Z">
            <w:rPr>
              <w:rFonts w:ascii="Arial" w:eastAsia="ヒラギノ角ゴ Pro W3" w:hAnsi="Arial"/>
              <w:noProof/>
              <w:color w:val="000000"/>
              <w:sz w:val="20"/>
              <w:szCs w:val="24"/>
              <w:lang w:eastAsia="en-US"/>
            </w:rPr>
          </w:rPrChange>
        </w:rPr>
        <w:pPrChange w:id="1015" w:author="Krister Andersson" w:date="2014-05-15T11:29:00Z">
          <w:pPr>
            <w:pStyle w:val="Normaltindrag"/>
            <w:numPr>
              <w:numId w:val="19"/>
            </w:numPr>
            <w:ind w:left="720" w:hanging="360"/>
          </w:pPr>
        </w:pPrChange>
      </w:pPr>
      <w:r w:rsidRPr="007D61B5">
        <w:rPr>
          <w:rFonts w:ascii="Arial" w:eastAsia="ヒラギノ角ゴ Pro W3" w:hAnsi="Arial"/>
          <w:i/>
          <w:noProof/>
          <w:color w:val="808080" w:themeColor="background1" w:themeShade="80"/>
          <w:sz w:val="20"/>
          <w:szCs w:val="24"/>
          <w:lang w:eastAsia="en-US"/>
          <w:rPrChange w:id="1016" w:author="Maria Wettermark" w:date="2014-10-15T10:00:00Z">
            <w:rPr>
              <w:rFonts w:ascii="Arial" w:eastAsia="ヒラギノ角ゴ Pro W3" w:hAnsi="Arial"/>
              <w:noProof/>
              <w:color w:val="000000"/>
              <w:sz w:val="20"/>
              <w:szCs w:val="24"/>
              <w:lang w:eastAsia="en-US"/>
            </w:rPr>
          </w:rPrChange>
        </w:rPr>
        <w:t>E</w:t>
      </w:r>
      <w:r w:rsidR="00415337" w:rsidRPr="007D61B5">
        <w:rPr>
          <w:rFonts w:ascii="Arial" w:eastAsia="ヒラギノ角ゴ Pro W3" w:hAnsi="Arial"/>
          <w:i/>
          <w:noProof/>
          <w:color w:val="808080" w:themeColor="background1" w:themeShade="80"/>
          <w:sz w:val="20"/>
          <w:szCs w:val="24"/>
          <w:lang w:eastAsia="en-US"/>
          <w:rPrChange w:id="1017" w:author="Maria Wettermark" w:date="2014-10-15T10:00:00Z">
            <w:rPr>
              <w:rFonts w:ascii="Arial" w:eastAsia="ヒラギノ角ゴ Pro W3" w:hAnsi="Arial"/>
              <w:noProof/>
              <w:color w:val="000000"/>
              <w:sz w:val="20"/>
              <w:szCs w:val="24"/>
              <w:lang w:eastAsia="en-US"/>
            </w:rPr>
          </w:rPrChange>
        </w:rPr>
        <w:t>n maku</w:t>
      </w:r>
      <w:r w:rsidRPr="007D61B5">
        <w:rPr>
          <w:rFonts w:ascii="Arial" w:eastAsia="ヒラギノ角ゴ Pro W3" w:hAnsi="Arial"/>
          <w:i/>
          <w:noProof/>
          <w:color w:val="808080" w:themeColor="background1" w:themeShade="80"/>
          <w:sz w:val="20"/>
          <w:szCs w:val="24"/>
          <w:lang w:eastAsia="en-US"/>
          <w:rPrChange w:id="1018" w:author="Maria Wettermark" w:date="2014-10-15T10:00:00Z">
            <w:rPr>
              <w:rFonts w:ascii="Arial" w:eastAsia="ヒラギノ角ゴ Pro W3" w:hAnsi="Arial"/>
              <w:noProof/>
              <w:color w:val="000000"/>
              <w:sz w:val="20"/>
              <w:szCs w:val="24"/>
              <w:lang w:eastAsia="en-US"/>
            </w:rPr>
          </w:rPrChange>
        </w:rPr>
        <w:t>lerad eller utsatt förskrivning kan inte bekräftas.</w:t>
      </w:r>
      <w:ins w:id="1019" w:author="Maria Wettermark" w:date="2014-10-15T10:00:00Z">
        <w:r w:rsidR="007D61B5">
          <w:rPr>
            <w:rFonts w:ascii="Arial" w:eastAsia="ヒラギノ角ゴ Pro W3" w:hAnsi="Arial"/>
            <w:i/>
            <w:noProof/>
            <w:color w:val="808080" w:themeColor="background1" w:themeShade="80"/>
            <w:sz w:val="20"/>
            <w:szCs w:val="24"/>
            <w:lang w:eastAsia="en-US"/>
          </w:rPr>
          <w:t xml:space="preserve"> UTGÅR</w:t>
        </w:r>
      </w:ins>
    </w:p>
    <w:p w14:paraId="65AE82D3" w14:textId="06BE7668" w:rsidR="00AA2397" w:rsidRDefault="00AA2397">
      <w:pPr>
        <w:pStyle w:val="Normaltindrag"/>
        <w:numPr>
          <w:ilvl w:val="0"/>
          <w:numId w:val="13"/>
        </w:numPr>
        <w:rPr>
          <w:rFonts w:ascii="Arial" w:eastAsia="ヒラギノ角ゴ Pro W3" w:hAnsi="Arial"/>
          <w:noProof/>
          <w:color w:val="000000"/>
          <w:sz w:val="20"/>
          <w:szCs w:val="24"/>
          <w:lang w:eastAsia="en-US"/>
        </w:rPr>
        <w:pPrChange w:id="1020" w:author="Krister Andersson" w:date="2014-05-15T11:29:00Z">
          <w:pPr>
            <w:pStyle w:val="Normaltindrag"/>
            <w:numPr>
              <w:numId w:val="19"/>
            </w:numPr>
            <w:ind w:left="720" w:hanging="360"/>
          </w:pPr>
        </w:pPrChange>
      </w:pPr>
      <w:r>
        <w:rPr>
          <w:rFonts w:ascii="Arial" w:eastAsia="ヒラギノ角ゴ Pro W3" w:hAnsi="Arial"/>
          <w:noProof/>
          <w:color w:val="000000"/>
          <w:sz w:val="20"/>
          <w:szCs w:val="24"/>
          <w:lang w:eastAsia="en-US"/>
        </w:rPr>
        <w:t xml:space="preserve">Det kan </w:t>
      </w:r>
      <w:r w:rsidRPr="00AD7DD3">
        <w:rPr>
          <w:rFonts w:ascii="Arial" w:eastAsia="ヒラギノ角ゴ Pro W3" w:hAnsi="Arial"/>
          <w:noProof/>
          <w:color w:val="000000"/>
          <w:sz w:val="20"/>
          <w:szCs w:val="24"/>
          <w:lang w:eastAsia="en-US"/>
        </w:rPr>
        <w:t>ange</w:t>
      </w:r>
      <w:r>
        <w:rPr>
          <w:rFonts w:ascii="Arial" w:eastAsia="ヒラギノ角ゴ Pro W3" w:hAnsi="Arial"/>
          <w:noProof/>
          <w:color w:val="000000"/>
          <w:sz w:val="20"/>
          <w:szCs w:val="24"/>
          <w:lang w:eastAsia="en-US"/>
        </w:rPr>
        <w:t>s</w:t>
      </w:r>
      <w:r w:rsidRPr="00AD7DD3">
        <w:rPr>
          <w:rFonts w:ascii="Arial" w:eastAsia="ヒラギノ角ゴ Pro W3" w:hAnsi="Arial"/>
          <w:noProof/>
          <w:color w:val="000000"/>
          <w:sz w:val="20"/>
          <w:szCs w:val="24"/>
          <w:lang w:eastAsia="en-US"/>
        </w:rPr>
        <w:t xml:space="preserve"> information för makulering av recept eller utsättning av recept</w:t>
      </w:r>
      <w:r>
        <w:rPr>
          <w:rFonts w:ascii="Arial" w:eastAsia="ヒラギノ角ゴ Pro W3" w:hAnsi="Arial"/>
          <w:noProof/>
          <w:color w:val="000000"/>
          <w:sz w:val="20"/>
          <w:szCs w:val="24"/>
          <w:lang w:eastAsia="en-US"/>
        </w:rPr>
        <w:t>, men</w:t>
      </w:r>
      <w:r w:rsidRPr="00AD7DD3">
        <w:rPr>
          <w:rFonts w:ascii="Arial" w:eastAsia="ヒラギノ角ゴ Pro W3" w:hAnsi="Arial"/>
          <w:noProof/>
          <w:color w:val="000000"/>
          <w:sz w:val="20"/>
          <w:szCs w:val="24"/>
          <w:lang w:eastAsia="en-US"/>
        </w:rPr>
        <w:t xml:space="preserve"> inte både och.</w:t>
      </w:r>
    </w:p>
    <w:p w14:paraId="682670F5" w14:textId="77777777" w:rsidR="00AA2397" w:rsidRDefault="00AA2397" w:rsidP="006668C8">
      <w:pPr>
        <w:pStyle w:val="Normaltindrag"/>
        <w:numPr>
          <w:ilvl w:val="0"/>
          <w:numId w:val="13"/>
        </w:numPr>
        <w:rPr>
          <w:ins w:id="1021" w:author="Maria Wettermark" w:date="2014-10-15T10:23:00Z"/>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 xml:space="preserve">Valideras att ordinationsorsakskod är unik för aktuell ordination (dubblettkontroll). För koden ”annan ordinationsorsak” gäller att kombinationen ordinationsorsakskod och </w:t>
      </w:r>
      <w:r w:rsidRPr="003B1937">
        <w:rPr>
          <w:rFonts w:ascii="Arial" w:eastAsia="ヒラギノ角ゴ Pro W3" w:hAnsi="Arial"/>
          <w:noProof/>
          <w:color w:val="000000"/>
          <w:sz w:val="20"/>
          <w:szCs w:val="24"/>
          <w:lang w:eastAsia="en-US"/>
        </w:rPr>
        <w:t>annanOrsak</w:t>
      </w:r>
      <w:r>
        <w:rPr>
          <w:rFonts w:ascii="Arial" w:eastAsia="ヒラギノ角ゴ Pro W3" w:hAnsi="Arial"/>
          <w:noProof/>
          <w:color w:val="000000"/>
          <w:sz w:val="20"/>
          <w:szCs w:val="24"/>
          <w:lang w:eastAsia="en-US"/>
        </w:rPr>
        <w:t xml:space="preserve"> är unik.</w:t>
      </w:r>
    </w:p>
    <w:p w14:paraId="1F3C2967" w14:textId="7C0F3D63" w:rsidR="00DA3FF8" w:rsidRDefault="00DA3FF8" w:rsidP="006668C8">
      <w:pPr>
        <w:pStyle w:val="Normaltindrag"/>
        <w:numPr>
          <w:ilvl w:val="0"/>
          <w:numId w:val="13"/>
        </w:numPr>
        <w:rPr>
          <w:ins w:id="1022" w:author="Maria Wettermark" w:date="2014-10-20T10:43:00Z"/>
          <w:rFonts w:ascii="Arial" w:eastAsia="ヒラギノ角ゴ Pro W3" w:hAnsi="Arial"/>
          <w:noProof/>
          <w:color w:val="000000"/>
          <w:sz w:val="20"/>
          <w:szCs w:val="24"/>
          <w:lang w:eastAsia="en-US"/>
        </w:rPr>
      </w:pPr>
      <w:ins w:id="1023" w:author="Maria Wettermark" w:date="2014-10-15T10:24:00Z">
        <w:r>
          <w:rPr>
            <w:rFonts w:ascii="Arial" w:eastAsia="ヒラギノ角ゴ Pro W3" w:hAnsi="Arial"/>
            <w:noProof/>
            <w:color w:val="000000"/>
            <w:sz w:val="20"/>
            <w:szCs w:val="24"/>
            <w:lang w:eastAsia="en-US"/>
          </w:rPr>
          <w:t xml:space="preserve">Vid bekräftning sparas </w:t>
        </w:r>
      </w:ins>
      <w:ins w:id="1024" w:author="Maria Wettermark" w:date="2014-10-15T10:26:00Z">
        <w:r w:rsidR="00C068D8">
          <w:rPr>
            <w:rFonts w:ascii="Arial" w:eastAsia="ヒラギノ角ゴ Pro W3" w:hAnsi="Arial"/>
            <w:noProof/>
            <w:color w:val="000000"/>
            <w:sz w:val="20"/>
            <w:szCs w:val="24"/>
            <w:lang w:eastAsia="en-US"/>
          </w:rPr>
          <w:t>a</w:t>
        </w:r>
      </w:ins>
      <w:ins w:id="1025" w:author="Maria Wettermark" w:date="2014-10-15T10:23:00Z">
        <w:r>
          <w:rPr>
            <w:rFonts w:ascii="Arial" w:eastAsia="ヒラギノ角ゴ Pro W3" w:hAnsi="Arial"/>
            <w:noProof/>
            <w:color w:val="000000"/>
            <w:sz w:val="20"/>
            <w:szCs w:val="24"/>
            <w:lang w:eastAsia="en-US"/>
          </w:rPr>
          <w:t>kutparametern</w:t>
        </w:r>
      </w:ins>
      <w:ins w:id="1026" w:author="Maria Wettermark" w:date="2014-10-15T10:25:00Z">
        <w:r>
          <w:rPr>
            <w:rFonts w:ascii="Arial" w:eastAsia="ヒラギノ角ゴ Pro W3" w:hAnsi="Arial"/>
            <w:noProof/>
            <w:color w:val="000000"/>
            <w:sz w:val="20"/>
            <w:szCs w:val="24"/>
            <w:lang w:eastAsia="en-US"/>
          </w:rPr>
          <w:t xml:space="preserve"> endast vid direktutsättning. </w:t>
        </w:r>
        <w:r w:rsidR="00C068D8">
          <w:rPr>
            <w:rFonts w:ascii="Arial" w:eastAsia="ヒラギノ角ゴ Pro W3" w:hAnsi="Arial"/>
            <w:noProof/>
            <w:color w:val="000000"/>
            <w:sz w:val="20"/>
            <w:szCs w:val="24"/>
            <w:lang w:eastAsia="en-US"/>
          </w:rPr>
          <w:t>Dvs akutparametern</w:t>
        </w:r>
        <w:r>
          <w:rPr>
            <w:rFonts w:ascii="Arial" w:eastAsia="ヒラギノ角ゴ Pro W3" w:hAnsi="Arial"/>
            <w:noProof/>
            <w:color w:val="000000"/>
            <w:sz w:val="20"/>
            <w:szCs w:val="24"/>
            <w:lang w:eastAsia="en-US"/>
          </w:rPr>
          <w:t xml:space="preserve"> som finns på den obekräftade ordinatio</w:t>
        </w:r>
        <w:r w:rsidR="00C068D8">
          <w:rPr>
            <w:rFonts w:ascii="Arial" w:eastAsia="ヒラギノ角ゴ Pro W3" w:hAnsi="Arial"/>
            <w:noProof/>
            <w:color w:val="000000"/>
            <w:sz w:val="20"/>
            <w:szCs w:val="24"/>
            <w:lang w:eastAsia="en-US"/>
          </w:rPr>
          <w:t>nens förskrivning</w:t>
        </w:r>
        <w:r>
          <w:rPr>
            <w:rFonts w:ascii="Arial" w:eastAsia="ヒラギノ角ゴ Pro W3" w:hAnsi="Arial"/>
            <w:noProof/>
            <w:color w:val="000000"/>
            <w:sz w:val="20"/>
            <w:szCs w:val="24"/>
            <w:lang w:eastAsia="en-US"/>
          </w:rPr>
          <w:t xml:space="preserve"> sparas ej.</w:t>
        </w:r>
      </w:ins>
    </w:p>
    <w:p w14:paraId="17920BBA" w14:textId="58D890EC" w:rsidR="00B43993" w:rsidRDefault="00B43993" w:rsidP="006668C8">
      <w:pPr>
        <w:pStyle w:val="Normaltindrag"/>
        <w:numPr>
          <w:ilvl w:val="0"/>
          <w:numId w:val="13"/>
        </w:numPr>
        <w:rPr>
          <w:rFonts w:ascii="Arial" w:eastAsia="ヒラギノ角ゴ Pro W3" w:hAnsi="Arial"/>
          <w:noProof/>
          <w:color w:val="000000"/>
          <w:sz w:val="20"/>
          <w:szCs w:val="24"/>
          <w:lang w:eastAsia="en-US"/>
        </w:rPr>
      </w:pPr>
      <w:ins w:id="1027" w:author="Maria Wettermark" w:date="2014-10-20T10:43:00Z">
        <w:r>
          <w:rPr>
            <w:rFonts w:ascii="Arial" w:eastAsia="ヒラギノ角ゴ Pro W3" w:hAnsi="Arial"/>
            <w:noProof/>
            <w:color w:val="000000"/>
            <w:sz w:val="20"/>
            <w:szCs w:val="24"/>
            <w:lang w:eastAsia="en-US"/>
          </w:rPr>
          <w:t>För- och efternamn i A</w:t>
        </w:r>
        <w:r w:rsidRPr="00AD1B70">
          <w:rPr>
            <w:rFonts w:ascii="Arial" w:eastAsia="ヒラギノ角ゴ Pro W3" w:hAnsi="Arial"/>
            <w:noProof/>
            <w:color w:val="000000"/>
            <w:sz w:val="20"/>
            <w:szCs w:val="24"/>
            <w:lang w:eastAsia="en-US"/>
          </w:rPr>
          <w:t>nvandareinformation</w:t>
        </w:r>
        <w:r>
          <w:rPr>
            <w:rFonts w:ascii="Arial" w:eastAsia="ヒラギノ角ゴ Pro W3" w:hAnsi="Arial"/>
            <w:noProof/>
            <w:color w:val="000000"/>
            <w:sz w:val="20"/>
            <w:szCs w:val="24"/>
            <w:lang w:eastAsia="en-US"/>
          </w:rPr>
          <w:t xml:space="preserve"> ska vara samma som i Registrerande vårdpersonal.</w:t>
        </w:r>
      </w:ins>
    </w:p>
    <w:p w14:paraId="1A23BD6B" w14:textId="77777777" w:rsidR="00AA2397" w:rsidRDefault="00AA2397" w:rsidP="006668C8">
      <w:pPr>
        <w:pStyle w:val="Normaltindrag"/>
        <w:ind w:left="720"/>
        <w:rPr>
          <w:rFonts w:ascii="Arial" w:eastAsia="ヒラギノ角ゴ Pro W3" w:hAnsi="Arial"/>
          <w:noProof/>
          <w:color w:val="000000"/>
          <w:sz w:val="20"/>
          <w:szCs w:val="24"/>
          <w:lang w:eastAsia="en-US"/>
        </w:rPr>
      </w:pPr>
    </w:p>
    <w:p w14:paraId="4FC359D6" w14:textId="77777777" w:rsidR="00AA2397" w:rsidRPr="00AA2397" w:rsidRDefault="00AA2397" w:rsidP="00AA2397">
      <w:pPr>
        <w:pStyle w:val="Normaltindrag"/>
        <w:ind w:left="0"/>
        <w:rPr>
          <w:rFonts w:ascii="Arial" w:eastAsia="ヒラギノ角ゴ Pro W3" w:hAnsi="Arial"/>
          <w:noProof/>
          <w:color w:val="000000"/>
          <w:sz w:val="20"/>
          <w:szCs w:val="24"/>
          <w:lang w:eastAsia="en-US"/>
        </w:rPr>
      </w:pPr>
    </w:p>
    <w:p w14:paraId="0301B494" w14:textId="77777777" w:rsidR="00D27C93" w:rsidRPr="000B492D" w:rsidRDefault="00D27C93" w:rsidP="00D27C93">
      <w:pPr>
        <w:spacing w:after="0"/>
        <w:rPr>
          <w:lang w:eastAsia="sv-SE"/>
        </w:rPr>
      </w:pPr>
      <w:r>
        <w:rPr>
          <w:lang w:eastAsia="sv-SE"/>
        </w:rPr>
        <w:br w:type="page"/>
      </w:r>
    </w:p>
    <w:p w14:paraId="73793D99" w14:textId="6226C744" w:rsidR="00D27C93" w:rsidRPr="00F201BB" w:rsidRDefault="00D27C93" w:rsidP="00D27C93">
      <w:pPr>
        <w:pStyle w:val="Rubrik2"/>
      </w:pPr>
      <w:bookmarkStart w:id="1028" w:name="_Toc401586989"/>
      <w:r>
        <w:lastRenderedPageBreak/>
        <w:t>StopP</w:t>
      </w:r>
      <w:r w:rsidRPr="00F201BB">
        <w:t>rescription</w:t>
      </w:r>
      <w:r>
        <w:t>Dispensation</w:t>
      </w:r>
      <w:bookmarkEnd w:id="1028"/>
    </w:p>
    <w:p w14:paraId="0D3CFA64" w14:textId="65641D5D" w:rsidR="00D27C93" w:rsidRPr="00E34215" w:rsidRDefault="00D27C93" w:rsidP="00D27C93">
      <w:r>
        <w:t>Tjänsten</w:t>
      </w:r>
      <w:r w:rsidR="00366C53">
        <w:t xml:space="preserve"> stoppar uttag av läkemedel för angivna ordi</w:t>
      </w:r>
      <w:r>
        <w:t>n</w:t>
      </w:r>
      <w:r w:rsidR="00366C53">
        <w:t>a</w:t>
      </w:r>
      <w:r>
        <w:t>tioner</w:t>
      </w:r>
      <w:r w:rsidRPr="00F201BB">
        <w:t>.</w:t>
      </w:r>
      <w:r>
        <w:t xml:space="preserve"> </w:t>
      </w:r>
    </w:p>
    <w:p w14:paraId="775E96C8" w14:textId="77777777" w:rsidR="00D27C93" w:rsidRPr="00F201BB" w:rsidRDefault="00D27C93" w:rsidP="00D27C93">
      <w:pPr>
        <w:pStyle w:val="Rubrik3"/>
      </w:pPr>
      <w:r w:rsidRPr="00F201BB">
        <w:t>Version</w:t>
      </w:r>
    </w:p>
    <w:p w14:paraId="02CB694D" w14:textId="77777777" w:rsidR="00D27C93" w:rsidRPr="00F201BB" w:rsidRDefault="00D27C93" w:rsidP="00D27C93">
      <w:r w:rsidRPr="00F201BB">
        <w:t>1.0</w:t>
      </w:r>
    </w:p>
    <w:p w14:paraId="50935F27" w14:textId="77777777" w:rsidR="00D27C93" w:rsidRPr="00F201BB" w:rsidRDefault="00D27C93" w:rsidP="00D27C93">
      <w:pPr>
        <w:pStyle w:val="Rubrik3"/>
      </w:pPr>
      <w:r w:rsidRPr="00F201BB">
        <w:t>Fältregler</w:t>
      </w:r>
    </w:p>
    <w:p w14:paraId="5EF356EF" w14:textId="385AF088" w:rsidR="005251B0" w:rsidRDefault="00D27C93" w:rsidP="005251B0">
      <w:r w:rsidRPr="00F201BB">
        <w:t xml:space="preserve">Nedanstående tabell beskriver varje element i begäran och svar. Har namnet en * finns </w:t>
      </w:r>
      <w:r w:rsidR="00C665F7">
        <w:t>ytterligare</w:t>
      </w:r>
      <w:r w:rsidRPr="00F201BB">
        <w:t xml:space="preserve"> regler för detta element och beskrivs mer i detalj i stycket Regler.</w:t>
      </w:r>
      <w:r w:rsidR="005251B0">
        <w:t xml:space="preserve"> Om multipliciteten anges som ”Del av val” ingår parametrarna i datatypen i ett tvingande val, d.v.s. enbart en av dem skall anges.</w:t>
      </w:r>
    </w:p>
    <w:p w14:paraId="40B62D24" w14:textId="14BAD7BE" w:rsidR="00D27C93" w:rsidRDefault="00D27C93" w:rsidP="00D27C93"/>
    <w:p w14:paraId="6A65E9F5" w14:textId="77777777" w:rsidR="00A712B4" w:rsidRDefault="00A712B4" w:rsidP="00A712B4">
      <w:pPr>
        <w:pStyle w:val="Rubrik41"/>
      </w:pPr>
      <w:bookmarkStart w:id="1029" w:name="StopPrescriptionDispensationType"/>
      <w:r>
        <w:t> StopPrescriptionDispensationType</w:t>
      </w:r>
      <w:bookmarkEnd w:id="102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36642268" w14:textId="77777777" w:rsidTr="009C6F5A">
        <w:tc>
          <w:tcPr>
            <w:tcW w:w="1858" w:type="dxa"/>
            <w:shd w:val="clear" w:color="auto" w:fill="4F81BD" w:themeFill="accent1"/>
          </w:tcPr>
          <w:p w14:paraId="73D405ED"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27F455AD"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63879BFF"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647870C8"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7B8B9F1D" w14:textId="77777777" w:rsidR="007E01E5" w:rsidRDefault="007E01E5" w:rsidP="009C6F5A">
            <w:pPr>
              <w:rPr>
                <w:b/>
                <w:bCs/>
                <w:color w:val="FFFFFF" w:themeColor="background1"/>
              </w:rPr>
            </w:pPr>
            <w:r>
              <w:rPr>
                <w:b/>
                <w:bCs/>
                <w:color w:val="FFFFFF" w:themeColor="background1"/>
              </w:rPr>
              <w:t>Fältlängder</w:t>
            </w:r>
          </w:p>
        </w:tc>
      </w:tr>
      <w:tr w:rsidR="007E01E5" w14:paraId="218B1B74" w14:textId="77777777" w:rsidTr="009C6F5A">
        <w:tc>
          <w:tcPr>
            <w:tcW w:w="1858" w:type="dxa"/>
          </w:tcPr>
          <w:p w14:paraId="3A88C7D3" w14:textId="77777777" w:rsidR="007E01E5" w:rsidRDefault="007E01E5" w:rsidP="009C6F5A">
            <w:r>
              <w:t>patient</w:t>
            </w:r>
          </w:p>
        </w:tc>
        <w:tc>
          <w:tcPr>
            <w:tcW w:w="1858" w:type="dxa"/>
          </w:tcPr>
          <w:p w14:paraId="2C66AD8A" w14:textId="77777777" w:rsidR="007E01E5" w:rsidRDefault="001B1B9B" w:rsidP="009C6F5A">
            <w:hyperlink w:anchor="Patient">
              <w:r w:rsidR="007E01E5">
                <w:rPr>
                  <w:rStyle w:val="Hyperlnk"/>
                </w:rPr>
                <w:t>Patient</w:t>
              </w:r>
            </w:hyperlink>
          </w:p>
        </w:tc>
        <w:tc>
          <w:tcPr>
            <w:tcW w:w="820" w:type="dxa"/>
          </w:tcPr>
          <w:p w14:paraId="7A1C5056" w14:textId="77777777" w:rsidR="007E01E5" w:rsidRDefault="007E01E5" w:rsidP="009C6F5A">
            <w:r>
              <w:t>1..1</w:t>
            </w:r>
          </w:p>
        </w:tc>
        <w:tc>
          <w:tcPr>
            <w:tcW w:w="3402" w:type="dxa"/>
          </w:tcPr>
          <w:p w14:paraId="2B42DED7" w14:textId="77777777" w:rsidR="007E01E5" w:rsidRDefault="007E01E5" w:rsidP="009C6F5A">
            <w:r>
              <w:t>Patientens identifikationsobjekt.</w:t>
            </w:r>
          </w:p>
        </w:tc>
        <w:tc>
          <w:tcPr>
            <w:tcW w:w="1349" w:type="dxa"/>
          </w:tcPr>
          <w:p w14:paraId="3F6BB1A7" w14:textId="77777777" w:rsidR="007E01E5" w:rsidRDefault="007E01E5" w:rsidP="009C6F5A"/>
        </w:tc>
      </w:tr>
      <w:tr w:rsidR="007E01E5" w14:paraId="656534B7" w14:textId="77777777" w:rsidTr="009C6F5A">
        <w:tc>
          <w:tcPr>
            <w:tcW w:w="1858" w:type="dxa"/>
          </w:tcPr>
          <w:p w14:paraId="70A8E510" w14:textId="77777777" w:rsidR="007E01E5" w:rsidRDefault="007E01E5" w:rsidP="009C6F5A">
            <w:r>
              <w:t>aktuellUnderlagstidpunkt</w:t>
            </w:r>
          </w:p>
        </w:tc>
        <w:tc>
          <w:tcPr>
            <w:tcW w:w="1858" w:type="dxa"/>
          </w:tcPr>
          <w:p w14:paraId="1A68924C" w14:textId="77777777" w:rsidR="007E01E5" w:rsidRDefault="007E01E5" w:rsidP="009C6F5A">
            <w:r>
              <w:t>dateTime</w:t>
            </w:r>
          </w:p>
        </w:tc>
        <w:tc>
          <w:tcPr>
            <w:tcW w:w="820" w:type="dxa"/>
          </w:tcPr>
          <w:p w14:paraId="38C12E46" w14:textId="77777777" w:rsidR="007E01E5" w:rsidRDefault="007E01E5" w:rsidP="009C6F5A">
            <w:r>
              <w:t>1..1</w:t>
            </w:r>
          </w:p>
        </w:tc>
        <w:tc>
          <w:tcPr>
            <w:tcW w:w="3402" w:type="dxa"/>
          </w:tcPr>
          <w:p w14:paraId="661903E7" w14:textId="77777777" w:rsidR="007E01E5" w:rsidRDefault="007E01E5" w:rsidP="009C6F5A">
            <w:r>
              <w:t>Tidpunkt för senaste ordinationsändring för en patient.</w:t>
            </w:r>
          </w:p>
        </w:tc>
        <w:tc>
          <w:tcPr>
            <w:tcW w:w="1349" w:type="dxa"/>
          </w:tcPr>
          <w:p w14:paraId="68B791E7" w14:textId="77777777" w:rsidR="007E01E5" w:rsidRDefault="007E01E5" w:rsidP="009C6F5A"/>
        </w:tc>
      </w:tr>
      <w:tr w:rsidR="007E01E5" w14:paraId="599F2017" w14:textId="77777777" w:rsidTr="009C6F5A">
        <w:tc>
          <w:tcPr>
            <w:tcW w:w="1858" w:type="dxa"/>
          </w:tcPr>
          <w:p w14:paraId="76A43C99" w14:textId="77777777" w:rsidR="007E01E5" w:rsidRDefault="007E01E5" w:rsidP="009C6F5A">
            <w:r>
              <w:t>underlagsversion</w:t>
            </w:r>
          </w:p>
        </w:tc>
        <w:tc>
          <w:tcPr>
            <w:tcW w:w="1858" w:type="dxa"/>
          </w:tcPr>
          <w:p w14:paraId="15B5BDE9" w14:textId="77777777" w:rsidR="007E01E5" w:rsidRDefault="007E01E5" w:rsidP="009C6F5A">
            <w:r>
              <w:t>int</w:t>
            </w:r>
          </w:p>
        </w:tc>
        <w:tc>
          <w:tcPr>
            <w:tcW w:w="820" w:type="dxa"/>
          </w:tcPr>
          <w:p w14:paraId="78433E93" w14:textId="77777777" w:rsidR="007E01E5" w:rsidRDefault="007E01E5" w:rsidP="009C6F5A">
            <w:r>
              <w:t>0..1</w:t>
            </w:r>
          </w:p>
        </w:tc>
        <w:tc>
          <w:tcPr>
            <w:tcW w:w="3402" w:type="dxa"/>
          </w:tcPr>
          <w:p w14:paraId="46C490AD" w14:textId="77777777" w:rsidR="007E01E5" w:rsidRDefault="007E01E5" w:rsidP="009C6F5A">
            <w:r>
              <w:t>Underlagsversion från receptdepån, obligatorisk parameter för dospatient.</w:t>
            </w:r>
          </w:p>
        </w:tc>
        <w:tc>
          <w:tcPr>
            <w:tcW w:w="1349" w:type="dxa"/>
          </w:tcPr>
          <w:p w14:paraId="7DEF1FAD" w14:textId="77777777" w:rsidR="007E01E5" w:rsidRDefault="007E01E5" w:rsidP="009C6F5A"/>
        </w:tc>
      </w:tr>
      <w:tr w:rsidR="007E01E5" w14:paraId="2DE6689E" w14:textId="77777777" w:rsidTr="009C6F5A">
        <w:tc>
          <w:tcPr>
            <w:tcW w:w="1858" w:type="dxa"/>
          </w:tcPr>
          <w:p w14:paraId="489EEFF1" w14:textId="77777777" w:rsidR="007E01E5" w:rsidRDefault="007E01E5" w:rsidP="009C6F5A">
            <w:r>
              <w:t>vardpersonal</w:t>
            </w:r>
          </w:p>
        </w:tc>
        <w:tc>
          <w:tcPr>
            <w:tcW w:w="1858" w:type="dxa"/>
          </w:tcPr>
          <w:p w14:paraId="1467C55F" w14:textId="77777777" w:rsidR="007E01E5" w:rsidRDefault="001B1B9B" w:rsidP="009C6F5A">
            <w:hyperlink w:anchor="VardpersonalInformation">
              <w:r w:rsidR="007E01E5">
                <w:rPr>
                  <w:rStyle w:val="Hyperlnk"/>
                </w:rPr>
                <w:t>VardpersonalInformation</w:t>
              </w:r>
            </w:hyperlink>
          </w:p>
        </w:tc>
        <w:tc>
          <w:tcPr>
            <w:tcW w:w="820" w:type="dxa"/>
          </w:tcPr>
          <w:p w14:paraId="6C0B98AA" w14:textId="77777777" w:rsidR="007E01E5" w:rsidRDefault="007E01E5" w:rsidP="009C6F5A">
            <w:r>
              <w:t>1..1</w:t>
            </w:r>
          </w:p>
        </w:tc>
        <w:tc>
          <w:tcPr>
            <w:tcW w:w="3402" w:type="dxa"/>
          </w:tcPr>
          <w:p w14:paraId="13EC92B8" w14:textId="77777777" w:rsidR="007E01E5" w:rsidRDefault="007E01E5" w:rsidP="009C6F5A">
            <w:r>
              <w:t>Information om registrerande och ordinerande vårdpersonal.</w:t>
            </w:r>
          </w:p>
        </w:tc>
        <w:tc>
          <w:tcPr>
            <w:tcW w:w="1349" w:type="dxa"/>
          </w:tcPr>
          <w:p w14:paraId="75C551F7" w14:textId="77777777" w:rsidR="007E01E5" w:rsidRDefault="007E01E5" w:rsidP="009C6F5A"/>
        </w:tc>
      </w:tr>
      <w:tr w:rsidR="007E01E5" w14:paraId="2541EE84" w14:textId="77777777" w:rsidTr="009C6F5A">
        <w:tc>
          <w:tcPr>
            <w:tcW w:w="1858" w:type="dxa"/>
          </w:tcPr>
          <w:p w14:paraId="7B4840D9" w14:textId="77777777" w:rsidR="007E01E5" w:rsidRDefault="007E01E5" w:rsidP="009C6F5A">
            <w:r>
              <w:t>forskrivningsmakulering</w:t>
            </w:r>
          </w:p>
        </w:tc>
        <w:tc>
          <w:tcPr>
            <w:tcW w:w="1858" w:type="dxa"/>
          </w:tcPr>
          <w:p w14:paraId="1DECC1AA" w14:textId="77777777" w:rsidR="007E01E5" w:rsidRDefault="001B1B9B" w:rsidP="009C6F5A">
            <w:hyperlink w:anchor="Forskrivningsmakuleringsunderlag">
              <w:r w:rsidR="007E01E5">
                <w:rPr>
                  <w:rStyle w:val="Hyperlnk"/>
                </w:rPr>
                <w:t>Forskrivningsmakuleringsunderlag</w:t>
              </w:r>
            </w:hyperlink>
          </w:p>
        </w:tc>
        <w:tc>
          <w:tcPr>
            <w:tcW w:w="820" w:type="dxa"/>
          </w:tcPr>
          <w:p w14:paraId="1ECE61C3" w14:textId="77777777" w:rsidR="007E01E5" w:rsidRDefault="007E01E5" w:rsidP="009C6F5A">
            <w:r>
              <w:t>1..1</w:t>
            </w:r>
          </w:p>
        </w:tc>
        <w:tc>
          <w:tcPr>
            <w:tcW w:w="3402" w:type="dxa"/>
          </w:tcPr>
          <w:p w14:paraId="6E8948DC" w14:textId="77777777" w:rsidR="007E01E5" w:rsidRDefault="007E01E5" w:rsidP="009C6F5A">
            <w:r>
              <w:t>Makuleringsunderlag till förskrivningar.</w:t>
            </w:r>
          </w:p>
        </w:tc>
        <w:tc>
          <w:tcPr>
            <w:tcW w:w="1349" w:type="dxa"/>
          </w:tcPr>
          <w:p w14:paraId="23BD03A7" w14:textId="77777777" w:rsidR="007E01E5" w:rsidRDefault="007E01E5" w:rsidP="009C6F5A"/>
        </w:tc>
      </w:tr>
      <w:tr w:rsidR="007E01E5" w14:paraId="687A119B" w14:textId="77777777" w:rsidTr="009C6F5A">
        <w:tc>
          <w:tcPr>
            <w:tcW w:w="1858" w:type="dxa"/>
          </w:tcPr>
          <w:p w14:paraId="6D68176A" w14:textId="77777777" w:rsidR="007E01E5" w:rsidRDefault="007E01E5" w:rsidP="009C6F5A">
            <w:r>
              <w:t>ordinationsId</w:t>
            </w:r>
          </w:p>
        </w:tc>
        <w:tc>
          <w:tcPr>
            <w:tcW w:w="1858" w:type="dxa"/>
          </w:tcPr>
          <w:p w14:paraId="4D573910" w14:textId="77777777" w:rsidR="007E01E5" w:rsidRDefault="001B1B9B" w:rsidP="009C6F5A">
            <w:hyperlink w:anchor="UUID">
              <w:r w:rsidR="007E01E5">
                <w:rPr>
                  <w:rStyle w:val="Hyperlnk"/>
                </w:rPr>
                <w:t>UUID</w:t>
              </w:r>
            </w:hyperlink>
          </w:p>
        </w:tc>
        <w:tc>
          <w:tcPr>
            <w:tcW w:w="820" w:type="dxa"/>
          </w:tcPr>
          <w:p w14:paraId="263508E2" w14:textId="77777777" w:rsidR="007E01E5" w:rsidRDefault="007E01E5" w:rsidP="009C6F5A">
            <w:r>
              <w:t>1..*</w:t>
            </w:r>
          </w:p>
        </w:tc>
        <w:tc>
          <w:tcPr>
            <w:tcW w:w="3402" w:type="dxa"/>
          </w:tcPr>
          <w:p w14:paraId="5BA2996C" w14:textId="77777777" w:rsidR="007E01E5" w:rsidRDefault="007E01E5" w:rsidP="009C6F5A">
            <w:r>
              <w:t>Ordinationer att stoppa läkemedelsuttag för.</w:t>
            </w:r>
          </w:p>
        </w:tc>
        <w:tc>
          <w:tcPr>
            <w:tcW w:w="1349" w:type="dxa"/>
          </w:tcPr>
          <w:p w14:paraId="07E49D7A" w14:textId="77777777" w:rsidR="007E01E5" w:rsidRDefault="007E01E5" w:rsidP="009C6F5A"/>
        </w:tc>
      </w:tr>
      <w:tr w:rsidR="007E01E5" w14:paraId="487B9A94" w14:textId="77777777" w:rsidTr="009C6F5A">
        <w:tc>
          <w:tcPr>
            <w:tcW w:w="1858" w:type="dxa"/>
          </w:tcPr>
          <w:p w14:paraId="2E0261AB" w14:textId="77777777" w:rsidR="007E01E5" w:rsidRDefault="007E01E5" w:rsidP="009C6F5A">
            <w:r>
              <w:t>klientinformation</w:t>
            </w:r>
          </w:p>
        </w:tc>
        <w:tc>
          <w:tcPr>
            <w:tcW w:w="1858" w:type="dxa"/>
          </w:tcPr>
          <w:p w14:paraId="2C69A85A" w14:textId="77777777" w:rsidR="007E01E5" w:rsidRDefault="001B1B9B" w:rsidP="009C6F5A">
            <w:hyperlink w:anchor="Klientinformation">
              <w:r w:rsidR="007E01E5">
                <w:rPr>
                  <w:rStyle w:val="Hyperlnk"/>
                </w:rPr>
                <w:t>Klientinformation</w:t>
              </w:r>
            </w:hyperlink>
          </w:p>
        </w:tc>
        <w:tc>
          <w:tcPr>
            <w:tcW w:w="820" w:type="dxa"/>
          </w:tcPr>
          <w:p w14:paraId="6C6C4641" w14:textId="77777777" w:rsidR="007E01E5" w:rsidRDefault="007E01E5" w:rsidP="009C6F5A">
            <w:r>
              <w:t>1..1</w:t>
            </w:r>
          </w:p>
        </w:tc>
        <w:tc>
          <w:tcPr>
            <w:tcW w:w="3402" w:type="dxa"/>
          </w:tcPr>
          <w:p w14:paraId="10D02959" w14:textId="014E7EE7" w:rsidR="007E01E5" w:rsidRDefault="007E01E5" w:rsidP="009C6F5A">
            <w:r>
              <w:t xml:space="preserve">Klientinformation innehållande anropande systems information. Obligatorisk information vid anrop till </w:t>
            </w:r>
            <w:ins w:id="1030" w:author="Maria Wettermark" w:date="2014-10-20T10:52:00Z">
              <w:r w:rsidR="00961FE4" w:rsidRPr="00961FE4">
                <w:t>Receptdepå human</w:t>
              </w:r>
            </w:ins>
            <w:del w:id="1031" w:author="Maria Wettermark" w:date="2014-10-20T10:52:00Z">
              <w:r w:rsidDel="00961FE4">
                <w:delText>receptregister</w:delText>
              </w:r>
            </w:del>
            <w:r>
              <w:t>.</w:t>
            </w:r>
          </w:p>
        </w:tc>
        <w:tc>
          <w:tcPr>
            <w:tcW w:w="1349" w:type="dxa"/>
          </w:tcPr>
          <w:p w14:paraId="1CCEE6DE" w14:textId="77777777" w:rsidR="007E01E5" w:rsidRDefault="007E01E5" w:rsidP="009C6F5A"/>
        </w:tc>
      </w:tr>
    </w:tbl>
    <w:p w14:paraId="76624576" w14:textId="77777777" w:rsidR="00A712B4" w:rsidRDefault="00A712B4" w:rsidP="00A712B4"/>
    <w:p w14:paraId="330FAB17" w14:textId="77777777" w:rsidR="00A712B4" w:rsidRDefault="00A712B4" w:rsidP="00A712B4">
      <w:pPr>
        <w:pStyle w:val="Rubrik41"/>
      </w:pPr>
      <w:bookmarkStart w:id="1032" w:name="StopPrescriptionDispensationResponseType"/>
      <w:r>
        <w:t> StopPrescriptionDispensationResponseType</w:t>
      </w:r>
      <w:bookmarkEnd w:id="103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2E78FD0D" w14:textId="77777777" w:rsidTr="009C6F5A">
        <w:tc>
          <w:tcPr>
            <w:tcW w:w="1858" w:type="dxa"/>
            <w:shd w:val="clear" w:color="auto" w:fill="4F81BD" w:themeFill="accent1"/>
          </w:tcPr>
          <w:p w14:paraId="5B5ECBB0"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5EB901EB"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7A8B6C2F"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51C242C8"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2488C84D" w14:textId="77777777" w:rsidR="007E01E5" w:rsidRDefault="007E01E5" w:rsidP="009C6F5A">
            <w:pPr>
              <w:rPr>
                <w:b/>
                <w:bCs/>
                <w:color w:val="FFFFFF" w:themeColor="background1"/>
              </w:rPr>
            </w:pPr>
            <w:r>
              <w:rPr>
                <w:b/>
                <w:bCs/>
                <w:color w:val="FFFFFF" w:themeColor="background1"/>
              </w:rPr>
              <w:t>Fältlängder</w:t>
            </w:r>
          </w:p>
        </w:tc>
      </w:tr>
      <w:tr w:rsidR="007E01E5" w14:paraId="3B565121" w14:textId="77777777" w:rsidTr="009C6F5A">
        <w:tc>
          <w:tcPr>
            <w:tcW w:w="1858" w:type="dxa"/>
          </w:tcPr>
          <w:p w14:paraId="7290B5B5" w14:textId="77777777" w:rsidR="007E01E5" w:rsidRDefault="007E01E5" w:rsidP="009C6F5A">
            <w:r>
              <w:t>uppdateradUnderlagstidpunkt</w:t>
            </w:r>
          </w:p>
        </w:tc>
        <w:tc>
          <w:tcPr>
            <w:tcW w:w="1858" w:type="dxa"/>
          </w:tcPr>
          <w:p w14:paraId="3497E6BA" w14:textId="77777777" w:rsidR="007E01E5" w:rsidRDefault="007E01E5" w:rsidP="009C6F5A">
            <w:r>
              <w:t>dateTime</w:t>
            </w:r>
          </w:p>
        </w:tc>
        <w:tc>
          <w:tcPr>
            <w:tcW w:w="820" w:type="dxa"/>
          </w:tcPr>
          <w:p w14:paraId="427B3EB8" w14:textId="77777777" w:rsidR="007E01E5" w:rsidRDefault="007E01E5" w:rsidP="009C6F5A">
            <w:r>
              <w:t>0..1</w:t>
            </w:r>
          </w:p>
        </w:tc>
        <w:tc>
          <w:tcPr>
            <w:tcW w:w="3402" w:type="dxa"/>
          </w:tcPr>
          <w:p w14:paraId="0D21E7D2" w14:textId="77777777" w:rsidR="007E01E5" w:rsidRDefault="007E01E5" w:rsidP="009C6F5A">
            <w:r>
              <w:t>Tidpunkt för uppdaterat underlag för patient.</w:t>
            </w:r>
          </w:p>
        </w:tc>
        <w:tc>
          <w:tcPr>
            <w:tcW w:w="1349" w:type="dxa"/>
          </w:tcPr>
          <w:p w14:paraId="68C727FF" w14:textId="77777777" w:rsidR="007E01E5" w:rsidRDefault="007E01E5" w:rsidP="009C6F5A"/>
        </w:tc>
      </w:tr>
      <w:tr w:rsidR="007E01E5" w14:paraId="1860E3CD" w14:textId="77777777" w:rsidTr="009C6F5A">
        <w:tc>
          <w:tcPr>
            <w:tcW w:w="1858" w:type="dxa"/>
          </w:tcPr>
          <w:p w14:paraId="7973439D" w14:textId="77777777" w:rsidR="007E01E5" w:rsidRDefault="007E01E5" w:rsidP="009C6F5A">
            <w:r>
              <w:t>vokresultat</w:t>
            </w:r>
          </w:p>
        </w:tc>
        <w:tc>
          <w:tcPr>
            <w:tcW w:w="1858" w:type="dxa"/>
          </w:tcPr>
          <w:p w14:paraId="55F5DC10" w14:textId="77777777" w:rsidR="007E01E5" w:rsidRDefault="001B1B9B" w:rsidP="009C6F5A">
            <w:hyperlink w:anchor="VOKResultat">
              <w:r w:rsidR="007E01E5">
                <w:rPr>
                  <w:rStyle w:val="Hyperlnk"/>
                </w:rPr>
                <w:t>VOKResultat</w:t>
              </w:r>
            </w:hyperlink>
          </w:p>
        </w:tc>
        <w:tc>
          <w:tcPr>
            <w:tcW w:w="820" w:type="dxa"/>
          </w:tcPr>
          <w:p w14:paraId="54083F95" w14:textId="77777777" w:rsidR="007E01E5" w:rsidRDefault="007E01E5" w:rsidP="009C6F5A">
            <w:r>
              <w:t>0..*</w:t>
            </w:r>
          </w:p>
        </w:tc>
        <w:tc>
          <w:tcPr>
            <w:tcW w:w="3402" w:type="dxa"/>
          </w:tcPr>
          <w:p w14:paraId="5B7C14F0" w14:textId="77777777" w:rsidR="007E01E5" w:rsidRDefault="007E01E5" w:rsidP="009C6F5A">
            <w:r>
              <w:t>Resultat från VOK-MAK eller VOK-UTS för respektive stoppad förskrivning.</w:t>
            </w:r>
          </w:p>
        </w:tc>
        <w:tc>
          <w:tcPr>
            <w:tcW w:w="1349" w:type="dxa"/>
          </w:tcPr>
          <w:p w14:paraId="423C24E9" w14:textId="77777777" w:rsidR="007E01E5" w:rsidRDefault="007E01E5" w:rsidP="009C6F5A"/>
        </w:tc>
      </w:tr>
      <w:tr w:rsidR="007E01E5" w14:paraId="0D1CAD92" w14:textId="77777777" w:rsidTr="009C6F5A">
        <w:tc>
          <w:tcPr>
            <w:tcW w:w="1858" w:type="dxa"/>
          </w:tcPr>
          <w:p w14:paraId="580FEB30" w14:textId="77777777" w:rsidR="007E01E5" w:rsidRDefault="007E01E5" w:rsidP="009C6F5A">
            <w:r>
              <w:t>resultCode</w:t>
            </w:r>
          </w:p>
        </w:tc>
        <w:tc>
          <w:tcPr>
            <w:tcW w:w="1858" w:type="dxa"/>
          </w:tcPr>
          <w:p w14:paraId="75BE87B8" w14:textId="77777777" w:rsidR="007E01E5" w:rsidRDefault="001B1B9B" w:rsidP="009C6F5A">
            <w:hyperlink w:anchor="resultCodeEnum">
              <w:r w:rsidR="007E01E5">
                <w:rPr>
                  <w:rStyle w:val="Hyperlnk"/>
                </w:rPr>
                <w:t>resultCodeEnum</w:t>
              </w:r>
            </w:hyperlink>
          </w:p>
        </w:tc>
        <w:tc>
          <w:tcPr>
            <w:tcW w:w="820" w:type="dxa"/>
          </w:tcPr>
          <w:p w14:paraId="2969A4A4" w14:textId="77777777" w:rsidR="007E01E5" w:rsidRDefault="007E01E5" w:rsidP="009C6F5A">
            <w:r>
              <w:t>1..1</w:t>
            </w:r>
          </w:p>
        </w:tc>
        <w:tc>
          <w:tcPr>
            <w:tcW w:w="3402" w:type="dxa"/>
          </w:tcPr>
          <w:p w14:paraId="54DDF8B9" w14:textId="77777777" w:rsidR="007E01E5" w:rsidRDefault="007E01E5" w:rsidP="009C6F5A">
            <w:r>
              <w:t>Resultatkod för anropet.</w:t>
            </w:r>
          </w:p>
        </w:tc>
        <w:tc>
          <w:tcPr>
            <w:tcW w:w="1349" w:type="dxa"/>
          </w:tcPr>
          <w:p w14:paraId="629BC68B" w14:textId="77777777" w:rsidR="007E01E5" w:rsidRDefault="007E01E5" w:rsidP="009C6F5A"/>
        </w:tc>
      </w:tr>
      <w:tr w:rsidR="007E01E5" w14:paraId="07F6D02C" w14:textId="77777777" w:rsidTr="009C6F5A">
        <w:tc>
          <w:tcPr>
            <w:tcW w:w="1858" w:type="dxa"/>
          </w:tcPr>
          <w:p w14:paraId="203B832C" w14:textId="77777777" w:rsidR="007E01E5" w:rsidRDefault="007E01E5" w:rsidP="009C6F5A">
            <w:r>
              <w:t>comment</w:t>
            </w:r>
          </w:p>
        </w:tc>
        <w:tc>
          <w:tcPr>
            <w:tcW w:w="1858" w:type="dxa"/>
          </w:tcPr>
          <w:p w14:paraId="2623ED40" w14:textId="77777777" w:rsidR="007E01E5" w:rsidRDefault="007E01E5" w:rsidP="009C6F5A">
            <w:r>
              <w:t>string</w:t>
            </w:r>
          </w:p>
        </w:tc>
        <w:tc>
          <w:tcPr>
            <w:tcW w:w="820" w:type="dxa"/>
          </w:tcPr>
          <w:p w14:paraId="4B5187EA" w14:textId="77777777" w:rsidR="007E01E5" w:rsidRDefault="007E01E5" w:rsidP="009C6F5A">
            <w:r>
              <w:t>0..1</w:t>
            </w:r>
          </w:p>
        </w:tc>
        <w:tc>
          <w:tcPr>
            <w:tcW w:w="3402" w:type="dxa"/>
          </w:tcPr>
          <w:p w14:paraId="11D809C8" w14:textId="77777777" w:rsidR="007E01E5" w:rsidRDefault="007E01E5" w:rsidP="009C6F5A">
            <w:r>
              <w:t>Kommentar till eventuella fel eller varningar.</w:t>
            </w:r>
          </w:p>
        </w:tc>
        <w:tc>
          <w:tcPr>
            <w:tcW w:w="1349" w:type="dxa"/>
          </w:tcPr>
          <w:p w14:paraId="27FBF51B" w14:textId="77777777" w:rsidR="007E01E5" w:rsidRDefault="007E01E5" w:rsidP="009C6F5A">
            <w:r>
              <w:t>1..1024</w:t>
            </w:r>
          </w:p>
        </w:tc>
      </w:tr>
    </w:tbl>
    <w:p w14:paraId="44D2FAE1" w14:textId="77777777" w:rsidR="00A712B4" w:rsidRDefault="00A712B4" w:rsidP="00A712B4"/>
    <w:p w14:paraId="2CF991B4" w14:textId="77777777" w:rsidR="00D27C93" w:rsidRDefault="00D27C93" w:rsidP="00D27C93">
      <w:pPr>
        <w:pStyle w:val="Rubrik3"/>
      </w:pPr>
      <w:r>
        <w:lastRenderedPageBreak/>
        <w:t>Tjänstekontraktsspecifika krav och regler</w:t>
      </w:r>
    </w:p>
    <w:p w14:paraId="7D578279" w14:textId="77777777" w:rsidR="00D27C93" w:rsidRDefault="00D27C93" w:rsidP="00D27C93">
      <w:r>
        <w:t xml:space="preserve">Till denna informationsmängd finns regler som ej uttrycks i schemafilerna och tabellen ovan. Dessa återfinns nedan. </w:t>
      </w:r>
    </w:p>
    <w:p w14:paraId="22B895E1" w14:textId="547DD1D0" w:rsidR="00AA2397" w:rsidRPr="00F50DC6" w:rsidDel="00F50DC6" w:rsidRDefault="00AA2397">
      <w:pPr>
        <w:pStyle w:val="Liststycke"/>
        <w:numPr>
          <w:ilvl w:val="0"/>
          <w:numId w:val="30"/>
        </w:numPr>
        <w:rPr>
          <w:del w:id="1033" w:author="Maria Wettermark" w:date="2014-05-16T10:55:00Z"/>
          <w:i/>
          <w:rPrChange w:id="1034" w:author="Maria Wettermark" w:date="2014-05-16T10:59:00Z">
            <w:rPr>
              <w:del w:id="1035" w:author="Maria Wettermark" w:date="2014-05-16T10:55:00Z"/>
              <w:rFonts w:eastAsia="ヒラギノ角ゴ Pro W3"/>
              <w:noProof/>
            </w:rPr>
          </w:rPrChange>
        </w:rPr>
        <w:pPrChange w:id="1036" w:author="Maria Wettermark" w:date="2014-05-16T10:58:00Z">
          <w:pPr>
            <w:pStyle w:val="Normaltindrag"/>
            <w:numPr>
              <w:numId w:val="26"/>
            </w:numPr>
            <w:tabs>
              <w:tab w:val="num" w:pos="360"/>
              <w:tab w:val="num" w:pos="720"/>
            </w:tabs>
            <w:ind w:left="720" w:hanging="720"/>
          </w:pPr>
        </w:pPrChange>
      </w:pPr>
      <w:del w:id="1037" w:author="Maria Wettermark" w:date="2014-05-16T10:55:00Z">
        <w:r w:rsidRPr="00F50DC6" w:rsidDel="00F50DC6">
          <w:rPr>
            <w:i/>
            <w:rPrChange w:id="1038" w:author="Maria Wettermark" w:date="2014-05-16T10:59:00Z">
              <w:rPr/>
            </w:rPrChange>
          </w:rPr>
          <w:delText>Vårdens OrdinationKontroll (VOK) består av ett flertal olika kontroller som var och en kontrollerar innehållet i en ordination. I denna tjänst anropas kontroller enligt kontrollsamling VOK-STU. Se dokument Vårdens OrdinationsKontroll (VOK).</w:delText>
        </w:r>
      </w:del>
    </w:p>
    <w:p w14:paraId="16E3BC10" w14:textId="2EE9AB6B" w:rsidR="00AA2397" w:rsidRPr="00F50DC6" w:rsidDel="00F50DC6" w:rsidRDefault="00AA2397">
      <w:pPr>
        <w:pStyle w:val="Liststycke"/>
        <w:numPr>
          <w:ilvl w:val="0"/>
          <w:numId w:val="30"/>
        </w:numPr>
        <w:rPr>
          <w:del w:id="1039" w:author="Maria Wettermark" w:date="2014-05-16T10:55:00Z"/>
          <w:i/>
          <w:rPrChange w:id="1040" w:author="Maria Wettermark" w:date="2014-05-16T10:59:00Z">
            <w:rPr>
              <w:del w:id="1041" w:author="Maria Wettermark" w:date="2014-05-16T10:55:00Z"/>
              <w:rFonts w:eastAsia="ヒラギノ角ゴ Pro W3"/>
              <w:noProof/>
            </w:rPr>
          </w:rPrChange>
        </w:rPr>
        <w:pPrChange w:id="1042" w:author="Maria Wettermark" w:date="2014-05-16T10:58:00Z">
          <w:pPr>
            <w:pStyle w:val="Normaltindrag"/>
            <w:numPr>
              <w:numId w:val="26"/>
            </w:numPr>
            <w:tabs>
              <w:tab w:val="num" w:pos="360"/>
              <w:tab w:val="num" w:pos="720"/>
            </w:tabs>
            <w:ind w:left="720" w:hanging="720"/>
          </w:pPr>
        </w:pPrChange>
      </w:pPr>
      <w:del w:id="1043" w:author="Maria Wettermark" w:date="2014-05-16T10:55:00Z">
        <w:r w:rsidRPr="00F50DC6" w:rsidDel="00F50DC6">
          <w:rPr>
            <w:i/>
            <w:rPrChange w:id="1044" w:author="Maria Wettermark" w:date="2014-05-16T10:59:00Z">
              <w:rPr/>
            </w:rPrChange>
          </w:rPr>
          <w:delText>Automatisk format- och författningskontroll (AFF) består av ett flertal olika kontroller som var och en kontrollerar innehållet i ett recept. I denna tjänst anropas kontroller enligt kontrollsamlingar AFF-MAK. Se dokument Automatisk format- och författningskontroll (AFF).</w:delText>
        </w:r>
      </w:del>
    </w:p>
    <w:p w14:paraId="22392BF5" w14:textId="4F8660DE" w:rsidR="00F50DC6" w:rsidRPr="00FB6E8D" w:rsidRDefault="001F0DFE" w:rsidP="00FB6E8D">
      <w:pPr>
        <w:pStyle w:val="Liststycke"/>
        <w:numPr>
          <w:ilvl w:val="0"/>
          <w:numId w:val="30"/>
        </w:numPr>
        <w:rPr>
          <w:ins w:id="1045" w:author="Maria Wettermark" w:date="2014-05-16T10:55:00Z"/>
          <w:i/>
        </w:rPr>
      </w:pPr>
      <w:del w:id="1046" w:author="Maria Wettermark" w:date="2014-05-16T10:55:00Z">
        <w:r w:rsidRPr="00F50DC6" w:rsidDel="00F50DC6">
          <w:rPr>
            <w:i/>
            <w:rPrChange w:id="1047" w:author="Maria Wettermark" w:date="2014-05-16T10:59:00Z">
              <w:rPr/>
            </w:rPrChange>
          </w:rPr>
          <w:delText xml:space="preserve">Genomförs samtliga valideringar och VOK-kontroller utan några detekterade avvisningar genomförs stoppande av uttagen och åtgärden registreras. </w:delText>
        </w:r>
        <w:r w:rsidR="00AA2397" w:rsidRPr="00F50DC6" w:rsidDel="00F50DC6">
          <w:rPr>
            <w:i/>
            <w:rPrChange w:id="1048" w:author="Maria Wettermark" w:date="2014-05-16T10:59:00Z">
              <w:rPr/>
            </w:rPrChange>
          </w:rPr>
          <w:delText xml:space="preserve">Vid fel avslutas hanteringen </w:delText>
        </w:r>
        <w:r w:rsidRPr="00F50DC6" w:rsidDel="00F50DC6">
          <w:rPr>
            <w:i/>
            <w:rPrChange w:id="1049" w:author="Maria Wettermark" w:date="2014-05-16T10:59:00Z">
              <w:rPr/>
            </w:rPrChange>
          </w:rPr>
          <w:delText>och inga uttag stoppas.</w:delText>
        </w:r>
      </w:del>
      <w:bookmarkStart w:id="1050" w:name="_Ref370116322"/>
      <w:bookmarkStart w:id="1051" w:name="_Toc370472514"/>
      <w:ins w:id="1052" w:author="Maria Wettermark" w:date="2014-05-16T10:55:00Z">
        <w:r w:rsidR="00F50DC6" w:rsidRPr="00FB6E8D">
          <w:rPr>
            <w:i/>
          </w:rPr>
          <w:t>Regler för kontroller som leder till att tjänsten avbryts</w:t>
        </w:r>
        <w:bookmarkEnd w:id="1050"/>
        <w:bookmarkEnd w:id="1051"/>
      </w:ins>
    </w:p>
    <w:p w14:paraId="06580AD5" w14:textId="75D0BEE5" w:rsidR="00F50DC6" w:rsidRPr="00F50DC6" w:rsidRDefault="00F50DC6" w:rsidP="00FB6E8D">
      <w:pPr>
        <w:ind w:left="1080"/>
        <w:contextualSpacing/>
        <w:rPr>
          <w:ins w:id="1053" w:author="Maria Wettermark" w:date="2014-05-16T10:55:00Z"/>
        </w:rPr>
      </w:pPr>
      <w:ins w:id="1054" w:author="Maria Wettermark" w:date="2014-05-16T10:55:00Z">
        <w:r w:rsidRPr="00F50DC6">
          <w:t>Följande kontroller leder till att Stoppa kvarvarande uttag avbryts och att ett felmeddelande returneras om en felaktig ordination identifieras.</w:t>
        </w:r>
      </w:ins>
    </w:p>
    <w:p w14:paraId="7AA44306" w14:textId="194726A9" w:rsidR="00F50DC6" w:rsidRPr="00F50DC6" w:rsidRDefault="00F50DC6" w:rsidP="00FB6E8D">
      <w:pPr>
        <w:numPr>
          <w:ilvl w:val="1"/>
          <w:numId w:val="18"/>
        </w:numPr>
        <w:spacing w:before="120" w:after="120"/>
        <w:rPr>
          <w:ins w:id="1055" w:author="Maria Wettermark" w:date="2014-05-16T10:55:00Z"/>
        </w:rPr>
      </w:pPr>
      <w:ins w:id="1056" w:author="Maria Wettermark" w:date="2014-05-16T10:55:00Z">
        <w:r w:rsidRPr="00F50DC6">
          <w:t>Valider</w:t>
        </w:r>
        <w:r w:rsidR="006E1D2D">
          <w:t>as att angivet Patient-id</w:t>
        </w:r>
        <w:r w:rsidRPr="00F50DC6">
          <w:t xml:space="preserve"> är samma personidentifikation som finns på ordinationen.</w:t>
        </w:r>
      </w:ins>
    </w:p>
    <w:p w14:paraId="0AAC3F7C" w14:textId="6B0E056F" w:rsidR="00F50DC6" w:rsidRPr="00F50DC6" w:rsidRDefault="00F50DC6" w:rsidP="00FB6E8D">
      <w:pPr>
        <w:numPr>
          <w:ilvl w:val="1"/>
          <w:numId w:val="18"/>
        </w:numPr>
        <w:spacing w:before="120" w:after="120"/>
        <w:rPr>
          <w:ins w:id="1057" w:author="Maria Wettermark" w:date="2014-05-16T10:55:00Z"/>
        </w:rPr>
      </w:pPr>
      <w:ins w:id="1058" w:author="Maria Wettermark" w:date="2014-05-16T10:55:00Z">
        <w:r w:rsidRPr="00F50DC6">
          <w:t>Valider</w:t>
        </w:r>
        <w:r w:rsidR="006E1D2D">
          <w:t>as att angiven ordination</w:t>
        </w:r>
        <w:r w:rsidRPr="00F50DC6">
          <w:t xml:space="preserve"> har en förskrivningsdel där</w:t>
        </w:r>
        <w:r w:rsidR="006E1D2D">
          <w:t xml:space="preserve"> “Skapa E-recept”</w:t>
        </w:r>
        <w:r w:rsidRPr="00F50DC6">
          <w:t xml:space="preserve"> är sant. </w:t>
        </w:r>
      </w:ins>
    </w:p>
    <w:p w14:paraId="0D0C26BB" w14:textId="77777777" w:rsidR="00F50DC6" w:rsidRDefault="00F50DC6" w:rsidP="00FB6E8D">
      <w:pPr>
        <w:ind w:left="1080"/>
        <w:contextualSpacing/>
        <w:rPr>
          <w:ins w:id="1059" w:author="Maria Wettermark" w:date="2014-05-16T10:59:00Z"/>
        </w:rPr>
      </w:pPr>
      <w:ins w:id="1060" w:author="Maria Wettermark" w:date="2014-05-16T10:55:00Z">
        <w:r w:rsidRPr="00F50DC6">
          <w:t>Om något av felen ovan inträffar avbryts vidare exekvering av tjänsten och ett ERROR returneras med ett felmeddelande.</w:t>
        </w:r>
      </w:ins>
    </w:p>
    <w:p w14:paraId="691794BE" w14:textId="77777777" w:rsidR="00F50DC6" w:rsidRPr="00F50DC6" w:rsidRDefault="00F50DC6" w:rsidP="00F50DC6">
      <w:pPr>
        <w:ind w:left="720"/>
        <w:contextualSpacing/>
        <w:rPr>
          <w:ins w:id="1061" w:author="Maria Wettermark" w:date="2014-05-16T10:55:00Z"/>
        </w:rPr>
      </w:pPr>
    </w:p>
    <w:p w14:paraId="26368DA1" w14:textId="749BC181" w:rsidR="00F50DC6" w:rsidRPr="00FB6E8D" w:rsidRDefault="00FB6E8D" w:rsidP="00FB6E8D">
      <w:pPr>
        <w:pStyle w:val="Liststycke"/>
        <w:numPr>
          <w:ilvl w:val="0"/>
          <w:numId w:val="30"/>
        </w:numPr>
        <w:rPr>
          <w:ins w:id="1062" w:author="Maria Wettermark" w:date="2014-05-16T10:55:00Z"/>
          <w:i/>
        </w:rPr>
      </w:pPr>
      <w:bookmarkStart w:id="1063" w:name="_Toc370472515"/>
      <w:ins w:id="1064" w:author="Maria Wettermark" w:date="2014-05-16T11:12:00Z">
        <w:r>
          <w:rPr>
            <w:i/>
          </w:rPr>
          <w:t>Regler för k</w:t>
        </w:r>
      </w:ins>
      <w:ins w:id="1065" w:author="Maria Wettermark" w:date="2014-05-16T10:55:00Z">
        <w:r w:rsidR="00F50DC6" w:rsidRPr="00FB6E8D">
          <w:rPr>
            <w:i/>
          </w:rPr>
          <w:t>ontroller som genomförs för samtliga ordinationer</w:t>
        </w:r>
        <w:bookmarkEnd w:id="1063"/>
      </w:ins>
    </w:p>
    <w:p w14:paraId="15E42E16" w14:textId="3D0686B5" w:rsidR="00F50DC6" w:rsidRPr="00F50DC6" w:rsidRDefault="00FB6E8D" w:rsidP="00F50DC6">
      <w:pPr>
        <w:ind w:left="1134"/>
        <w:rPr>
          <w:ins w:id="1066" w:author="Maria Wettermark" w:date="2014-05-16T10:55:00Z"/>
        </w:rPr>
      </w:pPr>
      <w:ins w:id="1067" w:author="Maria Wettermark" w:date="2014-05-16T11:11:00Z">
        <w:r>
          <w:t>K</w:t>
        </w:r>
      </w:ins>
      <w:ins w:id="1068" w:author="Maria Wettermark" w:date="2014-05-16T10:55:00Z">
        <w:r w:rsidR="00F50DC6" w:rsidRPr="00F50DC6">
          <w:t>ontroller som genomförs per ordination under förutsättni</w:t>
        </w:r>
        <w:r>
          <w:t>ng att valideringarna enligt</w:t>
        </w:r>
      </w:ins>
      <w:ins w:id="1069" w:author="Maria Wettermark" w:date="2014-05-16T11:11:00Z">
        <w:r>
          <w:t xml:space="preserve"> </w:t>
        </w:r>
        <w:r w:rsidRPr="00DF7093">
          <w:rPr>
            <w:i/>
            <w:rPrChange w:id="1070" w:author="Maria Wettermark" w:date="2014-05-16T11:16:00Z">
              <w:rPr/>
            </w:rPrChange>
          </w:rPr>
          <w:t>1</w:t>
        </w:r>
      </w:ins>
      <w:ins w:id="1071" w:author="Maria Wettermark" w:date="2014-05-16T11:16:00Z">
        <w:r w:rsidR="00DF7093" w:rsidRPr="00DF7093">
          <w:rPr>
            <w:i/>
            <w:rPrChange w:id="1072" w:author="Maria Wettermark" w:date="2014-05-16T11:16:00Z">
              <w:rPr/>
            </w:rPrChange>
          </w:rPr>
          <w:t>.</w:t>
        </w:r>
      </w:ins>
      <w:ins w:id="1073" w:author="Maria Wettermark" w:date="2014-05-16T10:55:00Z">
        <w:r w:rsidR="00F50DC6" w:rsidRPr="00DF7093">
          <w:rPr>
            <w:i/>
            <w:rPrChange w:id="1074" w:author="Maria Wettermark" w:date="2014-05-16T11:16:00Z">
              <w:rPr/>
            </w:rPrChange>
          </w:rPr>
          <w:t xml:space="preserve"> </w:t>
        </w:r>
      </w:ins>
      <w:ins w:id="1075" w:author="Maria Wettermark" w:date="2014-05-16T11:12:00Z">
        <w:r w:rsidRPr="00FB6E8D">
          <w:rPr>
            <w:i/>
          </w:rPr>
          <w:t>Regler för kontroller som leder till att tjänsten avbryts</w:t>
        </w:r>
      </w:ins>
      <w:ins w:id="1076" w:author="Maria Wettermark" w:date="2014-05-16T10:55:00Z">
        <w:r w:rsidR="00F50DC6" w:rsidRPr="00F50DC6">
          <w:t xml:space="preserve"> är godkända.</w:t>
        </w:r>
      </w:ins>
    </w:p>
    <w:p w14:paraId="6DC8B83D" w14:textId="0BC2D83F" w:rsidR="00F50DC6" w:rsidRPr="00F50DC6" w:rsidRDefault="00F50DC6" w:rsidP="00FB6E8D">
      <w:pPr>
        <w:numPr>
          <w:ilvl w:val="1"/>
          <w:numId w:val="18"/>
        </w:numPr>
        <w:spacing w:before="120" w:after="120"/>
        <w:rPr>
          <w:ins w:id="1077" w:author="Maria Wettermark" w:date="2014-05-16T10:55:00Z"/>
        </w:rPr>
      </w:pPr>
      <w:ins w:id="1078" w:author="Maria Wettermark" w:date="2014-05-16T10:55:00Z">
        <w:r w:rsidRPr="00F50DC6">
          <w:t>VOK-STU genomförs alltid per</w:t>
        </w:r>
        <w:r w:rsidR="00FB6E8D">
          <w:t xml:space="preserve"> inskickad ordination; se</w:t>
        </w:r>
      </w:ins>
      <w:ins w:id="1079" w:author="Maria Wettermark" w:date="2014-05-16T11:13:00Z">
        <w:r w:rsidR="00FB6E8D">
          <w:t xml:space="preserve"> dokument</w:t>
        </w:r>
      </w:ins>
      <w:ins w:id="1080" w:author="Maria Wettermark" w:date="2014-05-16T10:55:00Z">
        <w:r w:rsidRPr="00F50DC6">
          <w:t xml:space="preserve"> VårdensOrdinationsKontroll (VOK). Om VOK-STU inte ger avvisning så ska AFF-MAK genomföras; se </w:t>
        </w:r>
      </w:ins>
      <w:ins w:id="1081" w:author="Maria Wettermark" w:date="2014-05-16T11:17:00Z">
        <w:r w:rsidR="00DF7093">
          <w:t xml:space="preserve">dokument </w:t>
        </w:r>
      </w:ins>
      <w:ins w:id="1082" w:author="Maria Wettermark" w:date="2014-05-16T10:55:00Z">
        <w:r w:rsidRPr="00F50DC6">
          <w:t xml:space="preserve">Automatisk format- och författningskontroll (AFF) för hantering av AFF-kontroller i samband med att receptet makuleras.   </w:t>
        </w:r>
        <w:r w:rsidRPr="00F50DC6">
          <w:br/>
          <w:t xml:space="preserve">En ordination kontrolleras åt gången med avseende på VOK- och AFF-kontrollerna. </w:t>
        </w:r>
      </w:ins>
    </w:p>
    <w:p w14:paraId="4850E97B" w14:textId="77777777" w:rsidR="00F50DC6" w:rsidRPr="00F50DC6" w:rsidRDefault="00F50DC6" w:rsidP="00FB6E8D">
      <w:pPr>
        <w:numPr>
          <w:ilvl w:val="1"/>
          <w:numId w:val="18"/>
        </w:numPr>
        <w:spacing w:before="120" w:after="120"/>
        <w:rPr>
          <w:ins w:id="1083" w:author="Maria Wettermark" w:date="2014-05-16T10:55:00Z"/>
        </w:rPr>
      </w:pPr>
      <w:ins w:id="1084" w:author="Maria Wettermark" w:date="2014-05-16T10:55:00Z">
        <w:r w:rsidRPr="00F50DC6">
          <w:t xml:space="preserve">Om någon av makuleringarna resulterar i fel så returneras VOK- och AFF-resultatet för samtliga inskickade ordinationer (per ordination). </w:t>
        </w:r>
      </w:ins>
    </w:p>
    <w:p w14:paraId="6319EE1F" w14:textId="373D16BB" w:rsidR="00F50DC6" w:rsidRPr="00F50DC6" w:rsidRDefault="00F50DC6" w:rsidP="00FB6E8D">
      <w:pPr>
        <w:numPr>
          <w:ilvl w:val="1"/>
          <w:numId w:val="18"/>
        </w:numPr>
        <w:spacing w:before="120" w:after="120"/>
        <w:rPr>
          <w:ins w:id="1085" w:author="Maria Wettermark" w:date="2014-05-16T10:55:00Z"/>
        </w:rPr>
      </w:pPr>
      <w:ins w:id="1086" w:author="Maria Wettermark" w:date="2014-05-16T10:55:00Z">
        <w:r w:rsidRPr="00F50DC6">
          <w:t>Om något av felen ovan inträffar returneras ett</w:t>
        </w:r>
        <w:r w:rsidR="00B1783C">
          <w:t xml:space="preserve"> ERROR samt VOK- AFF-resultatet</w:t>
        </w:r>
      </w:ins>
      <w:ins w:id="1087" w:author="Maria Wettermark" w:date="2014-05-16T11:04:00Z">
        <w:r w:rsidR="00B1783C">
          <w:t>.</w:t>
        </w:r>
      </w:ins>
      <w:ins w:id="1088" w:author="Maria Wettermark" w:date="2014-05-16T11:05:00Z">
        <w:r w:rsidR="00B1783C">
          <w:br/>
        </w:r>
      </w:ins>
      <w:ins w:id="1089" w:author="Maria Wettermark" w:date="2014-05-16T10:55:00Z">
        <w:r w:rsidRPr="00F50DC6">
          <w:t>Obs! Notera att kvarvarande uttag inte blir stoppade för någon ordination, dvs. inga recept blir makulerade.</w:t>
        </w:r>
      </w:ins>
    </w:p>
    <w:p w14:paraId="74D0FE50" w14:textId="53C71693" w:rsidR="00F50DC6" w:rsidRPr="00FB6E8D" w:rsidRDefault="00B1783C" w:rsidP="00FB6E8D">
      <w:pPr>
        <w:numPr>
          <w:ilvl w:val="1"/>
          <w:numId w:val="18"/>
        </w:numPr>
        <w:spacing w:before="120" w:after="120"/>
        <w:rPr>
          <w:ins w:id="1090" w:author="Maria Wettermark" w:date="2014-05-16T10:55:00Z"/>
        </w:rPr>
      </w:pPr>
      <w:bookmarkStart w:id="1091" w:name="_Toc370472516"/>
      <w:ins w:id="1092" w:author="Maria Wettermark" w:date="2014-05-16T11:03:00Z">
        <w:r>
          <w:t>O</w:t>
        </w:r>
      </w:ins>
      <w:ins w:id="1093" w:author="Maria Wettermark" w:date="2014-05-16T10:55:00Z">
        <w:r w:rsidR="00F50DC6" w:rsidRPr="00FB6E8D">
          <w:t>m samtliga valideringar, AFF- och VOK-kontroller genomförts utan några detekterade avvisningar</w:t>
        </w:r>
        <w:bookmarkEnd w:id="1091"/>
        <w:r w:rsidR="00F50DC6" w:rsidRPr="00FB6E8D">
          <w:t xml:space="preserve"> </w:t>
        </w:r>
      </w:ins>
      <w:ins w:id="1094" w:author="Maria Wettermark" w:date="2014-05-16T11:03:00Z">
        <w:r>
          <w:t>stoppas uttagen.</w:t>
        </w:r>
      </w:ins>
    </w:p>
    <w:p w14:paraId="10B94837" w14:textId="7D9E966F" w:rsidR="00F50DC6" w:rsidRDefault="00F50DC6" w:rsidP="00FB6E8D">
      <w:pPr>
        <w:pStyle w:val="Liststycke"/>
        <w:numPr>
          <w:ilvl w:val="0"/>
          <w:numId w:val="30"/>
        </w:numPr>
        <w:rPr>
          <w:ins w:id="1095" w:author="Maria Wettermark" w:date="2014-10-20T10:44:00Z"/>
        </w:rPr>
      </w:pPr>
      <w:ins w:id="1096" w:author="Maria Wettermark" w:date="2014-05-16T10:55:00Z">
        <w:r w:rsidRPr="00450E1B">
          <w:t>En ny ordinationshändelse UTTAGSSTOPP skapas på respektive ordination.</w:t>
        </w:r>
      </w:ins>
    </w:p>
    <w:p w14:paraId="3DDF0664" w14:textId="77777777" w:rsidR="00EF72CC" w:rsidRDefault="00EF72CC">
      <w:pPr>
        <w:pStyle w:val="Liststycke"/>
        <w:ind w:left="1080"/>
        <w:rPr>
          <w:ins w:id="1097" w:author="Maria Wettermark" w:date="2014-10-20T10:44:00Z"/>
        </w:rPr>
        <w:pPrChange w:id="1098" w:author="Maria Wettermark" w:date="2014-10-20T10:44:00Z">
          <w:pPr>
            <w:pStyle w:val="Liststycke"/>
            <w:numPr>
              <w:numId w:val="30"/>
            </w:numPr>
            <w:ind w:left="1080" w:hanging="360"/>
          </w:pPr>
        </w:pPrChange>
      </w:pPr>
    </w:p>
    <w:p w14:paraId="3004F4E2" w14:textId="10B83415" w:rsidR="00EF72CC" w:rsidRPr="00450E1B" w:rsidRDefault="00EF72CC">
      <w:pPr>
        <w:pStyle w:val="Liststycke"/>
        <w:numPr>
          <w:ilvl w:val="0"/>
          <w:numId w:val="30"/>
        </w:numPr>
        <w:rPr>
          <w:ins w:id="1099" w:author="Maria Wettermark" w:date="2014-05-16T10:55:00Z"/>
        </w:rPr>
      </w:pPr>
      <w:ins w:id="1100" w:author="Maria Wettermark" w:date="2014-10-20T10:44:00Z">
        <w:r>
          <w:t xml:space="preserve">För- och efternamn i </w:t>
        </w:r>
      </w:ins>
      <w:ins w:id="1101" w:author="Maria Wettermark" w:date="2014-10-20T10:47:00Z">
        <w:r w:rsidR="000C01B7" w:rsidRPr="000C01B7">
          <w:t>Forskrivareinformation</w:t>
        </w:r>
      </w:ins>
      <w:ins w:id="1102" w:author="Maria Wettermark" w:date="2014-10-20T10:44:00Z">
        <w:r>
          <w:t xml:space="preserve"> ska vara samma som i Registrerande vårdpersonal.</w:t>
        </w:r>
      </w:ins>
    </w:p>
    <w:p w14:paraId="2F1410EA" w14:textId="77777777" w:rsidR="00F50DC6" w:rsidRPr="00F50DC6" w:rsidRDefault="00F50DC6" w:rsidP="00F50DC6">
      <w:pPr>
        <w:rPr>
          <w:ins w:id="1103" w:author="Maria Wettermark" w:date="2014-05-16T10:55:00Z"/>
        </w:rPr>
      </w:pPr>
    </w:p>
    <w:p w14:paraId="12F5B379" w14:textId="77777777" w:rsidR="00F50DC6" w:rsidRPr="001F0DFE" w:rsidRDefault="00F50DC6" w:rsidP="00FB6E8D">
      <w:pPr>
        <w:pStyle w:val="Normaltindrag"/>
        <w:ind w:left="720"/>
        <w:rPr>
          <w:rFonts w:ascii="Arial" w:eastAsia="ヒラギノ角ゴ Pro W3" w:hAnsi="Arial"/>
          <w:noProof/>
          <w:color w:val="000000"/>
          <w:sz w:val="20"/>
          <w:szCs w:val="24"/>
          <w:lang w:eastAsia="en-US"/>
        </w:rPr>
      </w:pPr>
    </w:p>
    <w:p w14:paraId="79AEA6AB" w14:textId="4CBDA6E6" w:rsidR="00415337" w:rsidRDefault="00415337" w:rsidP="001F0DFE">
      <w:pPr>
        <w:pStyle w:val="Normaltindrag"/>
        <w:rPr>
          <w:bCs/>
          <w:szCs w:val="28"/>
        </w:rPr>
      </w:pPr>
      <w:r>
        <w:br w:type="page"/>
      </w:r>
    </w:p>
    <w:p w14:paraId="59AE5561" w14:textId="027F2A85" w:rsidR="00877FB9" w:rsidRDefault="00033EBA" w:rsidP="00B941B4">
      <w:pPr>
        <w:pStyle w:val="Rubrik2"/>
      </w:pPr>
      <w:bookmarkStart w:id="1104" w:name="_Toc232015064"/>
      <w:ins w:id="1105" w:author="Maria Wettermark" w:date="2014-05-16T11:08:00Z">
        <w:r>
          <w:lastRenderedPageBreak/>
          <w:t xml:space="preserve"> </w:t>
        </w:r>
      </w:ins>
      <w:bookmarkStart w:id="1106" w:name="_Toc401586990"/>
      <w:r w:rsidR="00415337">
        <w:t xml:space="preserve">Beskrivning av </w:t>
      </w:r>
      <w:r w:rsidR="00415337" w:rsidRPr="004C11C1">
        <w:t>fäl</w:t>
      </w:r>
      <w:r w:rsidR="00415337">
        <w:t>t</w:t>
      </w:r>
      <w:bookmarkEnd w:id="1104"/>
      <w:bookmarkEnd w:id="1106"/>
    </w:p>
    <w:p w14:paraId="12938099" w14:textId="1C67DE00" w:rsidR="00B941B4" w:rsidRDefault="00B941B4" w:rsidP="00B941B4">
      <w:r>
        <w:t>Beskrivningar av alla datatyper gemensamma för domänen. Om multipliciteten anges som ”Del av val” ingår parametrarna i datatypen i ett tvingande val, d.v.s. enbart en av dem skall anges.</w:t>
      </w:r>
    </w:p>
    <w:p w14:paraId="7B7B8C9B" w14:textId="77777777" w:rsidR="00C50144" w:rsidRDefault="00C50144" w:rsidP="00B941B4"/>
    <w:p w14:paraId="791AE72D" w14:textId="77777777" w:rsidR="00C50144" w:rsidRDefault="00C50144" w:rsidP="00C50144">
      <w:pPr>
        <w:pStyle w:val="Rubrik41"/>
      </w:pPr>
      <w:bookmarkStart w:id="1107" w:name="Insattningsorsaker"/>
      <w:r>
        <w:t> Insattningsorsaker</w:t>
      </w:r>
      <w:bookmarkEnd w:id="110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0DD91115" w14:textId="77777777" w:rsidTr="009C6F5A">
        <w:tc>
          <w:tcPr>
            <w:tcW w:w="1858" w:type="dxa"/>
            <w:shd w:val="clear" w:color="auto" w:fill="4F81BD" w:themeFill="accent1"/>
          </w:tcPr>
          <w:p w14:paraId="4954D7D3"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56E891C4"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332CFD6C"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6002DD51"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68F15865" w14:textId="77777777" w:rsidR="007E01E5" w:rsidRDefault="007E01E5" w:rsidP="009C6F5A">
            <w:pPr>
              <w:rPr>
                <w:b/>
                <w:bCs/>
                <w:color w:val="FFFFFF" w:themeColor="background1"/>
              </w:rPr>
            </w:pPr>
            <w:r>
              <w:rPr>
                <w:b/>
                <w:bCs/>
                <w:color w:val="FFFFFF" w:themeColor="background1"/>
              </w:rPr>
              <w:t>Fältlängder</w:t>
            </w:r>
          </w:p>
        </w:tc>
      </w:tr>
      <w:tr w:rsidR="007E01E5" w14:paraId="653B645F" w14:textId="77777777" w:rsidTr="009C6F5A">
        <w:tc>
          <w:tcPr>
            <w:tcW w:w="1858" w:type="dxa"/>
          </w:tcPr>
          <w:p w14:paraId="5B7105CE" w14:textId="77777777" w:rsidR="007E01E5" w:rsidRDefault="007E01E5" w:rsidP="009C6F5A">
            <w:r>
              <w:t>huvudorsak</w:t>
            </w:r>
          </w:p>
        </w:tc>
        <w:tc>
          <w:tcPr>
            <w:tcW w:w="1858" w:type="dxa"/>
          </w:tcPr>
          <w:p w14:paraId="19F88C00" w14:textId="77777777" w:rsidR="007E01E5" w:rsidRDefault="001B1B9B" w:rsidP="009C6F5A">
            <w:hyperlink w:anchor="Insattningsorsak">
              <w:r w:rsidR="007E01E5">
                <w:rPr>
                  <w:rStyle w:val="Hyperlnk"/>
                </w:rPr>
                <w:t>Insattningsorsak</w:t>
              </w:r>
            </w:hyperlink>
          </w:p>
        </w:tc>
        <w:tc>
          <w:tcPr>
            <w:tcW w:w="820" w:type="dxa"/>
          </w:tcPr>
          <w:p w14:paraId="6F1F9F82" w14:textId="77777777" w:rsidR="007E01E5" w:rsidRDefault="007E01E5" w:rsidP="009C6F5A">
            <w:r>
              <w:t>1..*</w:t>
            </w:r>
          </w:p>
        </w:tc>
        <w:tc>
          <w:tcPr>
            <w:tcW w:w="3402" w:type="dxa"/>
          </w:tcPr>
          <w:p w14:paraId="2B373151" w14:textId="77777777" w:rsidR="007E01E5" w:rsidRDefault="007E01E5" w:rsidP="009C6F5A">
            <w:r>
              <w:t>Huvudordinationsorsak för insättning.</w:t>
            </w:r>
          </w:p>
        </w:tc>
        <w:tc>
          <w:tcPr>
            <w:tcW w:w="1349" w:type="dxa"/>
          </w:tcPr>
          <w:p w14:paraId="7F6BCA43" w14:textId="77777777" w:rsidR="007E01E5" w:rsidRDefault="007E01E5" w:rsidP="009C6F5A"/>
        </w:tc>
      </w:tr>
      <w:tr w:rsidR="007E01E5" w14:paraId="05792AE1" w14:textId="77777777" w:rsidTr="009C6F5A">
        <w:tc>
          <w:tcPr>
            <w:tcW w:w="1858" w:type="dxa"/>
          </w:tcPr>
          <w:p w14:paraId="32869044" w14:textId="77777777" w:rsidR="007E01E5" w:rsidRDefault="007E01E5" w:rsidP="009C6F5A">
            <w:r>
              <w:t>underorsak</w:t>
            </w:r>
          </w:p>
        </w:tc>
        <w:tc>
          <w:tcPr>
            <w:tcW w:w="1858" w:type="dxa"/>
          </w:tcPr>
          <w:p w14:paraId="6F594EED" w14:textId="77777777" w:rsidR="007E01E5" w:rsidRDefault="001B1B9B" w:rsidP="009C6F5A">
            <w:hyperlink w:anchor="Insattningsorsak">
              <w:r w:rsidR="007E01E5">
                <w:rPr>
                  <w:rStyle w:val="Hyperlnk"/>
                </w:rPr>
                <w:t>Insattningsorsak</w:t>
              </w:r>
            </w:hyperlink>
          </w:p>
        </w:tc>
        <w:tc>
          <w:tcPr>
            <w:tcW w:w="820" w:type="dxa"/>
          </w:tcPr>
          <w:p w14:paraId="5035CC36" w14:textId="77777777" w:rsidR="007E01E5" w:rsidRDefault="007E01E5" w:rsidP="009C6F5A">
            <w:r>
              <w:t>0..*</w:t>
            </w:r>
          </w:p>
        </w:tc>
        <w:tc>
          <w:tcPr>
            <w:tcW w:w="3402" w:type="dxa"/>
          </w:tcPr>
          <w:p w14:paraId="3AE82609" w14:textId="77777777" w:rsidR="007E01E5" w:rsidRDefault="007E01E5" w:rsidP="009C6F5A">
            <w:r>
              <w:t>Underordinationsorsak för insättning.</w:t>
            </w:r>
          </w:p>
        </w:tc>
        <w:tc>
          <w:tcPr>
            <w:tcW w:w="1349" w:type="dxa"/>
          </w:tcPr>
          <w:p w14:paraId="7707E8C1" w14:textId="77777777" w:rsidR="007E01E5" w:rsidRDefault="007E01E5" w:rsidP="009C6F5A"/>
        </w:tc>
      </w:tr>
    </w:tbl>
    <w:p w14:paraId="5FF1170F" w14:textId="77777777" w:rsidR="00C50144" w:rsidRDefault="00C50144" w:rsidP="00C50144"/>
    <w:p w14:paraId="3F0E8EE3" w14:textId="77777777" w:rsidR="00C50144" w:rsidRDefault="00C50144" w:rsidP="00C50144">
      <w:pPr>
        <w:pStyle w:val="Rubrik41"/>
      </w:pPr>
      <w:bookmarkStart w:id="1108" w:name="Insattningsorsak"/>
      <w:r>
        <w:t> Insattningsorsak</w:t>
      </w:r>
      <w:bookmarkEnd w:id="110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5580CB5D" w14:textId="77777777" w:rsidTr="009C6F5A">
        <w:tc>
          <w:tcPr>
            <w:tcW w:w="1858" w:type="dxa"/>
            <w:shd w:val="clear" w:color="auto" w:fill="4F81BD" w:themeFill="accent1"/>
          </w:tcPr>
          <w:p w14:paraId="3C85BF42"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72072CCD"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184EAEE9"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1D98CC7B"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09E94821" w14:textId="77777777" w:rsidR="007E01E5" w:rsidRDefault="007E01E5" w:rsidP="009C6F5A">
            <w:pPr>
              <w:rPr>
                <w:b/>
                <w:bCs/>
                <w:color w:val="FFFFFF" w:themeColor="background1"/>
              </w:rPr>
            </w:pPr>
            <w:r>
              <w:rPr>
                <w:b/>
                <w:bCs/>
                <w:color w:val="FFFFFF" w:themeColor="background1"/>
              </w:rPr>
              <w:t>Fältlängder</w:t>
            </w:r>
          </w:p>
        </w:tc>
      </w:tr>
      <w:tr w:rsidR="007E01E5" w14:paraId="48E5C48B" w14:textId="77777777" w:rsidTr="009C6F5A">
        <w:tc>
          <w:tcPr>
            <w:tcW w:w="1858" w:type="dxa"/>
          </w:tcPr>
          <w:p w14:paraId="4906A386" w14:textId="77777777" w:rsidR="007E01E5" w:rsidRDefault="007E01E5" w:rsidP="009C6F5A">
            <w:r>
              <w:t>orsak</w:t>
            </w:r>
          </w:p>
        </w:tc>
        <w:tc>
          <w:tcPr>
            <w:tcW w:w="1858" w:type="dxa"/>
          </w:tcPr>
          <w:p w14:paraId="1EBC255F" w14:textId="77777777" w:rsidR="007E01E5" w:rsidRDefault="001B1B9B" w:rsidP="009C6F5A">
            <w:hyperlink w:anchor="Orsak">
              <w:r w:rsidR="007E01E5">
                <w:rPr>
                  <w:rStyle w:val="Hyperlnk"/>
                </w:rPr>
                <w:t>Orsak</w:t>
              </w:r>
            </w:hyperlink>
          </w:p>
        </w:tc>
        <w:tc>
          <w:tcPr>
            <w:tcW w:w="820" w:type="dxa"/>
          </w:tcPr>
          <w:p w14:paraId="32F2713F" w14:textId="77777777" w:rsidR="007E01E5" w:rsidRDefault="007E01E5" w:rsidP="009C6F5A">
            <w:r>
              <w:t>1..1</w:t>
            </w:r>
          </w:p>
        </w:tc>
        <w:tc>
          <w:tcPr>
            <w:tcW w:w="3402" w:type="dxa"/>
          </w:tcPr>
          <w:p w14:paraId="19EF5F85" w14:textId="77777777" w:rsidR="007E01E5" w:rsidRDefault="007E01E5" w:rsidP="009C6F5A">
            <w:r>
              <w:t>Ordinationsorsak till insättning. Snomed CT-kod används för vald ordinationsorsak. Koden valideras att den finns i angiven version av Socialstyrelsens kodsystem för ordinationsorsaker (NKOO).</w:t>
            </w:r>
          </w:p>
        </w:tc>
        <w:tc>
          <w:tcPr>
            <w:tcW w:w="1349" w:type="dxa"/>
          </w:tcPr>
          <w:p w14:paraId="0F303ECC" w14:textId="77777777" w:rsidR="007E01E5" w:rsidRDefault="007E01E5" w:rsidP="009C6F5A"/>
        </w:tc>
      </w:tr>
      <w:tr w:rsidR="007E01E5" w14:paraId="1AFD3B61" w14:textId="77777777" w:rsidTr="009C6F5A">
        <w:tc>
          <w:tcPr>
            <w:tcW w:w="1858" w:type="dxa"/>
          </w:tcPr>
          <w:p w14:paraId="31B1D752" w14:textId="77777777" w:rsidR="007E01E5" w:rsidRDefault="007E01E5" w:rsidP="009C6F5A">
            <w:r>
              <w:t>annanOrsak</w:t>
            </w:r>
          </w:p>
        </w:tc>
        <w:tc>
          <w:tcPr>
            <w:tcW w:w="1858" w:type="dxa"/>
          </w:tcPr>
          <w:p w14:paraId="0E9E41EE" w14:textId="77777777" w:rsidR="007E01E5" w:rsidRDefault="007E01E5" w:rsidP="009C6F5A">
            <w:r>
              <w:t>string</w:t>
            </w:r>
          </w:p>
        </w:tc>
        <w:tc>
          <w:tcPr>
            <w:tcW w:w="820" w:type="dxa"/>
          </w:tcPr>
          <w:p w14:paraId="6853F278" w14:textId="77777777" w:rsidR="007E01E5" w:rsidRDefault="007E01E5" w:rsidP="009C6F5A">
            <w:r>
              <w:t>0..1</w:t>
            </w:r>
          </w:p>
        </w:tc>
        <w:tc>
          <w:tcPr>
            <w:tcW w:w="3402" w:type="dxa"/>
          </w:tcPr>
          <w:p w14:paraId="7789C978" w14:textId="77777777" w:rsidR="007E01E5" w:rsidRDefault="007E01E5" w:rsidP="009C6F5A">
            <w:r>
              <w:t>Ordinationsorsak i fritext om ”Annan orsak” anges.</w:t>
            </w:r>
          </w:p>
        </w:tc>
        <w:tc>
          <w:tcPr>
            <w:tcW w:w="1349" w:type="dxa"/>
          </w:tcPr>
          <w:p w14:paraId="7C0305AA" w14:textId="77777777" w:rsidR="007E01E5" w:rsidRDefault="007E01E5" w:rsidP="009C6F5A">
            <w:r>
              <w:t>1..254</w:t>
            </w:r>
          </w:p>
        </w:tc>
      </w:tr>
    </w:tbl>
    <w:p w14:paraId="6DDC3D79" w14:textId="77777777" w:rsidR="00C50144" w:rsidRDefault="00C50144" w:rsidP="00C50144"/>
    <w:p w14:paraId="352F3A3A" w14:textId="77777777" w:rsidR="00C50144" w:rsidRDefault="00C50144" w:rsidP="00C50144">
      <w:pPr>
        <w:pStyle w:val="Rubrik41"/>
      </w:pPr>
      <w:bookmarkStart w:id="1109" w:name="Orsak"/>
      <w:r>
        <w:t> Orsak</w:t>
      </w:r>
      <w:bookmarkEnd w:id="110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343BD975" w14:textId="77777777" w:rsidTr="009C6F5A">
        <w:tc>
          <w:tcPr>
            <w:tcW w:w="1858" w:type="dxa"/>
            <w:shd w:val="clear" w:color="auto" w:fill="4F81BD" w:themeFill="accent1"/>
          </w:tcPr>
          <w:p w14:paraId="4B4EE7DB"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2D219B32"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7D4B9072"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56F169F6"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067AE8A6" w14:textId="77777777" w:rsidR="007E01E5" w:rsidRDefault="007E01E5" w:rsidP="009C6F5A">
            <w:pPr>
              <w:rPr>
                <w:b/>
                <w:bCs/>
                <w:color w:val="FFFFFF" w:themeColor="background1"/>
              </w:rPr>
            </w:pPr>
            <w:r>
              <w:rPr>
                <w:b/>
                <w:bCs/>
                <w:color w:val="FFFFFF" w:themeColor="background1"/>
              </w:rPr>
              <w:t>Fältlängder</w:t>
            </w:r>
          </w:p>
        </w:tc>
      </w:tr>
      <w:tr w:rsidR="007E01E5" w14:paraId="0FA2B9FE" w14:textId="77777777" w:rsidTr="009C6F5A">
        <w:tc>
          <w:tcPr>
            <w:tcW w:w="1858" w:type="dxa"/>
          </w:tcPr>
          <w:p w14:paraId="77123D56" w14:textId="77777777" w:rsidR="007E01E5" w:rsidRDefault="007E01E5" w:rsidP="009C6F5A">
            <w:r>
              <w:t>kod</w:t>
            </w:r>
          </w:p>
        </w:tc>
        <w:tc>
          <w:tcPr>
            <w:tcW w:w="1858" w:type="dxa"/>
          </w:tcPr>
          <w:p w14:paraId="11C7F24C" w14:textId="77777777" w:rsidR="007E01E5" w:rsidRDefault="007E01E5" w:rsidP="009C6F5A">
            <w:r>
              <w:t>string</w:t>
            </w:r>
          </w:p>
        </w:tc>
        <w:tc>
          <w:tcPr>
            <w:tcW w:w="820" w:type="dxa"/>
          </w:tcPr>
          <w:p w14:paraId="3EA71039" w14:textId="77777777" w:rsidR="007E01E5" w:rsidRDefault="007E01E5" w:rsidP="009C6F5A">
            <w:r>
              <w:t>1..1</w:t>
            </w:r>
          </w:p>
        </w:tc>
        <w:tc>
          <w:tcPr>
            <w:tcW w:w="3402" w:type="dxa"/>
          </w:tcPr>
          <w:p w14:paraId="2A26208B" w14:textId="77777777" w:rsidR="007E01E5" w:rsidRDefault="007E01E5" w:rsidP="009C6F5A">
            <w:r>
              <w:t>Kod för orsaken.</w:t>
            </w:r>
          </w:p>
        </w:tc>
        <w:tc>
          <w:tcPr>
            <w:tcW w:w="1349" w:type="dxa"/>
          </w:tcPr>
          <w:p w14:paraId="13BB3310" w14:textId="77777777" w:rsidR="007E01E5" w:rsidRDefault="007E01E5" w:rsidP="009C6F5A">
            <w:r>
              <w:t>1..20</w:t>
            </w:r>
          </w:p>
        </w:tc>
      </w:tr>
      <w:tr w:rsidR="007E01E5" w14:paraId="6A76AE57" w14:textId="77777777" w:rsidTr="009C6F5A">
        <w:tc>
          <w:tcPr>
            <w:tcW w:w="1858" w:type="dxa"/>
          </w:tcPr>
          <w:p w14:paraId="70C5FC31" w14:textId="77777777" w:rsidR="007E01E5" w:rsidRDefault="007E01E5" w:rsidP="009C6F5A">
            <w:r>
              <w:t>text</w:t>
            </w:r>
          </w:p>
        </w:tc>
        <w:tc>
          <w:tcPr>
            <w:tcW w:w="1858" w:type="dxa"/>
          </w:tcPr>
          <w:p w14:paraId="7668E978" w14:textId="77777777" w:rsidR="007E01E5" w:rsidRDefault="007E01E5" w:rsidP="009C6F5A">
            <w:r>
              <w:t>string</w:t>
            </w:r>
          </w:p>
        </w:tc>
        <w:tc>
          <w:tcPr>
            <w:tcW w:w="820" w:type="dxa"/>
          </w:tcPr>
          <w:p w14:paraId="31D1A298" w14:textId="77777777" w:rsidR="007E01E5" w:rsidRDefault="007E01E5" w:rsidP="009C6F5A">
            <w:r>
              <w:t>1..1</w:t>
            </w:r>
          </w:p>
        </w:tc>
        <w:tc>
          <w:tcPr>
            <w:tcW w:w="3402" w:type="dxa"/>
          </w:tcPr>
          <w:p w14:paraId="525780C0" w14:textId="77777777" w:rsidR="007E01E5" w:rsidRDefault="007E01E5" w:rsidP="009C6F5A">
            <w:r>
              <w:t>Textutläsning av kod.</w:t>
            </w:r>
          </w:p>
        </w:tc>
        <w:tc>
          <w:tcPr>
            <w:tcW w:w="1349" w:type="dxa"/>
          </w:tcPr>
          <w:p w14:paraId="01F3364C" w14:textId="77777777" w:rsidR="007E01E5" w:rsidRDefault="007E01E5" w:rsidP="009C6F5A">
            <w:r>
              <w:t>1..256</w:t>
            </w:r>
          </w:p>
        </w:tc>
      </w:tr>
      <w:tr w:rsidR="007E01E5" w14:paraId="4E914FD9" w14:textId="77777777" w:rsidTr="009C6F5A">
        <w:tc>
          <w:tcPr>
            <w:tcW w:w="1858" w:type="dxa"/>
          </w:tcPr>
          <w:p w14:paraId="660B2A4E" w14:textId="77777777" w:rsidR="007E01E5" w:rsidRDefault="007E01E5" w:rsidP="009C6F5A">
            <w:r>
              <w:t>register</w:t>
            </w:r>
          </w:p>
        </w:tc>
        <w:tc>
          <w:tcPr>
            <w:tcW w:w="1858" w:type="dxa"/>
          </w:tcPr>
          <w:p w14:paraId="5562D5FD" w14:textId="77777777" w:rsidR="007E01E5" w:rsidRDefault="007E01E5" w:rsidP="009C6F5A">
            <w:r>
              <w:t>string</w:t>
            </w:r>
          </w:p>
        </w:tc>
        <w:tc>
          <w:tcPr>
            <w:tcW w:w="820" w:type="dxa"/>
          </w:tcPr>
          <w:p w14:paraId="4BB83B14" w14:textId="77777777" w:rsidR="007E01E5" w:rsidRDefault="007E01E5" w:rsidP="009C6F5A">
            <w:r>
              <w:t>1..1</w:t>
            </w:r>
          </w:p>
        </w:tc>
        <w:tc>
          <w:tcPr>
            <w:tcW w:w="3402" w:type="dxa"/>
          </w:tcPr>
          <w:p w14:paraId="75BF44E1" w14:textId="77777777" w:rsidR="007E01E5" w:rsidRDefault="007E01E5" w:rsidP="009C6F5A">
            <w:r>
              <w:t>Unikt id för det kodsystem som används.</w:t>
            </w:r>
          </w:p>
        </w:tc>
        <w:tc>
          <w:tcPr>
            <w:tcW w:w="1349" w:type="dxa"/>
          </w:tcPr>
          <w:p w14:paraId="45C26B0B" w14:textId="77777777" w:rsidR="007E01E5" w:rsidRDefault="007E01E5" w:rsidP="009C6F5A">
            <w:r>
              <w:t>1..30</w:t>
            </w:r>
          </w:p>
        </w:tc>
      </w:tr>
      <w:tr w:rsidR="007E01E5" w14:paraId="1A0B0C41" w14:textId="77777777" w:rsidTr="009C6F5A">
        <w:tc>
          <w:tcPr>
            <w:tcW w:w="1858" w:type="dxa"/>
          </w:tcPr>
          <w:p w14:paraId="37B12348" w14:textId="77777777" w:rsidR="007E01E5" w:rsidRDefault="007E01E5" w:rsidP="009C6F5A">
            <w:r>
              <w:t>version</w:t>
            </w:r>
          </w:p>
        </w:tc>
        <w:tc>
          <w:tcPr>
            <w:tcW w:w="1858" w:type="dxa"/>
          </w:tcPr>
          <w:p w14:paraId="21A346C4" w14:textId="77777777" w:rsidR="007E01E5" w:rsidRDefault="007E01E5" w:rsidP="009C6F5A">
            <w:r>
              <w:t>string</w:t>
            </w:r>
          </w:p>
        </w:tc>
        <w:tc>
          <w:tcPr>
            <w:tcW w:w="820" w:type="dxa"/>
          </w:tcPr>
          <w:p w14:paraId="0FDE9D3B" w14:textId="77777777" w:rsidR="007E01E5" w:rsidRDefault="007E01E5" w:rsidP="009C6F5A">
            <w:r>
              <w:t>1..1</w:t>
            </w:r>
          </w:p>
        </w:tc>
        <w:tc>
          <w:tcPr>
            <w:tcW w:w="3402" w:type="dxa"/>
          </w:tcPr>
          <w:p w14:paraId="6A42939B" w14:textId="77777777" w:rsidR="007E01E5" w:rsidRDefault="007E01E5" w:rsidP="009C6F5A">
            <w:r>
              <w:t>Version av det kodsystem som används.</w:t>
            </w:r>
          </w:p>
        </w:tc>
        <w:tc>
          <w:tcPr>
            <w:tcW w:w="1349" w:type="dxa"/>
          </w:tcPr>
          <w:p w14:paraId="1725A3D6" w14:textId="77777777" w:rsidR="007E01E5" w:rsidRDefault="007E01E5" w:rsidP="009C6F5A">
            <w:r>
              <w:t>1..30</w:t>
            </w:r>
          </w:p>
        </w:tc>
      </w:tr>
    </w:tbl>
    <w:p w14:paraId="2C40224F" w14:textId="77777777" w:rsidR="00C50144" w:rsidRDefault="00C50144" w:rsidP="00C50144"/>
    <w:p w14:paraId="337108AB" w14:textId="77777777" w:rsidR="00C50144" w:rsidRDefault="00C50144" w:rsidP="00C50144">
      <w:pPr>
        <w:pStyle w:val="Rubrik41"/>
      </w:pPr>
      <w:bookmarkStart w:id="1110" w:name="OrdineradDosering"/>
      <w:r>
        <w:t> OrdineradDosering</w:t>
      </w:r>
      <w:bookmarkEnd w:id="111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1DADDB8F" w14:textId="77777777" w:rsidTr="009C6F5A">
        <w:tc>
          <w:tcPr>
            <w:tcW w:w="1858" w:type="dxa"/>
            <w:shd w:val="clear" w:color="auto" w:fill="4F81BD" w:themeFill="accent1"/>
          </w:tcPr>
          <w:p w14:paraId="20698ED4"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0C992C2B"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6B40163B"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14A1C082"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1C63046F" w14:textId="77777777" w:rsidR="007E01E5" w:rsidRDefault="007E01E5" w:rsidP="009C6F5A">
            <w:pPr>
              <w:rPr>
                <w:b/>
                <w:bCs/>
                <w:color w:val="FFFFFF" w:themeColor="background1"/>
              </w:rPr>
            </w:pPr>
            <w:r>
              <w:rPr>
                <w:b/>
                <w:bCs/>
                <w:color w:val="FFFFFF" w:themeColor="background1"/>
              </w:rPr>
              <w:t>Fältlängder</w:t>
            </w:r>
          </w:p>
        </w:tc>
      </w:tr>
      <w:tr w:rsidR="007E01E5" w14:paraId="6B7931DE" w14:textId="77777777" w:rsidTr="009C6F5A">
        <w:tc>
          <w:tcPr>
            <w:tcW w:w="1858" w:type="dxa"/>
          </w:tcPr>
          <w:p w14:paraId="31CCD07F" w14:textId="77777777" w:rsidR="007E01E5" w:rsidRDefault="007E01E5" w:rsidP="009C6F5A">
            <w:r>
              <w:t>doseringssteg</w:t>
            </w:r>
          </w:p>
        </w:tc>
        <w:tc>
          <w:tcPr>
            <w:tcW w:w="1858" w:type="dxa"/>
          </w:tcPr>
          <w:p w14:paraId="19675FEC" w14:textId="77777777" w:rsidR="007E01E5" w:rsidRDefault="001B1B9B" w:rsidP="009C6F5A">
            <w:hyperlink w:anchor="Doseringssteg">
              <w:r w:rsidR="007E01E5">
                <w:rPr>
                  <w:rStyle w:val="Hyperlnk"/>
                </w:rPr>
                <w:t>Doseringssteg</w:t>
              </w:r>
            </w:hyperlink>
          </w:p>
        </w:tc>
        <w:tc>
          <w:tcPr>
            <w:tcW w:w="820" w:type="dxa"/>
          </w:tcPr>
          <w:p w14:paraId="2DD794A9" w14:textId="77777777" w:rsidR="007E01E5" w:rsidRDefault="007E01E5" w:rsidP="009C6F5A">
            <w:r>
              <w:t>1..*</w:t>
            </w:r>
          </w:p>
        </w:tc>
        <w:tc>
          <w:tcPr>
            <w:tcW w:w="3402" w:type="dxa"/>
          </w:tcPr>
          <w:p w14:paraId="426EEC83" w14:textId="77777777" w:rsidR="007E01E5" w:rsidRDefault="007E01E5" w:rsidP="009C6F5A">
            <w:r>
              <w:t>Doseringssteg.</w:t>
            </w:r>
          </w:p>
        </w:tc>
        <w:tc>
          <w:tcPr>
            <w:tcW w:w="1349" w:type="dxa"/>
          </w:tcPr>
          <w:p w14:paraId="3474449E" w14:textId="77777777" w:rsidR="007E01E5" w:rsidRDefault="007E01E5" w:rsidP="009C6F5A"/>
        </w:tc>
      </w:tr>
    </w:tbl>
    <w:p w14:paraId="79EA0C6B" w14:textId="77777777" w:rsidR="00C50144" w:rsidRDefault="00C50144" w:rsidP="00C50144"/>
    <w:p w14:paraId="22EB575D" w14:textId="77777777" w:rsidR="00C50144" w:rsidRDefault="00C50144" w:rsidP="00C50144">
      <w:pPr>
        <w:pStyle w:val="Rubrik41"/>
      </w:pPr>
      <w:bookmarkStart w:id="1111" w:name="Doseringssteg"/>
      <w:r>
        <w:t> Doseringssteg</w:t>
      </w:r>
      <w:bookmarkEnd w:id="111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4A410104" w14:textId="77777777" w:rsidTr="009C6F5A">
        <w:tc>
          <w:tcPr>
            <w:tcW w:w="1858" w:type="dxa"/>
            <w:shd w:val="clear" w:color="auto" w:fill="4F81BD" w:themeFill="accent1"/>
          </w:tcPr>
          <w:p w14:paraId="700A7D78"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5D7C46E6"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03B8CB63"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635F42AB"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588D92AE" w14:textId="77777777" w:rsidR="007E01E5" w:rsidRDefault="007E01E5" w:rsidP="009C6F5A">
            <w:pPr>
              <w:rPr>
                <w:b/>
                <w:bCs/>
                <w:color w:val="FFFFFF" w:themeColor="background1"/>
              </w:rPr>
            </w:pPr>
            <w:r>
              <w:rPr>
                <w:b/>
                <w:bCs/>
                <w:color w:val="FFFFFF" w:themeColor="background1"/>
              </w:rPr>
              <w:t>Fältlängder</w:t>
            </w:r>
          </w:p>
        </w:tc>
      </w:tr>
      <w:tr w:rsidR="007E01E5" w14:paraId="4AB7D6E5" w14:textId="77777777" w:rsidTr="009C6F5A">
        <w:tc>
          <w:tcPr>
            <w:tcW w:w="1858" w:type="dxa"/>
          </w:tcPr>
          <w:p w14:paraId="3AD0CE32" w14:textId="77777777" w:rsidR="007E01E5" w:rsidRDefault="007E01E5" w:rsidP="009C6F5A">
            <w:r>
              <w:t>behandlingstid</w:t>
            </w:r>
          </w:p>
        </w:tc>
        <w:tc>
          <w:tcPr>
            <w:tcW w:w="1858" w:type="dxa"/>
          </w:tcPr>
          <w:p w14:paraId="77832289" w14:textId="77777777" w:rsidR="007E01E5" w:rsidRDefault="001B1B9B" w:rsidP="009C6F5A">
            <w:hyperlink w:anchor="Tidsperiod">
              <w:r w:rsidR="007E01E5">
                <w:rPr>
                  <w:rStyle w:val="Hyperlnk"/>
                </w:rPr>
                <w:t>Tidsperiod</w:t>
              </w:r>
            </w:hyperlink>
          </w:p>
        </w:tc>
        <w:tc>
          <w:tcPr>
            <w:tcW w:w="820" w:type="dxa"/>
          </w:tcPr>
          <w:p w14:paraId="7CD0E1D2" w14:textId="77777777" w:rsidR="007E01E5" w:rsidRDefault="007E01E5" w:rsidP="009C6F5A">
            <w:r>
              <w:t>0..1</w:t>
            </w:r>
          </w:p>
        </w:tc>
        <w:tc>
          <w:tcPr>
            <w:tcW w:w="3402" w:type="dxa"/>
          </w:tcPr>
          <w:p w14:paraId="74741F76" w14:textId="77777777" w:rsidR="007E01E5" w:rsidRDefault="007E01E5" w:rsidP="009C6F5A">
            <w:r>
              <w:t>Den tid under vilket läkemedlet ska användas enligt ordination, t.ex. 4 veckor, 5–6 veckor.</w:t>
            </w:r>
          </w:p>
        </w:tc>
        <w:tc>
          <w:tcPr>
            <w:tcW w:w="1349" w:type="dxa"/>
          </w:tcPr>
          <w:p w14:paraId="25E7DA8B" w14:textId="77777777" w:rsidR="007E01E5" w:rsidRDefault="007E01E5" w:rsidP="009C6F5A"/>
        </w:tc>
      </w:tr>
      <w:tr w:rsidR="007E01E5" w14:paraId="5E853D2E" w14:textId="77777777" w:rsidTr="009C6F5A">
        <w:tc>
          <w:tcPr>
            <w:tcW w:w="1858" w:type="dxa"/>
          </w:tcPr>
          <w:p w14:paraId="09BBE536" w14:textId="77777777" w:rsidR="007E01E5" w:rsidRDefault="007E01E5" w:rsidP="009C6F5A">
            <w:r>
              <w:t>doseringsenhet</w:t>
            </w:r>
          </w:p>
        </w:tc>
        <w:tc>
          <w:tcPr>
            <w:tcW w:w="1858" w:type="dxa"/>
          </w:tcPr>
          <w:p w14:paraId="0855102D" w14:textId="77777777" w:rsidR="007E01E5" w:rsidRDefault="007E01E5" w:rsidP="009C6F5A">
            <w:r>
              <w:t>string</w:t>
            </w:r>
          </w:p>
        </w:tc>
        <w:tc>
          <w:tcPr>
            <w:tcW w:w="820" w:type="dxa"/>
          </w:tcPr>
          <w:p w14:paraId="425A53BB" w14:textId="77777777" w:rsidR="007E01E5" w:rsidRDefault="007E01E5" w:rsidP="009C6F5A">
            <w:r>
              <w:t>1..1</w:t>
            </w:r>
          </w:p>
        </w:tc>
        <w:tc>
          <w:tcPr>
            <w:tcW w:w="3402" w:type="dxa"/>
          </w:tcPr>
          <w:p w14:paraId="1E4B0E6B" w14:textId="77777777" w:rsidR="007E01E5" w:rsidRDefault="007E01E5" w:rsidP="009C6F5A">
            <w:r>
              <w:t>Den enhet som doseringen avser, t.ex. tablett, ml eller droppe.</w:t>
            </w:r>
          </w:p>
        </w:tc>
        <w:tc>
          <w:tcPr>
            <w:tcW w:w="1349" w:type="dxa"/>
          </w:tcPr>
          <w:p w14:paraId="4074DE69" w14:textId="77777777" w:rsidR="007E01E5" w:rsidRDefault="007E01E5" w:rsidP="009C6F5A">
            <w:r>
              <w:t>1..80</w:t>
            </w:r>
          </w:p>
        </w:tc>
      </w:tr>
      <w:tr w:rsidR="007E01E5" w14:paraId="52CAA653" w14:textId="77777777" w:rsidTr="009C6F5A">
        <w:tc>
          <w:tcPr>
            <w:tcW w:w="1858" w:type="dxa"/>
          </w:tcPr>
          <w:p w14:paraId="38890226" w14:textId="77777777" w:rsidR="007E01E5" w:rsidRDefault="007E01E5" w:rsidP="009C6F5A">
            <w:r>
              <w:t>fastdosering</w:t>
            </w:r>
          </w:p>
        </w:tc>
        <w:tc>
          <w:tcPr>
            <w:tcW w:w="1858" w:type="dxa"/>
          </w:tcPr>
          <w:p w14:paraId="7B244FFB" w14:textId="77777777" w:rsidR="007E01E5" w:rsidRDefault="001B1B9B" w:rsidP="009C6F5A">
            <w:hyperlink w:anchor="Dosering">
              <w:r w:rsidR="007E01E5">
                <w:rPr>
                  <w:rStyle w:val="Hyperlnk"/>
                </w:rPr>
                <w:t>Dosering</w:t>
              </w:r>
            </w:hyperlink>
          </w:p>
        </w:tc>
        <w:tc>
          <w:tcPr>
            <w:tcW w:w="820" w:type="dxa"/>
          </w:tcPr>
          <w:p w14:paraId="3B1D4AC4" w14:textId="77777777" w:rsidR="007E01E5" w:rsidRDefault="007E01E5" w:rsidP="009C6F5A">
            <w:r>
              <w:t>0..1</w:t>
            </w:r>
          </w:p>
        </w:tc>
        <w:tc>
          <w:tcPr>
            <w:tcW w:w="3402" w:type="dxa"/>
          </w:tcPr>
          <w:p w14:paraId="6DCA2155" w14:textId="77777777" w:rsidR="007E01E5" w:rsidRDefault="007E01E5" w:rsidP="009C6F5A">
            <w:r>
              <w:t xml:space="preserve">Dosering där ordinatören har bestämt mängd och periodicitet, </w:t>
            </w:r>
            <w:r>
              <w:lastRenderedPageBreak/>
              <w:t>t.ex. 2 tabletter 3 gånger dagligen. Kan vara av valfri doseringstyp.                         Obligatorisk parameter om Villkorsdosering saknas.</w:t>
            </w:r>
          </w:p>
        </w:tc>
        <w:tc>
          <w:tcPr>
            <w:tcW w:w="1349" w:type="dxa"/>
          </w:tcPr>
          <w:p w14:paraId="7E6DBBCD" w14:textId="77777777" w:rsidR="007E01E5" w:rsidRDefault="007E01E5" w:rsidP="009C6F5A"/>
        </w:tc>
      </w:tr>
      <w:tr w:rsidR="007E01E5" w14:paraId="03ABB845" w14:textId="77777777" w:rsidTr="009C6F5A">
        <w:tc>
          <w:tcPr>
            <w:tcW w:w="1858" w:type="dxa"/>
          </w:tcPr>
          <w:p w14:paraId="435BABEC" w14:textId="77777777" w:rsidR="007E01E5" w:rsidRDefault="007E01E5" w:rsidP="009C6F5A">
            <w:r>
              <w:lastRenderedPageBreak/>
              <w:t>kortNotation</w:t>
            </w:r>
          </w:p>
        </w:tc>
        <w:tc>
          <w:tcPr>
            <w:tcW w:w="1858" w:type="dxa"/>
          </w:tcPr>
          <w:p w14:paraId="2EDF5A8C" w14:textId="77777777" w:rsidR="007E01E5" w:rsidRDefault="007E01E5" w:rsidP="009C6F5A">
            <w:r>
              <w:t>string</w:t>
            </w:r>
          </w:p>
        </w:tc>
        <w:tc>
          <w:tcPr>
            <w:tcW w:w="820" w:type="dxa"/>
          </w:tcPr>
          <w:p w14:paraId="49A17038" w14:textId="77777777" w:rsidR="007E01E5" w:rsidRDefault="007E01E5" w:rsidP="009C6F5A">
            <w:r>
              <w:t>0..1</w:t>
            </w:r>
          </w:p>
        </w:tc>
        <w:tc>
          <w:tcPr>
            <w:tcW w:w="3402" w:type="dxa"/>
          </w:tcPr>
          <w:p w14:paraId="515AF97F" w14:textId="77777777" w:rsidR="007E01E5" w:rsidRDefault="007E01E5" w:rsidP="009C6F5A">
            <w:r>
              <w:t>Angiven kortnotation som beskriver doseringen.</w:t>
            </w:r>
          </w:p>
        </w:tc>
        <w:tc>
          <w:tcPr>
            <w:tcW w:w="1349" w:type="dxa"/>
          </w:tcPr>
          <w:p w14:paraId="2A225F38" w14:textId="77777777" w:rsidR="007E01E5" w:rsidRDefault="007E01E5" w:rsidP="009C6F5A">
            <w:r>
              <w:t>1..256</w:t>
            </w:r>
          </w:p>
        </w:tc>
      </w:tr>
      <w:tr w:rsidR="007E01E5" w14:paraId="2F54C375" w14:textId="77777777" w:rsidTr="009C6F5A">
        <w:tc>
          <w:tcPr>
            <w:tcW w:w="1858" w:type="dxa"/>
          </w:tcPr>
          <w:p w14:paraId="6DC8E922" w14:textId="77777777" w:rsidR="007E01E5" w:rsidRDefault="007E01E5" w:rsidP="009C6F5A">
            <w:r>
              <w:t>maxdosering</w:t>
            </w:r>
          </w:p>
        </w:tc>
        <w:tc>
          <w:tcPr>
            <w:tcW w:w="1858" w:type="dxa"/>
          </w:tcPr>
          <w:p w14:paraId="4FA4B4C9" w14:textId="77777777" w:rsidR="007E01E5" w:rsidRDefault="001B1B9B" w:rsidP="009C6F5A">
            <w:hyperlink w:anchor="Dosering">
              <w:r w:rsidR="007E01E5">
                <w:rPr>
                  <w:rStyle w:val="Hyperlnk"/>
                </w:rPr>
                <w:t>Dosering</w:t>
              </w:r>
            </w:hyperlink>
          </w:p>
        </w:tc>
        <w:tc>
          <w:tcPr>
            <w:tcW w:w="820" w:type="dxa"/>
          </w:tcPr>
          <w:p w14:paraId="7CB87163" w14:textId="77777777" w:rsidR="007E01E5" w:rsidRDefault="007E01E5" w:rsidP="009C6F5A">
            <w:r>
              <w:t>0..1</w:t>
            </w:r>
          </w:p>
        </w:tc>
        <w:tc>
          <w:tcPr>
            <w:tcW w:w="3402" w:type="dxa"/>
          </w:tcPr>
          <w:p w14:paraId="4AE2D228" w14:textId="77777777" w:rsidR="007E01E5" w:rsidRDefault="007E01E5" w:rsidP="009C6F5A">
            <w:r>
              <w:t>Dosering som anger den högsta tillåtna mängden under en viss period, t.ex. högst 5 tabletter per vecka. Kan vara av valfri doseringstyp.</w:t>
            </w:r>
          </w:p>
        </w:tc>
        <w:tc>
          <w:tcPr>
            <w:tcW w:w="1349" w:type="dxa"/>
          </w:tcPr>
          <w:p w14:paraId="7AA537A6" w14:textId="77777777" w:rsidR="007E01E5" w:rsidRDefault="007E01E5" w:rsidP="009C6F5A"/>
        </w:tc>
      </w:tr>
      <w:tr w:rsidR="007E01E5" w14:paraId="0AFB2670" w14:textId="77777777" w:rsidTr="009C6F5A">
        <w:tc>
          <w:tcPr>
            <w:tcW w:w="1858" w:type="dxa"/>
          </w:tcPr>
          <w:p w14:paraId="61DB2569" w14:textId="77777777" w:rsidR="007E01E5" w:rsidRDefault="007E01E5" w:rsidP="009C6F5A">
            <w:r>
              <w:t>maxtid</w:t>
            </w:r>
          </w:p>
        </w:tc>
        <w:tc>
          <w:tcPr>
            <w:tcW w:w="1858" w:type="dxa"/>
          </w:tcPr>
          <w:p w14:paraId="2F37190B" w14:textId="77777777" w:rsidR="007E01E5" w:rsidRDefault="007E01E5" w:rsidP="009C6F5A">
            <w:r>
              <w:t>boolean</w:t>
            </w:r>
          </w:p>
        </w:tc>
        <w:tc>
          <w:tcPr>
            <w:tcW w:w="820" w:type="dxa"/>
          </w:tcPr>
          <w:p w14:paraId="6FC8840C" w14:textId="77777777" w:rsidR="007E01E5" w:rsidRDefault="007E01E5" w:rsidP="009C6F5A">
            <w:r>
              <w:t>0..1</w:t>
            </w:r>
          </w:p>
        </w:tc>
        <w:tc>
          <w:tcPr>
            <w:tcW w:w="3402" w:type="dxa"/>
          </w:tcPr>
          <w:p w14:paraId="7A7EC461" w14:textId="77777777" w:rsidR="007E01E5" w:rsidRDefault="007E01E5" w:rsidP="009C6F5A">
            <w:r>
              <w:t>Indikerar om behandlingstid avser den maximala tid som läkemedlet får användas.                         Obligatorisk parameter om behandlingstid anges. Får ej anges om behandlingstid saknas.</w:t>
            </w:r>
          </w:p>
        </w:tc>
        <w:tc>
          <w:tcPr>
            <w:tcW w:w="1349" w:type="dxa"/>
          </w:tcPr>
          <w:p w14:paraId="6C40BF63" w14:textId="77777777" w:rsidR="007E01E5" w:rsidRDefault="007E01E5" w:rsidP="009C6F5A"/>
        </w:tc>
      </w:tr>
      <w:tr w:rsidR="007E01E5" w14:paraId="6A4829CF" w14:textId="77777777" w:rsidTr="009C6F5A">
        <w:tc>
          <w:tcPr>
            <w:tcW w:w="1858" w:type="dxa"/>
          </w:tcPr>
          <w:p w14:paraId="5FFE58B3" w14:textId="77777777" w:rsidR="007E01E5" w:rsidRDefault="007E01E5" w:rsidP="009C6F5A">
            <w:r>
              <w:t>villkorsdosering</w:t>
            </w:r>
          </w:p>
        </w:tc>
        <w:tc>
          <w:tcPr>
            <w:tcW w:w="1858" w:type="dxa"/>
          </w:tcPr>
          <w:p w14:paraId="3B9DA5D7" w14:textId="77777777" w:rsidR="007E01E5" w:rsidRDefault="001B1B9B" w:rsidP="009C6F5A">
            <w:hyperlink w:anchor="Dosering">
              <w:r w:rsidR="007E01E5">
                <w:rPr>
                  <w:rStyle w:val="Hyperlnk"/>
                </w:rPr>
                <w:t>Dosering</w:t>
              </w:r>
            </w:hyperlink>
          </w:p>
        </w:tc>
        <w:tc>
          <w:tcPr>
            <w:tcW w:w="820" w:type="dxa"/>
          </w:tcPr>
          <w:p w14:paraId="29F008A4" w14:textId="77777777" w:rsidR="007E01E5" w:rsidRDefault="007E01E5" w:rsidP="009C6F5A">
            <w:r>
              <w:t>0..1</w:t>
            </w:r>
          </w:p>
        </w:tc>
        <w:tc>
          <w:tcPr>
            <w:tcW w:w="3402" w:type="dxa"/>
          </w:tcPr>
          <w:p w14:paraId="788845C1" w14:textId="77777777" w:rsidR="007E01E5" w:rsidRDefault="007E01E5" w:rsidP="009C6F5A">
            <w:r>
              <w:t>Ordinerad mängd och periodicitet som gäller om ett visst villkor är uppfyllt, t.ex. 1-2 tabletter till natten. Kan vara av valfri doseringstyp.                         Obligatorisk parameter om Fast dosering saknas.</w:t>
            </w:r>
          </w:p>
        </w:tc>
        <w:tc>
          <w:tcPr>
            <w:tcW w:w="1349" w:type="dxa"/>
          </w:tcPr>
          <w:p w14:paraId="1EE8F693" w14:textId="77777777" w:rsidR="007E01E5" w:rsidRDefault="007E01E5" w:rsidP="009C6F5A"/>
        </w:tc>
      </w:tr>
      <w:tr w:rsidR="007E01E5" w14:paraId="05973955" w14:textId="77777777" w:rsidTr="009C6F5A">
        <w:tc>
          <w:tcPr>
            <w:tcW w:w="1858" w:type="dxa"/>
          </w:tcPr>
          <w:p w14:paraId="6D78E42E" w14:textId="77777777" w:rsidR="007E01E5" w:rsidRDefault="007E01E5" w:rsidP="009C6F5A">
            <w:r>
              <w:t>villkorstext</w:t>
            </w:r>
          </w:p>
        </w:tc>
        <w:tc>
          <w:tcPr>
            <w:tcW w:w="1858" w:type="dxa"/>
          </w:tcPr>
          <w:p w14:paraId="51D6ADD3" w14:textId="77777777" w:rsidR="007E01E5" w:rsidRDefault="007E01E5" w:rsidP="009C6F5A">
            <w:r>
              <w:t>string</w:t>
            </w:r>
          </w:p>
        </w:tc>
        <w:tc>
          <w:tcPr>
            <w:tcW w:w="820" w:type="dxa"/>
          </w:tcPr>
          <w:p w14:paraId="33D74DE5" w14:textId="77777777" w:rsidR="007E01E5" w:rsidRDefault="007E01E5" w:rsidP="009C6F5A">
            <w:r>
              <w:t>0..1</w:t>
            </w:r>
          </w:p>
        </w:tc>
        <w:tc>
          <w:tcPr>
            <w:tcW w:w="3402" w:type="dxa"/>
          </w:tcPr>
          <w:p w14:paraId="65D426A7" w14:textId="77777777" w:rsidR="007E01E5" w:rsidRDefault="007E01E5" w:rsidP="009C6F5A">
            <w:r>
              <w:t>Text som anger villkor kopplat till en villkorsdosering, t.ex. "vid behov".                 Kan anges endast om Villkorsdosering används.</w:t>
            </w:r>
          </w:p>
        </w:tc>
        <w:tc>
          <w:tcPr>
            <w:tcW w:w="1349" w:type="dxa"/>
          </w:tcPr>
          <w:p w14:paraId="16DBB40E" w14:textId="77777777" w:rsidR="007E01E5" w:rsidRDefault="007E01E5" w:rsidP="009C6F5A">
            <w:r>
              <w:t>1..100</w:t>
            </w:r>
          </w:p>
        </w:tc>
      </w:tr>
    </w:tbl>
    <w:p w14:paraId="31C611EC" w14:textId="77777777" w:rsidR="00C50144" w:rsidRDefault="00C50144" w:rsidP="00C50144"/>
    <w:p w14:paraId="16AA5A76" w14:textId="77777777" w:rsidR="00C50144" w:rsidRDefault="00C50144" w:rsidP="00C50144">
      <w:pPr>
        <w:pStyle w:val="Rubrik41"/>
      </w:pPr>
      <w:bookmarkStart w:id="1112" w:name="Tidsperiod"/>
      <w:r>
        <w:t> Tidsperiod</w:t>
      </w:r>
      <w:bookmarkEnd w:id="111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04B874E1" w14:textId="77777777" w:rsidTr="009C6F5A">
        <w:tc>
          <w:tcPr>
            <w:tcW w:w="1858" w:type="dxa"/>
            <w:shd w:val="clear" w:color="auto" w:fill="4F81BD" w:themeFill="accent1"/>
          </w:tcPr>
          <w:p w14:paraId="6507E3A1"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7AB47E49"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795DBED0"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1C6E1AFD"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470E2544" w14:textId="77777777" w:rsidR="007E01E5" w:rsidRDefault="007E01E5" w:rsidP="009C6F5A">
            <w:pPr>
              <w:rPr>
                <w:b/>
                <w:bCs/>
                <w:color w:val="FFFFFF" w:themeColor="background1"/>
              </w:rPr>
            </w:pPr>
            <w:r>
              <w:rPr>
                <w:b/>
                <w:bCs/>
                <w:color w:val="FFFFFF" w:themeColor="background1"/>
              </w:rPr>
              <w:t>Fältlängder</w:t>
            </w:r>
          </w:p>
        </w:tc>
      </w:tr>
      <w:tr w:rsidR="007E01E5" w14:paraId="2F383B13" w14:textId="77777777" w:rsidTr="009C6F5A">
        <w:tc>
          <w:tcPr>
            <w:tcW w:w="1858" w:type="dxa"/>
          </w:tcPr>
          <w:p w14:paraId="336880AE" w14:textId="77777777" w:rsidR="007E01E5" w:rsidRDefault="007E01E5" w:rsidP="009C6F5A">
            <w:r>
              <w:t>tidsintervall</w:t>
            </w:r>
          </w:p>
        </w:tc>
        <w:tc>
          <w:tcPr>
            <w:tcW w:w="1858" w:type="dxa"/>
          </w:tcPr>
          <w:p w14:paraId="4B1D5BBE" w14:textId="77777777" w:rsidR="007E01E5" w:rsidRDefault="001B1B9B" w:rsidP="009C6F5A">
            <w:hyperlink w:anchor="Intervall">
              <w:r w:rsidR="007E01E5">
                <w:rPr>
                  <w:rStyle w:val="Hyperlnk"/>
                </w:rPr>
                <w:t>Intervall</w:t>
              </w:r>
            </w:hyperlink>
          </w:p>
        </w:tc>
        <w:tc>
          <w:tcPr>
            <w:tcW w:w="820" w:type="dxa"/>
          </w:tcPr>
          <w:p w14:paraId="40555B45" w14:textId="77777777" w:rsidR="007E01E5" w:rsidRDefault="007E01E5" w:rsidP="009C6F5A">
            <w:r>
              <w:t>1..1</w:t>
            </w:r>
          </w:p>
        </w:tc>
        <w:tc>
          <w:tcPr>
            <w:tcW w:w="3402" w:type="dxa"/>
          </w:tcPr>
          <w:p w14:paraId="259B3857" w14:textId="77777777" w:rsidR="007E01E5" w:rsidRDefault="007E01E5" w:rsidP="009C6F5A">
            <w:r>
              <w:t>Tidsperiodens intervall.</w:t>
            </w:r>
          </w:p>
        </w:tc>
        <w:tc>
          <w:tcPr>
            <w:tcW w:w="1349" w:type="dxa"/>
          </w:tcPr>
          <w:p w14:paraId="4ECD2604" w14:textId="77777777" w:rsidR="007E01E5" w:rsidRDefault="007E01E5" w:rsidP="009C6F5A"/>
        </w:tc>
      </w:tr>
      <w:tr w:rsidR="007E01E5" w14:paraId="459B0BC0" w14:textId="77777777" w:rsidTr="009C6F5A">
        <w:tc>
          <w:tcPr>
            <w:tcW w:w="1858" w:type="dxa"/>
          </w:tcPr>
          <w:p w14:paraId="1B3F16A8" w14:textId="77777777" w:rsidR="007E01E5" w:rsidRDefault="007E01E5" w:rsidP="009C6F5A">
            <w:r>
              <w:t>tidsenhet</w:t>
            </w:r>
          </w:p>
        </w:tc>
        <w:tc>
          <w:tcPr>
            <w:tcW w:w="1858" w:type="dxa"/>
          </w:tcPr>
          <w:p w14:paraId="5E54DAD5" w14:textId="77777777" w:rsidR="007E01E5" w:rsidRDefault="001B1B9B" w:rsidP="009C6F5A">
            <w:hyperlink w:anchor="tidsenhet">
              <w:r w:rsidR="007E01E5">
                <w:rPr>
                  <w:rStyle w:val="Hyperlnk"/>
                </w:rPr>
                <w:t>tidsenhet</w:t>
              </w:r>
            </w:hyperlink>
          </w:p>
        </w:tc>
        <w:tc>
          <w:tcPr>
            <w:tcW w:w="820" w:type="dxa"/>
          </w:tcPr>
          <w:p w14:paraId="785C193B" w14:textId="77777777" w:rsidR="007E01E5" w:rsidRDefault="007E01E5" w:rsidP="009C6F5A">
            <w:r>
              <w:t>1..1</w:t>
            </w:r>
          </w:p>
        </w:tc>
        <w:tc>
          <w:tcPr>
            <w:tcW w:w="3402" w:type="dxa"/>
          </w:tcPr>
          <w:p w14:paraId="0040F64E" w14:textId="77777777" w:rsidR="007E01E5" w:rsidRDefault="007E01E5" w:rsidP="009C6F5A">
            <w:r>
              <w:t>Tidsperiodens tidsenhet.</w:t>
            </w:r>
          </w:p>
        </w:tc>
        <w:tc>
          <w:tcPr>
            <w:tcW w:w="1349" w:type="dxa"/>
          </w:tcPr>
          <w:p w14:paraId="5735CA34" w14:textId="77777777" w:rsidR="007E01E5" w:rsidRDefault="007E01E5" w:rsidP="009C6F5A"/>
        </w:tc>
      </w:tr>
    </w:tbl>
    <w:p w14:paraId="2778755C" w14:textId="77777777" w:rsidR="00C50144" w:rsidRDefault="00C50144" w:rsidP="00C50144"/>
    <w:p w14:paraId="533B0AEF" w14:textId="77777777" w:rsidR="00C50144" w:rsidRDefault="00C50144" w:rsidP="00C50144">
      <w:pPr>
        <w:pStyle w:val="Rubrik41"/>
      </w:pPr>
      <w:bookmarkStart w:id="1113" w:name="Dosering"/>
      <w:r>
        <w:t> Dosering</w:t>
      </w:r>
      <w:bookmarkEnd w:id="111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674331E2" w14:textId="77777777" w:rsidTr="009C6F5A">
        <w:tc>
          <w:tcPr>
            <w:tcW w:w="1858" w:type="dxa"/>
            <w:shd w:val="clear" w:color="auto" w:fill="4F81BD" w:themeFill="accent1"/>
          </w:tcPr>
          <w:p w14:paraId="79697E2C"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5F1A502C"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0F82A14C"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21729702"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4417FC9F" w14:textId="77777777" w:rsidR="007E01E5" w:rsidRDefault="007E01E5" w:rsidP="009C6F5A">
            <w:pPr>
              <w:rPr>
                <w:b/>
                <w:bCs/>
                <w:color w:val="FFFFFF" w:themeColor="background1"/>
              </w:rPr>
            </w:pPr>
            <w:r>
              <w:rPr>
                <w:b/>
                <w:bCs/>
                <w:color w:val="FFFFFF" w:themeColor="background1"/>
              </w:rPr>
              <w:t>Fältlängder</w:t>
            </w:r>
          </w:p>
        </w:tc>
      </w:tr>
      <w:tr w:rsidR="007E01E5" w:rsidRPr="0038015E" w14:paraId="28B4DE0D" w14:textId="77777777" w:rsidTr="009C6F5A">
        <w:tc>
          <w:tcPr>
            <w:tcW w:w="9287" w:type="dxa"/>
            <w:gridSpan w:val="5"/>
          </w:tcPr>
          <w:p w14:paraId="17DD87F1" w14:textId="77777777" w:rsidR="007E01E5" w:rsidRDefault="007E01E5" w:rsidP="009C6F5A">
            <w:r>
              <w:rPr>
                <w:i/>
              </w:rPr>
              <w:t>Skicka in ett av följande element:</w:t>
            </w:r>
          </w:p>
        </w:tc>
      </w:tr>
      <w:tr w:rsidR="007E01E5" w14:paraId="7715792C" w14:textId="77777777" w:rsidTr="009C6F5A">
        <w:tc>
          <w:tcPr>
            <w:tcW w:w="1858" w:type="dxa"/>
          </w:tcPr>
          <w:p w14:paraId="3DB766B9" w14:textId="77777777" w:rsidR="007E01E5" w:rsidRDefault="007E01E5" w:rsidP="009C6F5A">
            <w:r>
              <w:t>fritextdosering</w:t>
            </w:r>
          </w:p>
        </w:tc>
        <w:tc>
          <w:tcPr>
            <w:tcW w:w="1858" w:type="dxa"/>
          </w:tcPr>
          <w:p w14:paraId="3FECA46B" w14:textId="77777777" w:rsidR="007E01E5" w:rsidRDefault="001B1B9B" w:rsidP="009C6F5A">
            <w:hyperlink w:anchor="Fritextdosering">
              <w:r w:rsidR="007E01E5">
                <w:rPr>
                  <w:rStyle w:val="Hyperlnk"/>
                </w:rPr>
                <w:t>Fritextdosering</w:t>
              </w:r>
            </w:hyperlink>
          </w:p>
        </w:tc>
        <w:tc>
          <w:tcPr>
            <w:tcW w:w="820" w:type="dxa"/>
          </w:tcPr>
          <w:p w14:paraId="746C7535" w14:textId="77777777" w:rsidR="007E01E5" w:rsidRDefault="007E01E5" w:rsidP="009C6F5A">
            <w:r>
              <w:t>1..1</w:t>
            </w:r>
          </w:p>
        </w:tc>
        <w:tc>
          <w:tcPr>
            <w:tcW w:w="3402" w:type="dxa"/>
          </w:tcPr>
          <w:p w14:paraId="7FD9785F" w14:textId="77777777" w:rsidR="007E01E5" w:rsidRDefault="007E01E5" w:rsidP="009C6F5A">
            <w:r>
              <w:t>Del av val. Eventuell fritextdosering.</w:t>
            </w:r>
          </w:p>
        </w:tc>
        <w:tc>
          <w:tcPr>
            <w:tcW w:w="1349" w:type="dxa"/>
          </w:tcPr>
          <w:p w14:paraId="54EBD9F5" w14:textId="77777777" w:rsidR="007E01E5" w:rsidRDefault="007E01E5" w:rsidP="009C6F5A"/>
        </w:tc>
      </w:tr>
      <w:tr w:rsidR="007E01E5" w14:paraId="43CB2230" w14:textId="77777777" w:rsidTr="009C6F5A">
        <w:tc>
          <w:tcPr>
            <w:tcW w:w="1858" w:type="dxa"/>
          </w:tcPr>
          <w:p w14:paraId="0DD67FC7" w14:textId="77777777" w:rsidR="007E01E5" w:rsidRDefault="007E01E5" w:rsidP="009C6F5A">
            <w:r>
              <w:t>tillfallesdosering</w:t>
            </w:r>
          </w:p>
        </w:tc>
        <w:tc>
          <w:tcPr>
            <w:tcW w:w="1858" w:type="dxa"/>
          </w:tcPr>
          <w:p w14:paraId="78F0B341" w14:textId="77777777" w:rsidR="007E01E5" w:rsidRDefault="001B1B9B" w:rsidP="009C6F5A">
            <w:hyperlink w:anchor="Tillfallesdosering">
              <w:r w:rsidR="007E01E5">
                <w:rPr>
                  <w:rStyle w:val="Hyperlnk"/>
                </w:rPr>
                <w:t>Tillfallesdosering</w:t>
              </w:r>
            </w:hyperlink>
          </w:p>
        </w:tc>
        <w:tc>
          <w:tcPr>
            <w:tcW w:w="820" w:type="dxa"/>
          </w:tcPr>
          <w:p w14:paraId="4519CD22" w14:textId="77777777" w:rsidR="007E01E5" w:rsidRDefault="007E01E5" w:rsidP="009C6F5A">
            <w:r>
              <w:t>1..1</w:t>
            </w:r>
          </w:p>
        </w:tc>
        <w:tc>
          <w:tcPr>
            <w:tcW w:w="3402" w:type="dxa"/>
          </w:tcPr>
          <w:p w14:paraId="09DF693F" w14:textId="77777777" w:rsidR="007E01E5" w:rsidRDefault="007E01E5" w:rsidP="009C6F5A">
            <w:r>
              <w:t>Del av val. Eventuell tillfällesdosering.</w:t>
            </w:r>
          </w:p>
        </w:tc>
        <w:tc>
          <w:tcPr>
            <w:tcW w:w="1349" w:type="dxa"/>
          </w:tcPr>
          <w:p w14:paraId="5AD54BD5" w14:textId="77777777" w:rsidR="007E01E5" w:rsidRDefault="007E01E5" w:rsidP="009C6F5A"/>
        </w:tc>
      </w:tr>
      <w:tr w:rsidR="007E01E5" w14:paraId="5F982F7F" w14:textId="77777777" w:rsidTr="009C6F5A">
        <w:tc>
          <w:tcPr>
            <w:tcW w:w="1858" w:type="dxa"/>
          </w:tcPr>
          <w:p w14:paraId="62EB7649" w14:textId="77777777" w:rsidR="007E01E5" w:rsidRDefault="007E01E5" w:rsidP="009C6F5A">
            <w:r>
              <w:t>engangsdosering</w:t>
            </w:r>
          </w:p>
        </w:tc>
        <w:tc>
          <w:tcPr>
            <w:tcW w:w="1858" w:type="dxa"/>
          </w:tcPr>
          <w:p w14:paraId="7E25A91B" w14:textId="77777777" w:rsidR="007E01E5" w:rsidRDefault="001B1B9B" w:rsidP="009C6F5A">
            <w:hyperlink w:anchor="Engangsdosering">
              <w:r w:rsidR="007E01E5">
                <w:rPr>
                  <w:rStyle w:val="Hyperlnk"/>
                </w:rPr>
                <w:t>Engangsdosering</w:t>
              </w:r>
            </w:hyperlink>
          </w:p>
        </w:tc>
        <w:tc>
          <w:tcPr>
            <w:tcW w:w="820" w:type="dxa"/>
          </w:tcPr>
          <w:p w14:paraId="05D561CE" w14:textId="77777777" w:rsidR="007E01E5" w:rsidRDefault="007E01E5" w:rsidP="009C6F5A">
            <w:r>
              <w:t>1..1</w:t>
            </w:r>
          </w:p>
        </w:tc>
        <w:tc>
          <w:tcPr>
            <w:tcW w:w="3402" w:type="dxa"/>
          </w:tcPr>
          <w:p w14:paraId="6615CC03" w14:textId="77777777" w:rsidR="007E01E5" w:rsidRDefault="007E01E5" w:rsidP="009C6F5A">
            <w:r>
              <w:t>Del av val. Eventuell engångsdosering.</w:t>
            </w:r>
          </w:p>
        </w:tc>
        <w:tc>
          <w:tcPr>
            <w:tcW w:w="1349" w:type="dxa"/>
          </w:tcPr>
          <w:p w14:paraId="6D40876C" w14:textId="77777777" w:rsidR="007E01E5" w:rsidRDefault="007E01E5" w:rsidP="009C6F5A"/>
        </w:tc>
      </w:tr>
      <w:tr w:rsidR="007E01E5" w14:paraId="63EC6989" w14:textId="77777777" w:rsidTr="009C6F5A">
        <w:tc>
          <w:tcPr>
            <w:tcW w:w="1858" w:type="dxa"/>
          </w:tcPr>
          <w:p w14:paraId="6C62FF50" w14:textId="77777777" w:rsidR="007E01E5" w:rsidRDefault="007E01E5" w:rsidP="009C6F5A">
            <w:r>
              <w:t>frekvensdosering</w:t>
            </w:r>
          </w:p>
        </w:tc>
        <w:tc>
          <w:tcPr>
            <w:tcW w:w="1858" w:type="dxa"/>
          </w:tcPr>
          <w:p w14:paraId="2CE99AA6" w14:textId="77777777" w:rsidR="007E01E5" w:rsidRDefault="001B1B9B" w:rsidP="009C6F5A">
            <w:hyperlink w:anchor="Frekvensdosering">
              <w:r w:rsidR="007E01E5">
                <w:rPr>
                  <w:rStyle w:val="Hyperlnk"/>
                </w:rPr>
                <w:t>Frekvensdosering</w:t>
              </w:r>
            </w:hyperlink>
          </w:p>
        </w:tc>
        <w:tc>
          <w:tcPr>
            <w:tcW w:w="820" w:type="dxa"/>
          </w:tcPr>
          <w:p w14:paraId="18DE8C14" w14:textId="77777777" w:rsidR="007E01E5" w:rsidRDefault="007E01E5" w:rsidP="009C6F5A">
            <w:r>
              <w:t>1..1</w:t>
            </w:r>
          </w:p>
        </w:tc>
        <w:tc>
          <w:tcPr>
            <w:tcW w:w="3402" w:type="dxa"/>
          </w:tcPr>
          <w:p w14:paraId="2CB09077" w14:textId="77777777" w:rsidR="007E01E5" w:rsidRDefault="007E01E5" w:rsidP="009C6F5A">
            <w:r>
              <w:t>Del av val. Eventuell frekvensdosering.</w:t>
            </w:r>
          </w:p>
        </w:tc>
        <w:tc>
          <w:tcPr>
            <w:tcW w:w="1349" w:type="dxa"/>
          </w:tcPr>
          <w:p w14:paraId="0CA2FDB9" w14:textId="77777777" w:rsidR="007E01E5" w:rsidRDefault="007E01E5" w:rsidP="009C6F5A"/>
        </w:tc>
      </w:tr>
      <w:tr w:rsidR="007E01E5" w14:paraId="53EB7F44" w14:textId="77777777" w:rsidTr="009C6F5A">
        <w:tc>
          <w:tcPr>
            <w:tcW w:w="1858" w:type="dxa"/>
          </w:tcPr>
          <w:p w14:paraId="7F99A9F9" w14:textId="77777777" w:rsidR="007E01E5" w:rsidRDefault="007E01E5" w:rsidP="009C6F5A">
            <w:r>
              <w:t>perioddosering</w:t>
            </w:r>
          </w:p>
        </w:tc>
        <w:tc>
          <w:tcPr>
            <w:tcW w:w="1858" w:type="dxa"/>
          </w:tcPr>
          <w:p w14:paraId="451AA34D" w14:textId="77777777" w:rsidR="007E01E5" w:rsidRDefault="001B1B9B" w:rsidP="009C6F5A">
            <w:hyperlink w:anchor="Perioddosering">
              <w:r w:rsidR="007E01E5">
                <w:rPr>
                  <w:rStyle w:val="Hyperlnk"/>
                </w:rPr>
                <w:t>Perioddosering</w:t>
              </w:r>
            </w:hyperlink>
          </w:p>
        </w:tc>
        <w:tc>
          <w:tcPr>
            <w:tcW w:w="820" w:type="dxa"/>
          </w:tcPr>
          <w:p w14:paraId="29F7A5C1" w14:textId="77777777" w:rsidR="007E01E5" w:rsidRDefault="007E01E5" w:rsidP="009C6F5A">
            <w:r>
              <w:t>1..1</w:t>
            </w:r>
          </w:p>
        </w:tc>
        <w:tc>
          <w:tcPr>
            <w:tcW w:w="3402" w:type="dxa"/>
          </w:tcPr>
          <w:p w14:paraId="1C9E9C5B" w14:textId="77777777" w:rsidR="007E01E5" w:rsidRDefault="007E01E5" w:rsidP="009C6F5A">
            <w:r>
              <w:t>Del av val. Eventuell perioddosering.</w:t>
            </w:r>
          </w:p>
        </w:tc>
        <w:tc>
          <w:tcPr>
            <w:tcW w:w="1349" w:type="dxa"/>
          </w:tcPr>
          <w:p w14:paraId="0BE10E3A" w14:textId="77777777" w:rsidR="007E01E5" w:rsidRDefault="007E01E5" w:rsidP="009C6F5A"/>
        </w:tc>
      </w:tr>
      <w:tr w:rsidR="007E01E5" w14:paraId="363B09A6" w14:textId="77777777" w:rsidTr="009C6F5A">
        <w:tc>
          <w:tcPr>
            <w:tcW w:w="1858" w:type="dxa"/>
          </w:tcPr>
          <w:p w14:paraId="0C7E3663" w14:textId="77777777" w:rsidR="007E01E5" w:rsidRDefault="007E01E5" w:rsidP="009C6F5A">
            <w:r>
              <w:t>rampdosering</w:t>
            </w:r>
          </w:p>
        </w:tc>
        <w:tc>
          <w:tcPr>
            <w:tcW w:w="1858" w:type="dxa"/>
          </w:tcPr>
          <w:p w14:paraId="60F92FE8" w14:textId="77777777" w:rsidR="007E01E5" w:rsidRDefault="001B1B9B" w:rsidP="009C6F5A">
            <w:hyperlink w:anchor="Rampdosering">
              <w:r w:rsidR="007E01E5">
                <w:rPr>
                  <w:rStyle w:val="Hyperlnk"/>
                </w:rPr>
                <w:t>Rampdosering</w:t>
              </w:r>
            </w:hyperlink>
          </w:p>
        </w:tc>
        <w:tc>
          <w:tcPr>
            <w:tcW w:w="820" w:type="dxa"/>
          </w:tcPr>
          <w:p w14:paraId="52AFBD1C" w14:textId="77777777" w:rsidR="007E01E5" w:rsidRDefault="007E01E5" w:rsidP="009C6F5A">
            <w:r>
              <w:t>1..1</w:t>
            </w:r>
          </w:p>
        </w:tc>
        <w:tc>
          <w:tcPr>
            <w:tcW w:w="3402" w:type="dxa"/>
          </w:tcPr>
          <w:p w14:paraId="3AF6AF3E" w14:textId="77777777" w:rsidR="007E01E5" w:rsidRDefault="007E01E5" w:rsidP="009C6F5A">
            <w:r>
              <w:t>Del av val. Eventuell rampdosering.</w:t>
            </w:r>
          </w:p>
        </w:tc>
        <w:tc>
          <w:tcPr>
            <w:tcW w:w="1349" w:type="dxa"/>
          </w:tcPr>
          <w:p w14:paraId="24ADAFB9" w14:textId="77777777" w:rsidR="007E01E5" w:rsidRDefault="007E01E5" w:rsidP="009C6F5A"/>
        </w:tc>
      </w:tr>
    </w:tbl>
    <w:p w14:paraId="077F907E" w14:textId="77777777" w:rsidR="00C50144" w:rsidRDefault="00C50144" w:rsidP="00C50144"/>
    <w:p w14:paraId="43D6D511" w14:textId="77777777" w:rsidR="00C50144" w:rsidRDefault="00C50144" w:rsidP="00C50144">
      <w:pPr>
        <w:pStyle w:val="Rubrik41"/>
      </w:pPr>
      <w:bookmarkStart w:id="1114" w:name="Fritextdosering"/>
      <w:r>
        <w:lastRenderedPageBreak/>
        <w:t> Fritextdosering</w:t>
      </w:r>
      <w:bookmarkEnd w:id="111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3EC1CDE7" w14:textId="77777777" w:rsidTr="009C6F5A">
        <w:tc>
          <w:tcPr>
            <w:tcW w:w="1858" w:type="dxa"/>
            <w:shd w:val="clear" w:color="auto" w:fill="4F81BD" w:themeFill="accent1"/>
          </w:tcPr>
          <w:p w14:paraId="18A21C54"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1E258701"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20B8E597"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704C9C7B"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461C1797" w14:textId="77777777" w:rsidR="007E01E5" w:rsidRDefault="007E01E5" w:rsidP="009C6F5A">
            <w:pPr>
              <w:rPr>
                <w:b/>
                <w:bCs/>
                <w:color w:val="FFFFFF" w:themeColor="background1"/>
              </w:rPr>
            </w:pPr>
            <w:r>
              <w:rPr>
                <w:b/>
                <w:bCs/>
                <w:color w:val="FFFFFF" w:themeColor="background1"/>
              </w:rPr>
              <w:t>Fältlängder</w:t>
            </w:r>
          </w:p>
        </w:tc>
      </w:tr>
      <w:tr w:rsidR="007E01E5" w14:paraId="276D7691" w14:textId="77777777" w:rsidTr="009C6F5A">
        <w:tc>
          <w:tcPr>
            <w:tcW w:w="1858" w:type="dxa"/>
          </w:tcPr>
          <w:p w14:paraId="2C04ECCA" w14:textId="77777777" w:rsidR="007E01E5" w:rsidRDefault="007E01E5" w:rsidP="009C6F5A">
            <w:r>
              <w:t>fritextdosering</w:t>
            </w:r>
          </w:p>
        </w:tc>
        <w:tc>
          <w:tcPr>
            <w:tcW w:w="1858" w:type="dxa"/>
          </w:tcPr>
          <w:p w14:paraId="53FCBB00" w14:textId="77777777" w:rsidR="007E01E5" w:rsidRDefault="007E01E5" w:rsidP="009C6F5A">
            <w:r>
              <w:t>string</w:t>
            </w:r>
          </w:p>
        </w:tc>
        <w:tc>
          <w:tcPr>
            <w:tcW w:w="820" w:type="dxa"/>
          </w:tcPr>
          <w:p w14:paraId="219EE2FE" w14:textId="77777777" w:rsidR="007E01E5" w:rsidRDefault="007E01E5" w:rsidP="009C6F5A">
            <w:r>
              <w:t>1..1</w:t>
            </w:r>
          </w:p>
        </w:tc>
        <w:tc>
          <w:tcPr>
            <w:tcW w:w="3402" w:type="dxa"/>
          </w:tcPr>
          <w:p w14:paraId="6776E4A4" w14:textId="77777777" w:rsidR="007E01E5" w:rsidRDefault="007E01E5" w:rsidP="009C6F5A">
            <w:r>
              <w:t>Dosering angiven i klartext.</w:t>
            </w:r>
          </w:p>
        </w:tc>
        <w:tc>
          <w:tcPr>
            <w:tcW w:w="1349" w:type="dxa"/>
          </w:tcPr>
          <w:p w14:paraId="572E5486" w14:textId="77777777" w:rsidR="007E01E5" w:rsidRDefault="007E01E5" w:rsidP="009C6F5A">
            <w:r>
              <w:t>1..513</w:t>
            </w:r>
          </w:p>
        </w:tc>
      </w:tr>
    </w:tbl>
    <w:p w14:paraId="45A76A86" w14:textId="77777777" w:rsidR="00C50144" w:rsidRDefault="00C50144" w:rsidP="00C50144"/>
    <w:p w14:paraId="42AE698D" w14:textId="77777777" w:rsidR="00C50144" w:rsidRDefault="00C50144" w:rsidP="00C50144">
      <w:pPr>
        <w:pStyle w:val="Rubrik41"/>
      </w:pPr>
      <w:bookmarkStart w:id="1115" w:name="Tillfallesdosering"/>
      <w:r>
        <w:t> Tillfallesdosering</w:t>
      </w:r>
      <w:bookmarkEnd w:id="111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66F32238" w14:textId="77777777" w:rsidTr="009C6F5A">
        <w:tc>
          <w:tcPr>
            <w:tcW w:w="1858" w:type="dxa"/>
            <w:shd w:val="clear" w:color="auto" w:fill="4F81BD" w:themeFill="accent1"/>
          </w:tcPr>
          <w:p w14:paraId="104C0741"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4FBF0801"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6EA2DB76"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78CA3A8B"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0134F04B" w14:textId="77777777" w:rsidR="007E01E5" w:rsidRDefault="007E01E5" w:rsidP="009C6F5A">
            <w:pPr>
              <w:rPr>
                <w:b/>
                <w:bCs/>
                <w:color w:val="FFFFFF" w:themeColor="background1"/>
              </w:rPr>
            </w:pPr>
            <w:r>
              <w:rPr>
                <w:b/>
                <w:bCs/>
                <w:color w:val="FFFFFF" w:themeColor="background1"/>
              </w:rPr>
              <w:t>Fältlängder</w:t>
            </w:r>
          </w:p>
        </w:tc>
      </w:tr>
      <w:tr w:rsidR="007E01E5" w14:paraId="440444DC" w14:textId="77777777" w:rsidTr="009C6F5A">
        <w:tc>
          <w:tcPr>
            <w:tcW w:w="1858" w:type="dxa"/>
          </w:tcPr>
          <w:p w14:paraId="1874A84C" w14:textId="77777777" w:rsidR="007E01E5" w:rsidRDefault="007E01E5" w:rsidP="009C6F5A">
            <w:r>
              <w:t>doseringstillfallen</w:t>
            </w:r>
          </w:p>
        </w:tc>
        <w:tc>
          <w:tcPr>
            <w:tcW w:w="1858" w:type="dxa"/>
          </w:tcPr>
          <w:p w14:paraId="4E692468" w14:textId="77777777" w:rsidR="007E01E5" w:rsidRDefault="001B1B9B" w:rsidP="009C6F5A">
            <w:hyperlink w:anchor="Doseringstillfalle">
              <w:r w:rsidR="007E01E5">
                <w:rPr>
                  <w:rStyle w:val="Hyperlnk"/>
                </w:rPr>
                <w:t>Doseringstillfalle</w:t>
              </w:r>
            </w:hyperlink>
          </w:p>
        </w:tc>
        <w:tc>
          <w:tcPr>
            <w:tcW w:w="820" w:type="dxa"/>
          </w:tcPr>
          <w:p w14:paraId="32A6777C" w14:textId="77777777" w:rsidR="007E01E5" w:rsidRDefault="007E01E5" w:rsidP="009C6F5A">
            <w:r>
              <w:t>1..*</w:t>
            </w:r>
          </w:p>
        </w:tc>
        <w:tc>
          <w:tcPr>
            <w:tcW w:w="3402" w:type="dxa"/>
          </w:tcPr>
          <w:p w14:paraId="37429163" w14:textId="77777777" w:rsidR="007E01E5" w:rsidRDefault="007E01E5" w:rsidP="009C6F5A">
            <w:r>
              <w:t>Det eller de doseringstillfällen som anger mängd och tidpunkt för intag inom perioden.</w:t>
            </w:r>
          </w:p>
        </w:tc>
        <w:tc>
          <w:tcPr>
            <w:tcW w:w="1349" w:type="dxa"/>
          </w:tcPr>
          <w:p w14:paraId="0FD0456E" w14:textId="77777777" w:rsidR="007E01E5" w:rsidRDefault="007E01E5" w:rsidP="009C6F5A"/>
        </w:tc>
      </w:tr>
      <w:tr w:rsidR="007E01E5" w14:paraId="5C909C4B" w14:textId="77777777" w:rsidTr="009C6F5A">
        <w:tc>
          <w:tcPr>
            <w:tcW w:w="1858" w:type="dxa"/>
          </w:tcPr>
          <w:p w14:paraId="72D272BA" w14:textId="77777777" w:rsidR="007E01E5" w:rsidRDefault="007E01E5" w:rsidP="009C6F5A">
            <w:r>
              <w:t>periodlangd</w:t>
            </w:r>
          </w:p>
        </w:tc>
        <w:tc>
          <w:tcPr>
            <w:tcW w:w="1858" w:type="dxa"/>
          </w:tcPr>
          <w:p w14:paraId="0E883C5D" w14:textId="77777777" w:rsidR="007E01E5" w:rsidRDefault="007E01E5" w:rsidP="009C6F5A">
            <w:r>
              <w:t>int</w:t>
            </w:r>
          </w:p>
        </w:tc>
        <w:tc>
          <w:tcPr>
            <w:tcW w:w="820" w:type="dxa"/>
          </w:tcPr>
          <w:p w14:paraId="1B8079C1" w14:textId="77777777" w:rsidR="007E01E5" w:rsidRDefault="007E01E5" w:rsidP="009C6F5A">
            <w:r>
              <w:t>0..1</w:t>
            </w:r>
          </w:p>
        </w:tc>
        <w:tc>
          <w:tcPr>
            <w:tcW w:w="3402" w:type="dxa"/>
          </w:tcPr>
          <w:p w14:paraId="2ACB9CE8" w14:textId="77777777" w:rsidR="007E01E5" w:rsidRDefault="007E01E5" w:rsidP="009C6F5A">
            <w:r>
              <w:t>Periodtid i dagar.</w:t>
            </w:r>
          </w:p>
        </w:tc>
        <w:tc>
          <w:tcPr>
            <w:tcW w:w="1349" w:type="dxa"/>
          </w:tcPr>
          <w:p w14:paraId="604F482C" w14:textId="77777777" w:rsidR="007E01E5" w:rsidRDefault="007E01E5" w:rsidP="009C6F5A"/>
        </w:tc>
      </w:tr>
    </w:tbl>
    <w:p w14:paraId="33E2C9CF" w14:textId="77777777" w:rsidR="00C50144" w:rsidRDefault="00C50144" w:rsidP="00C50144"/>
    <w:p w14:paraId="1E64C7F1" w14:textId="77777777" w:rsidR="00C50144" w:rsidRDefault="00C50144" w:rsidP="00C50144">
      <w:pPr>
        <w:pStyle w:val="Rubrik41"/>
      </w:pPr>
      <w:bookmarkStart w:id="1116" w:name="Engangsdosering"/>
      <w:r>
        <w:t> Engangsdosering</w:t>
      </w:r>
      <w:bookmarkEnd w:id="111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23EF475E" w14:textId="77777777" w:rsidTr="009C6F5A">
        <w:tc>
          <w:tcPr>
            <w:tcW w:w="1858" w:type="dxa"/>
            <w:shd w:val="clear" w:color="auto" w:fill="4F81BD" w:themeFill="accent1"/>
          </w:tcPr>
          <w:p w14:paraId="2FCBE2A0"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3BC1E918"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191816D0"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4C2FDBEA"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63147C3E" w14:textId="77777777" w:rsidR="007E01E5" w:rsidRDefault="007E01E5" w:rsidP="009C6F5A">
            <w:pPr>
              <w:rPr>
                <w:b/>
                <w:bCs/>
                <w:color w:val="FFFFFF" w:themeColor="background1"/>
              </w:rPr>
            </w:pPr>
            <w:r>
              <w:rPr>
                <w:b/>
                <w:bCs/>
                <w:color w:val="FFFFFF" w:themeColor="background1"/>
              </w:rPr>
              <w:t>Fältlängder</w:t>
            </w:r>
          </w:p>
        </w:tc>
      </w:tr>
      <w:tr w:rsidR="007E01E5" w14:paraId="5BADC0BF" w14:textId="77777777" w:rsidTr="009C6F5A">
        <w:tc>
          <w:tcPr>
            <w:tcW w:w="1858" w:type="dxa"/>
          </w:tcPr>
          <w:p w14:paraId="2D91A9C1" w14:textId="77777777" w:rsidR="007E01E5" w:rsidRDefault="007E01E5" w:rsidP="009C6F5A">
            <w:r>
              <w:t>dos</w:t>
            </w:r>
          </w:p>
        </w:tc>
        <w:tc>
          <w:tcPr>
            <w:tcW w:w="1858" w:type="dxa"/>
          </w:tcPr>
          <w:p w14:paraId="482A2B54" w14:textId="77777777" w:rsidR="007E01E5" w:rsidRDefault="001B1B9B" w:rsidP="009C6F5A">
            <w:hyperlink w:anchor="Intervall">
              <w:r w:rsidR="007E01E5">
                <w:rPr>
                  <w:rStyle w:val="Hyperlnk"/>
                </w:rPr>
                <w:t>Intervall</w:t>
              </w:r>
            </w:hyperlink>
          </w:p>
        </w:tc>
        <w:tc>
          <w:tcPr>
            <w:tcW w:w="820" w:type="dxa"/>
          </w:tcPr>
          <w:p w14:paraId="14CD03AB" w14:textId="77777777" w:rsidR="007E01E5" w:rsidRDefault="007E01E5" w:rsidP="009C6F5A">
            <w:r>
              <w:t>1..1</w:t>
            </w:r>
          </w:p>
        </w:tc>
        <w:tc>
          <w:tcPr>
            <w:tcW w:w="3402" w:type="dxa"/>
          </w:tcPr>
          <w:p w14:paraId="18127BE8" w14:textId="77777777" w:rsidR="007E01E5" w:rsidRDefault="007E01E5" w:rsidP="009C6F5A">
            <w:r>
              <w:t>Den mängd läkemedel som ska intas eller appliceras, t.ex. 20 ml.</w:t>
            </w:r>
          </w:p>
        </w:tc>
        <w:tc>
          <w:tcPr>
            <w:tcW w:w="1349" w:type="dxa"/>
          </w:tcPr>
          <w:p w14:paraId="18284362" w14:textId="77777777" w:rsidR="007E01E5" w:rsidRDefault="007E01E5" w:rsidP="009C6F5A"/>
        </w:tc>
      </w:tr>
      <w:tr w:rsidR="007E01E5" w14:paraId="05A5271F" w14:textId="77777777" w:rsidTr="007E01E5">
        <w:tc>
          <w:tcPr>
            <w:tcW w:w="185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520FBB34" w14:textId="77777777" w:rsidR="007E01E5" w:rsidRDefault="007E01E5" w:rsidP="009C6F5A">
            <w:r>
              <w:t>tid</w:t>
            </w:r>
          </w:p>
        </w:tc>
        <w:tc>
          <w:tcPr>
            <w:tcW w:w="185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408D8F02" w14:textId="77777777" w:rsidR="007E01E5" w:rsidRDefault="001B1B9B" w:rsidP="009C6F5A">
            <w:hyperlink w:anchor="Tidpunkt">
              <w:r w:rsidR="007E01E5" w:rsidRPr="007E01E5">
                <w:rPr>
                  <w:rStyle w:val="Hyperlnk"/>
                </w:rPr>
                <w:t>Tidpunkt</w:t>
              </w:r>
            </w:hyperlink>
          </w:p>
        </w:tc>
        <w:tc>
          <w:tcPr>
            <w:tcW w:w="82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11B426C2" w14:textId="77777777" w:rsidR="007E01E5" w:rsidRDefault="007E01E5" w:rsidP="009C6F5A">
            <w:r>
              <w:t>0..1</w:t>
            </w:r>
          </w:p>
        </w:tc>
        <w:tc>
          <w:tcPr>
            <w:tcW w:w="3402"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473F8A96" w14:textId="77777777" w:rsidR="007E01E5" w:rsidRDefault="007E01E5" w:rsidP="009C6F5A">
            <w:r>
              <w:t>Den tid eller det tillfälle under dygnet när läkemedlet ska intas eller appliceras.</w:t>
            </w:r>
          </w:p>
        </w:tc>
        <w:tc>
          <w:tcPr>
            <w:tcW w:w="134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6BB4797A" w14:textId="77777777" w:rsidR="007E01E5" w:rsidRDefault="007E01E5" w:rsidP="009C6F5A"/>
        </w:tc>
      </w:tr>
    </w:tbl>
    <w:p w14:paraId="004922D9" w14:textId="77777777" w:rsidR="00C50144" w:rsidRDefault="00C50144" w:rsidP="00C50144"/>
    <w:p w14:paraId="10CA9CCD" w14:textId="77777777" w:rsidR="00C50144" w:rsidRDefault="00C50144" w:rsidP="00C50144">
      <w:pPr>
        <w:pStyle w:val="Rubrik41"/>
      </w:pPr>
      <w:bookmarkStart w:id="1117" w:name="Frekvensdosering"/>
      <w:r>
        <w:t> Frekvensdosering</w:t>
      </w:r>
      <w:bookmarkEnd w:id="111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1281897C" w14:textId="77777777" w:rsidTr="009C6F5A">
        <w:tc>
          <w:tcPr>
            <w:tcW w:w="1858" w:type="dxa"/>
            <w:shd w:val="clear" w:color="auto" w:fill="4F81BD" w:themeFill="accent1"/>
          </w:tcPr>
          <w:p w14:paraId="1D32B63E"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3D8633E7"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6081F46A"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748A7BFE"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7FC3B847" w14:textId="77777777" w:rsidR="007E01E5" w:rsidRDefault="007E01E5" w:rsidP="009C6F5A">
            <w:pPr>
              <w:rPr>
                <w:b/>
                <w:bCs/>
                <w:color w:val="FFFFFF" w:themeColor="background1"/>
              </w:rPr>
            </w:pPr>
            <w:r>
              <w:rPr>
                <w:b/>
                <w:bCs/>
                <w:color w:val="FFFFFF" w:themeColor="background1"/>
              </w:rPr>
              <w:t>Fältlängder</w:t>
            </w:r>
          </w:p>
        </w:tc>
      </w:tr>
      <w:tr w:rsidR="007E01E5" w14:paraId="0FF61CC0" w14:textId="77777777" w:rsidTr="009C6F5A">
        <w:tc>
          <w:tcPr>
            <w:tcW w:w="1858" w:type="dxa"/>
          </w:tcPr>
          <w:p w14:paraId="0E84201C" w14:textId="77777777" w:rsidR="007E01E5" w:rsidRDefault="007E01E5" w:rsidP="009C6F5A">
            <w:r>
              <w:t>dos</w:t>
            </w:r>
          </w:p>
        </w:tc>
        <w:tc>
          <w:tcPr>
            <w:tcW w:w="1858" w:type="dxa"/>
          </w:tcPr>
          <w:p w14:paraId="7DD07F46" w14:textId="77777777" w:rsidR="007E01E5" w:rsidRDefault="001B1B9B" w:rsidP="009C6F5A">
            <w:hyperlink w:anchor="Intervall">
              <w:r w:rsidR="007E01E5">
                <w:rPr>
                  <w:rStyle w:val="Hyperlnk"/>
                </w:rPr>
                <w:t>Intervall</w:t>
              </w:r>
            </w:hyperlink>
          </w:p>
        </w:tc>
        <w:tc>
          <w:tcPr>
            <w:tcW w:w="820" w:type="dxa"/>
          </w:tcPr>
          <w:p w14:paraId="42AFADF8" w14:textId="77777777" w:rsidR="007E01E5" w:rsidRDefault="007E01E5" w:rsidP="009C6F5A">
            <w:r>
              <w:t>1..1</w:t>
            </w:r>
          </w:p>
        </w:tc>
        <w:tc>
          <w:tcPr>
            <w:tcW w:w="3402" w:type="dxa"/>
          </w:tcPr>
          <w:p w14:paraId="68B1E193" w14:textId="77777777" w:rsidR="007E01E5" w:rsidRDefault="007E01E5" w:rsidP="009C6F5A">
            <w:r>
              <w:t>Den mängd läkemedel som ska intas eller appliceras vid varje tillfälle, t.ex. 2 tabletter.</w:t>
            </w:r>
          </w:p>
        </w:tc>
        <w:tc>
          <w:tcPr>
            <w:tcW w:w="1349" w:type="dxa"/>
          </w:tcPr>
          <w:p w14:paraId="0B27C67B" w14:textId="77777777" w:rsidR="007E01E5" w:rsidRDefault="007E01E5" w:rsidP="009C6F5A"/>
        </w:tc>
      </w:tr>
      <w:tr w:rsidR="007E01E5" w14:paraId="0233567B" w14:textId="77777777" w:rsidTr="009C6F5A">
        <w:tc>
          <w:tcPr>
            <w:tcW w:w="1858" w:type="dxa"/>
          </w:tcPr>
          <w:p w14:paraId="6FB9B0D6" w14:textId="77777777" w:rsidR="007E01E5" w:rsidRDefault="007E01E5" w:rsidP="009C6F5A">
            <w:r>
              <w:t>frekvens</w:t>
            </w:r>
          </w:p>
        </w:tc>
        <w:tc>
          <w:tcPr>
            <w:tcW w:w="1858" w:type="dxa"/>
          </w:tcPr>
          <w:p w14:paraId="41C1FFB2" w14:textId="77777777" w:rsidR="007E01E5" w:rsidRDefault="001B1B9B" w:rsidP="009C6F5A">
            <w:hyperlink w:anchor="Frekvens">
              <w:r w:rsidR="007E01E5">
                <w:rPr>
                  <w:rStyle w:val="Hyperlnk"/>
                </w:rPr>
                <w:t>Frekvens</w:t>
              </w:r>
            </w:hyperlink>
          </w:p>
        </w:tc>
        <w:tc>
          <w:tcPr>
            <w:tcW w:w="820" w:type="dxa"/>
          </w:tcPr>
          <w:p w14:paraId="4A7B368A" w14:textId="77777777" w:rsidR="007E01E5" w:rsidRDefault="007E01E5" w:rsidP="009C6F5A">
            <w:r>
              <w:t>1..1</w:t>
            </w:r>
          </w:p>
        </w:tc>
        <w:tc>
          <w:tcPr>
            <w:tcW w:w="3402" w:type="dxa"/>
          </w:tcPr>
          <w:p w14:paraId="73E83508" w14:textId="77777777" w:rsidR="007E01E5" w:rsidRDefault="007E01E5" w:rsidP="009C6F5A">
            <w:r>
              <w:t>Periodicitet för intaget eller appliceringen uttryck som antal gånger per tidsenhet, t.ex. 3 gånger dagligen.</w:t>
            </w:r>
          </w:p>
        </w:tc>
        <w:tc>
          <w:tcPr>
            <w:tcW w:w="1349" w:type="dxa"/>
          </w:tcPr>
          <w:p w14:paraId="2E475923" w14:textId="77777777" w:rsidR="007E01E5" w:rsidRDefault="007E01E5" w:rsidP="009C6F5A"/>
        </w:tc>
      </w:tr>
    </w:tbl>
    <w:p w14:paraId="7537D68A" w14:textId="77777777" w:rsidR="00C50144" w:rsidRDefault="00C50144" w:rsidP="00C50144"/>
    <w:p w14:paraId="7A2E5C72" w14:textId="77777777" w:rsidR="00C50144" w:rsidRDefault="00C50144" w:rsidP="00C50144">
      <w:pPr>
        <w:pStyle w:val="Rubrik41"/>
      </w:pPr>
      <w:bookmarkStart w:id="1118" w:name="Perioddosering"/>
      <w:r>
        <w:t> Perioddosering</w:t>
      </w:r>
      <w:bookmarkEnd w:id="111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012CB59A" w14:textId="77777777" w:rsidTr="009C6F5A">
        <w:tc>
          <w:tcPr>
            <w:tcW w:w="1858" w:type="dxa"/>
            <w:shd w:val="clear" w:color="auto" w:fill="4F81BD" w:themeFill="accent1"/>
          </w:tcPr>
          <w:p w14:paraId="0C9EE0ED"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4627A0B7"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794D644B"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290D8CF4"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07E5424A" w14:textId="77777777" w:rsidR="007E01E5" w:rsidRDefault="007E01E5" w:rsidP="009C6F5A">
            <w:pPr>
              <w:rPr>
                <w:b/>
                <w:bCs/>
                <w:color w:val="FFFFFF" w:themeColor="background1"/>
              </w:rPr>
            </w:pPr>
            <w:r>
              <w:rPr>
                <w:b/>
                <w:bCs/>
                <w:color w:val="FFFFFF" w:themeColor="background1"/>
              </w:rPr>
              <w:t>Fältlängder</w:t>
            </w:r>
          </w:p>
        </w:tc>
      </w:tr>
      <w:tr w:rsidR="007E01E5" w14:paraId="36F662DF" w14:textId="77777777" w:rsidTr="009C6F5A">
        <w:tc>
          <w:tcPr>
            <w:tcW w:w="1858" w:type="dxa"/>
          </w:tcPr>
          <w:p w14:paraId="2B3F8893" w14:textId="77777777" w:rsidR="007E01E5" w:rsidRDefault="007E01E5" w:rsidP="009C6F5A">
            <w:r>
              <w:t>dos</w:t>
            </w:r>
          </w:p>
        </w:tc>
        <w:tc>
          <w:tcPr>
            <w:tcW w:w="1858" w:type="dxa"/>
          </w:tcPr>
          <w:p w14:paraId="3F6728A6" w14:textId="77777777" w:rsidR="007E01E5" w:rsidRDefault="001B1B9B" w:rsidP="009C6F5A">
            <w:hyperlink w:anchor="Intervall">
              <w:r w:rsidR="007E01E5">
                <w:rPr>
                  <w:rStyle w:val="Hyperlnk"/>
                </w:rPr>
                <w:t>Intervall</w:t>
              </w:r>
            </w:hyperlink>
          </w:p>
        </w:tc>
        <w:tc>
          <w:tcPr>
            <w:tcW w:w="820" w:type="dxa"/>
          </w:tcPr>
          <w:p w14:paraId="738F44F3" w14:textId="77777777" w:rsidR="007E01E5" w:rsidRDefault="007E01E5" w:rsidP="009C6F5A">
            <w:r>
              <w:t>1..1</w:t>
            </w:r>
          </w:p>
        </w:tc>
        <w:tc>
          <w:tcPr>
            <w:tcW w:w="3402" w:type="dxa"/>
          </w:tcPr>
          <w:p w14:paraId="5A55224D" w14:textId="77777777" w:rsidR="007E01E5" w:rsidRDefault="007E01E5" w:rsidP="009C6F5A">
            <w:r>
              <w:t>Den mängd läkemedel som ska intas eller appliceras vid varje tillfälle, t.ex. 2 tabletter.</w:t>
            </w:r>
          </w:p>
        </w:tc>
        <w:tc>
          <w:tcPr>
            <w:tcW w:w="1349" w:type="dxa"/>
          </w:tcPr>
          <w:p w14:paraId="0F11BFC3" w14:textId="77777777" w:rsidR="007E01E5" w:rsidRDefault="007E01E5" w:rsidP="009C6F5A"/>
        </w:tc>
      </w:tr>
      <w:tr w:rsidR="007E01E5" w14:paraId="678F7F78" w14:textId="77777777" w:rsidTr="009C6F5A">
        <w:tc>
          <w:tcPr>
            <w:tcW w:w="1858" w:type="dxa"/>
          </w:tcPr>
          <w:p w14:paraId="253BE658" w14:textId="77777777" w:rsidR="007E01E5" w:rsidRDefault="007E01E5" w:rsidP="009C6F5A">
            <w:r>
              <w:t>tidsperiod</w:t>
            </w:r>
          </w:p>
        </w:tc>
        <w:tc>
          <w:tcPr>
            <w:tcW w:w="1858" w:type="dxa"/>
          </w:tcPr>
          <w:p w14:paraId="060095F0" w14:textId="77777777" w:rsidR="007E01E5" w:rsidRDefault="001B1B9B" w:rsidP="009C6F5A">
            <w:hyperlink w:anchor="Tidsperiod">
              <w:r w:rsidR="007E01E5">
                <w:rPr>
                  <w:rStyle w:val="Hyperlnk"/>
                </w:rPr>
                <w:t>Tidsperiod</w:t>
              </w:r>
            </w:hyperlink>
          </w:p>
        </w:tc>
        <w:tc>
          <w:tcPr>
            <w:tcW w:w="820" w:type="dxa"/>
          </w:tcPr>
          <w:p w14:paraId="5F84D51A" w14:textId="77777777" w:rsidR="007E01E5" w:rsidRDefault="007E01E5" w:rsidP="009C6F5A">
            <w:r>
              <w:t>1..1</w:t>
            </w:r>
          </w:p>
        </w:tc>
        <w:tc>
          <w:tcPr>
            <w:tcW w:w="3402" w:type="dxa"/>
          </w:tcPr>
          <w:p w14:paraId="05F03A23" w14:textId="77777777" w:rsidR="007E01E5" w:rsidRDefault="007E01E5" w:rsidP="009C6F5A">
            <w:r>
              <w:t>Periodicitet för intaget eller appliceringen uttryck som förfluten tid mellan varje intag eller applicering, t.ex. var 6:e timme.</w:t>
            </w:r>
          </w:p>
        </w:tc>
        <w:tc>
          <w:tcPr>
            <w:tcW w:w="1349" w:type="dxa"/>
          </w:tcPr>
          <w:p w14:paraId="6BF31592" w14:textId="77777777" w:rsidR="007E01E5" w:rsidRDefault="007E01E5" w:rsidP="009C6F5A"/>
        </w:tc>
      </w:tr>
    </w:tbl>
    <w:p w14:paraId="2D8FB4D1" w14:textId="77777777" w:rsidR="00C50144" w:rsidRDefault="00C50144" w:rsidP="00C50144"/>
    <w:p w14:paraId="7D18716A" w14:textId="77777777" w:rsidR="00C50144" w:rsidRDefault="00C50144" w:rsidP="00C50144">
      <w:pPr>
        <w:pStyle w:val="Rubrik41"/>
      </w:pPr>
      <w:bookmarkStart w:id="1119" w:name="Rampdosering"/>
      <w:r>
        <w:t> Rampdosering</w:t>
      </w:r>
      <w:bookmarkEnd w:id="111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14:paraId="13F6D45D" w14:textId="77777777" w:rsidTr="009C6F5A">
        <w:tc>
          <w:tcPr>
            <w:tcW w:w="1858" w:type="dxa"/>
            <w:shd w:val="clear" w:color="auto" w:fill="4F81BD" w:themeFill="accent1"/>
          </w:tcPr>
          <w:p w14:paraId="55965202"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02D5052D"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413446A5"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0D8703BC"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0FA6FAF9" w14:textId="77777777" w:rsidR="007E01E5" w:rsidRDefault="007E01E5" w:rsidP="009C6F5A">
            <w:pPr>
              <w:rPr>
                <w:b/>
                <w:bCs/>
                <w:color w:val="FFFFFF" w:themeColor="background1"/>
              </w:rPr>
            </w:pPr>
            <w:r>
              <w:rPr>
                <w:b/>
                <w:bCs/>
                <w:color w:val="FFFFFF" w:themeColor="background1"/>
              </w:rPr>
              <w:t>Fältlängder</w:t>
            </w:r>
          </w:p>
        </w:tc>
      </w:tr>
      <w:tr w:rsidR="007E01E5" w14:paraId="1B7DC33C" w14:textId="77777777" w:rsidTr="009C6F5A">
        <w:tc>
          <w:tcPr>
            <w:tcW w:w="1858" w:type="dxa"/>
          </w:tcPr>
          <w:p w14:paraId="7F3DA635" w14:textId="77777777" w:rsidR="007E01E5" w:rsidRDefault="007E01E5" w:rsidP="009C6F5A">
            <w:r>
              <w:t>startDosering</w:t>
            </w:r>
          </w:p>
        </w:tc>
        <w:tc>
          <w:tcPr>
            <w:tcW w:w="1858" w:type="dxa"/>
          </w:tcPr>
          <w:p w14:paraId="7B1E48D2" w14:textId="77777777" w:rsidR="007E01E5" w:rsidRDefault="001B1B9B" w:rsidP="009C6F5A">
            <w:hyperlink w:anchor="Dosering">
              <w:r w:rsidR="007E01E5">
                <w:rPr>
                  <w:rStyle w:val="Hyperlnk"/>
                </w:rPr>
                <w:t>Dosering</w:t>
              </w:r>
            </w:hyperlink>
          </w:p>
        </w:tc>
        <w:tc>
          <w:tcPr>
            <w:tcW w:w="820" w:type="dxa"/>
          </w:tcPr>
          <w:p w14:paraId="53DC8D02" w14:textId="77777777" w:rsidR="007E01E5" w:rsidRDefault="007E01E5" w:rsidP="009C6F5A">
            <w:r>
              <w:t>1..1</w:t>
            </w:r>
          </w:p>
        </w:tc>
        <w:tc>
          <w:tcPr>
            <w:tcW w:w="3402" w:type="dxa"/>
          </w:tcPr>
          <w:p w14:paraId="4F1A7525" w14:textId="77777777" w:rsidR="007E01E5" w:rsidRDefault="007E01E5" w:rsidP="009C6F5A">
            <w:r>
              <w:t>Den dosering som gäller vid Doseringsstegets start. Kan vara av valfri doseringstyp förutom av typen rampdosering.</w:t>
            </w:r>
          </w:p>
        </w:tc>
        <w:tc>
          <w:tcPr>
            <w:tcW w:w="1349" w:type="dxa"/>
          </w:tcPr>
          <w:p w14:paraId="450CEA1A" w14:textId="77777777" w:rsidR="007E01E5" w:rsidRDefault="007E01E5" w:rsidP="009C6F5A"/>
        </w:tc>
      </w:tr>
      <w:tr w:rsidR="007E01E5" w14:paraId="1F2EBC65" w14:textId="77777777" w:rsidTr="009C6F5A">
        <w:tc>
          <w:tcPr>
            <w:tcW w:w="1858" w:type="dxa"/>
          </w:tcPr>
          <w:p w14:paraId="42B79BD4" w14:textId="77777777" w:rsidR="007E01E5" w:rsidRDefault="007E01E5" w:rsidP="009C6F5A">
            <w:r>
              <w:lastRenderedPageBreak/>
              <w:t>slutDosering</w:t>
            </w:r>
          </w:p>
        </w:tc>
        <w:tc>
          <w:tcPr>
            <w:tcW w:w="1858" w:type="dxa"/>
          </w:tcPr>
          <w:p w14:paraId="18E1F55A" w14:textId="77777777" w:rsidR="007E01E5" w:rsidRDefault="001B1B9B" w:rsidP="009C6F5A">
            <w:hyperlink w:anchor="Dosering">
              <w:r w:rsidR="007E01E5">
                <w:rPr>
                  <w:rStyle w:val="Hyperlnk"/>
                </w:rPr>
                <w:t>Dosering</w:t>
              </w:r>
            </w:hyperlink>
          </w:p>
        </w:tc>
        <w:tc>
          <w:tcPr>
            <w:tcW w:w="820" w:type="dxa"/>
          </w:tcPr>
          <w:p w14:paraId="2F8E2F4D" w14:textId="77777777" w:rsidR="007E01E5" w:rsidRDefault="007E01E5" w:rsidP="009C6F5A">
            <w:r>
              <w:t>1..1</w:t>
            </w:r>
          </w:p>
        </w:tc>
        <w:tc>
          <w:tcPr>
            <w:tcW w:w="3402" w:type="dxa"/>
          </w:tcPr>
          <w:p w14:paraId="7CB959E3" w14:textId="77777777" w:rsidR="007E01E5" w:rsidRDefault="007E01E5" w:rsidP="009C6F5A">
            <w:r>
              <w:t>Den dosering som gäller vid Doseringsstegets slut. SlutDosering ska vara samma doseringstyp som startDosering.</w:t>
            </w:r>
          </w:p>
        </w:tc>
        <w:tc>
          <w:tcPr>
            <w:tcW w:w="1349" w:type="dxa"/>
          </w:tcPr>
          <w:p w14:paraId="6DBA4D27" w14:textId="77777777" w:rsidR="007E01E5" w:rsidRDefault="007E01E5" w:rsidP="009C6F5A"/>
        </w:tc>
      </w:tr>
      <w:tr w:rsidR="007E01E5" w14:paraId="6591C241" w14:textId="77777777" w:rsidTr="009C6F5A">
        <w:tc>
          <w:tcPr>
            <w:tcW w:w="1858" w:type="dxa"/>
          </w:tcPr>
          <w:p w14:paraId="5EFE1F78" w14:textId="77777777" w:rsidR="007E01E5" w:rsidRDefault="007E01E5" w:rsidP="009C6F5A">
            <w:r>
              <w:t>dossteg</w:t>
            </w:r>
          </w:p>
        </w:tc>
        <w:tc>
          <w:tcPr>
            <w:tcW w:w="1858" w:type="dxa"/>
          </w:tcPr>
          <w:p w14:paraId="560A21F3" w14:textId="77777777" w:rsidR="007E01E5" w:rsidRDefault="001B1B9B" w:rsidP="009C6F5A">
            <w:hyperlink w:anchor="Intervall">
              <w:r w:rsidR="007E01E5">
                <w:rPr>
                  <w:rStyle w:val="Hyperlnk"/>
                </w:rPr>
                <w:t>Intervall</w:t>
              </w:r>
            </w:hyperlink>
          </w:p>
        </w:tc>
        <w:tc>
          <w:tcPr>
            <w:tcW w:w="820" w:type="dxa"/>
          </w:tcPr>
          <w:p w14:paraId="5DC53B92" w14:textId="77777777" w:rsidR="007E01E5" w:rsidRDefault="007E01E5" w:rsidP="009C6F5A">
            <w:r>
              <w:t>1..1</w:t>
            </w:r>
          </w:p>
        </w:tc>
        <w:tc>
          <w:tcPr>
            <w:tcW w:w="3402" w:type="dxa"/>
          </w:tcPr>
          <w:p w14:paraId="728B3723" w14:textId="77777777" w:rsidR="007E01E5" w:rsidRDefault="007E01E5" w:rsidP="009C6F5A">
            <w:r>
              <w:t>Den mängd som dosen ska ökas eller minskas med vid varje tidssteg.</w:t>
            </w:r>
          </w:p>
        </w:tc>
        <w:tc>
          <w:tcPr>
            <w:tcW w:w="1349" w:type="dxa"/>
          </w:tcPr>
          <w:p w14:paraId="61CF3785" w14:textId="77777777" w:rsidR="007E01E5" w:rsidRDefault="007E01E5" w:rsidP="009C6F5A"/>
        </w:tc>
      </w:tr>
      <w:tr w:rsidR="007E01E5" w14:paraId="046E954D" w14:textId="77777777" w:rsidTr="009C6F5A">
        <w:tc>
          <w:tcPr>
            <w:tcW w:w="1858" w:type="dxa"/>
          </w:tcPr>
          <w:p w14:paraId="23D628C2" w14:textId="77777777" w:rsidR="007E01E5" w:rsidRDefault="007E01E5" w:rsidP="009C6F5A">
            <w:r>
              <w:t>tidssteg</w:t>
            </w:r>
          </w:p>
        </w:tc>
        <w:tc>
          <w:tcPr>
            <w:tcW w:w="1858" w:type="dxa"/>
          </w:tcPr>
          <w:p w14:paraId="69E65897" w14:textId="77777777" w:rsidR="007E01E5" w:rsidRDefault="001B1B9B" w:rsidP="009C6F5A">
            <w:hyperlink w:anchor="Tidsperiod">
              <w:r w:rsidR="007E01E5">
                <w:rPr>
                  <w:rStyle w:val="Hyperlnk"/>
                </w:rPr>
                <w:t>Tidsperiod</w:t>
              </w:r>
            </w:hyperlink>
          </w:p>
        </w:tc>
        <w:tc>
          <w:tcPr>
            <w:tcW w:w="820" w:type="dxa"/>
          </w:tcPr>
          <w:p w14:paraId="44E188F3" w14:textId="77777777" w:rsidR="007E01E5" w:rsidRDefault="007E01E5" w:rsidP="009C6F5A">
            <w:r>
              <w:t>1..1</w:t>
            </w:r>
          </w:p>
        </w:tc>
        <w:tc>
          <w:tcPr>
            <w:tcW w:w="3402" w:type="dxa"/>
          </w:tcPr>
          <w:p w14:paraId="1B4FA1EE" w14:textId="77777777" w:rsidR="007E01E5" w:rsidRDefault="007E01E5" w:rsidP="009C6F5A">
            <w:r>
              <w:t>Den tid som ska förflyta mellan varje ändring av dosen.</w:t>
            </w:r>
          </w:p>
        </w:tc>
        <w:tc>
          <w:tcPr>
            <w:tcW w:w="1349" w:type="dxa"/>
          </w:tcPr>
          <w:p w14:paraId="5903DE28" w14:textId="77777777" w:rsidR="007E01E5" w:rsidRDefault="007E01E5" w:rsidP="009C6F5A"/>
        </w:tc>
      </w:tr>
    </w:tbl>
    <w:p w14:paraId="0087C8EC" w14:textId="77777777" w:rsidR="00C50144" w:rsidRDefault="00C50144" w:rsidP="00C50144"/>
    <w:p w14:paraId="7433B6CF" w14:textId="77777777" w:rsidR="00C50144" w:rsidRDefault="00C50144" w:rsidP="00C50144">
      <w:pPr>
        <w:pStyle w:val="Rubrik41"/>
      </w:pPr>
      <w:bookmarkStart w:id="1120" w:name="Tidpunkt"/>
      <w:r>
        <w:t> Tidpunkt</w:t>
      </w:r>
      <w:bookmarkEnd w:id="112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6E55DB90" w14:textId="77777777" w:rsidTr="009C6F5A">
        <w:tc>
          <w:tcPr>
            <w:tcW w:w="1858" w:type="dxa"/>
            <w:shd w:val="clear" w:color="auto" w:fill="4F81BD" w:themeFill="accent1"/>
          </w:tcPr>
          <w:p w14:paraId="754F0A5B"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744D403D"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52A655AD"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5231AEE1"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570ED031" w14:textId="77777777" w:rsidR="007E01E5" w:rsidRDefault="007E01E5" w:rsidP="009C6F5A">
            <w:pPr>
              <w:rPr>
                <w:b/>
                <w:bCs/>
                <w:color w:val="FFFFFF" w:themeColor="background1"/>
              </w:rPr>
            </w:pPr>
            <w:r>
              <w:rPr>
                <w:b/>
                <w:bCs/>
                <w:color w:val="FFFFFF" w:themeColor="background1"/>
              </w:rPr>
              <w:t>Fältlängder</w:t>
            </w:r>
          </w:p>
        </w:tc>
      </w:tr>
      <w:tr w:rsidR="007E01E5" w14:paraId="355AA0CC" w14:textId="77777777" w:rsidTr="009C6F5A">
        <w:tc>
          <w:tcPr>
            <w:tcW w:w="1858" w:type="dxa"/>
          </w:tcPr>
          <w:p w14:paraId="6ED51580" w14:textId="77777777" w:rsidR="007E01E5" w:rsidRDefault="007E01E5" w:rsidP="009C6F5A">
            <w:r>
              <w:t>dag</w:t>
            </w:r>
          </w:p>
        </w:tc>
        <w:tc>
          <w:tcPr>
            <w:tcW w:w="1858" w:type="dxa"/>
          </w:tcPr>
          <w:p w14:paraId="7FA6C8CE" w14:textId="77777777" w:rsidR="007E01E5" w:rsidRDefault="001B1B9B" w:rsidP="009C6F5A">
            <w:hyperlink w:anchor="Dag">
              <w:r w:rsidR="007E01E5">
                <w:rPr>
                  <w:rStyle w:val="Hyperlnk"/>
                </w:rPr>
                <w:t>Dag</w:t>
              </w:r>
            </w:hyperlink>
          </w:p>
        </w:tc>
        <w:tc>
          <w:tcPr>
            <w:tcW w:w="820" w:type="dxa"/>
          </w:tcPr>
          <w:p w14:paraId="3C728A09" w14:textId="77777777" w:rsidR="007E01E5" w:rsidRDefault="007E01E5" w:rsidP="009C6F5A">
            <w:r>
              <w:t>0..1</w:t>
            </w:r>
          </w:p>
        </w:tc>
        <w:tc>
          <w:tcPr>
            <w:tcW w:w="3402" w:type="dxa"/>
          </w:tcPr>
          <w:p w14:paraId="11265736" w14:textId="77777777" w:rsidR="007E01E5" w:rsidRDefault="007E01E5" w:rsidP="009C6F5A">
            <w:r>
              <w:t>Dag för tidpunkt.</w:t>
            </w:r>
          </w:p>
        </w:tc>
        <w:tc>
          <w:tcPr>
            <w:tcW w:w="1349" w:type="dxa"/>
          </w:tcPr>
          <w:p w14:paraId="06EC613A" w14:textId="77777777" w:rsidR="007E01E5" w:rsidRDefault="007E01E5" w:rsidP="009C6F5A"/>
        </w:tc>
      </w:tr>
      <w:tr w:rsidR="007E01E5" w14:paraId="37275DA7" w14:textId="77777777" w:rsidTr="009C6F5A">
        <w:tc>
          <w:tcPr>
            <w:tcW w:w="1858" w:type="dxa"/>
          </w:tcPr>
          <w:p w14:paraId="70D78AD2" w14:textId="77777777" w:rsidR="007E01E5" w:rsidRDefault="007E01E5" w:rsidP="009C6F5A">
            <w:r>
              <w:t>tidInomDygnet</w:t>
            </w:r>
          </w:p>
        </w:tc>
        <w:tc>
          <w:tcPr>
            <w:tcW w:w="1858" w:type="dxa"/>
          </w:tcPr>
          <w:p w14:paraId="17F59CE4" w14:textId="77777777" w:rsidR="007E01E5" w:rsidRDefault="001B1B9B" w:rsidP="009C6F5A">
            <w:hyperlink w:anchor="TidInomDygnet">
              <w:r w:rsidR="007E01E5">
                <w:rPr>
                  <w:rStyle w:val="Hyperlnk"/>
                </w:rPr>
                <w:t>TidInomDygnet</w:t>
              </w:r>
            </w:hyperlink>
          </w:p>
        </w:tc>
        <w:tc>
          <w:tcPr>
            <w:tcW w:w="820" w:type="dxa"/>
          </w:tcPr>
          <w:p w14:paraId="4490A162" w14:textId="77777777" w:rsidR="007E01E5" w:rsidRDefault="007E01E5" w:rsidP="009C6F5A">
            <w:r>
              <w:t>1..1</w:t>
            </w:r>
          </w:p>
        </w:tc>
        <w:tc>
          <w:tcPr>
            <w:tcW w:w="3402" w:type="dxa"/>
          </w:tcPr>
          <w:p w14:paraId="7B8BFC2C" w14:textId="77777777" w:rsidR="007E01E5" w:rsidRDefault="007E01E5" w:rsidP="009C6F5A">
            <w:r>
              <w:t>Tid inom dygnet.</w:t>
            </w:r>
          </w:p>
        </w:tc>
        <w:tc>
          <w:tcPr>
            <w:tcW w:w="1349" w:type="dxa"/>
          </w:tcPr>
          <w:p w14:paraId="44562071" w14:textId="77777777" w:rsidR="007E01E5" w:rsidRDefault="007E01E5" w:rsidP="009C6F5A"/>
        </w:tc>
      </w:tr>
    </w:tbl>
    <w:p w14:paraId="1DF44AB1" w14:textId="77777777" w:rsidR="00C50144" w:rsidRDefault="00C50144" w:rsidP="00C50144"/>
    <w:p w14:paraId="3FE22BA9" w14:textId="77777777" w:rsidR="00C50144" w:rsidRDefault="00C50144" w:rsidP="00C50144">
      <w:pPr>
        <w:pStyle w:val="Rubrik41"/>
      </w:pPr>
      <w:bookmarkStart w:id="1121" w:name="Dag"/>
      <w:r>
        <w:t> Dag</w:t>
      </w:r>
      <w:bookmarkEnd w:id="112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663CEE1F" w14:textId="77777777" w:rsidTr="009C6F5A">
        <w:tc>
          <w:tcPr>
            <w:tcW w:w="1858" w:type="dxa"/>
            <w:shd w:val="clear" w:color="auto" w:fill="4F81BD" w:themeFill="accent1"/>
          </w:tcPr>
          <w:p w14:paraId="0291F6BC"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34B3414C"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5BDCC086"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3ED2C333"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3697524C" w14:textId="77777777" w:rsidR="007E01E5" w:rsidRDefault="007E01E5" w:rsidP="009C6F5A">
            <w:pPr>
              <w:rPr>
                <w:b/>
                <w:bCs/>
                <w:color w:val="FFFFFF" w:themeColor="background1"/>
              </w:rPr>
            </w:pPr>
            <w:r>
              <w:rPr>
                <w:b/>
                <w:bCs/>
                <w:color w:val="FFFFFF" w:themeColor="background1"/>
              </w:rPr>
              <w:t>Fältlängder</w:t>
            </w:r>
          </w:p>
        </w:tc>
      </w:tr>
      <w:tr w:rsidR="007E01E5" w:rsidRPr="0038015E" w14:paraId="5F147E1F" w14:textId="77777777" w:rsidTr="009C6F5A">
        <w:tc>
          <w:tcPr>
            <w:tcW w:w="9287" w:type="dxa"/>
            <w:gridSpan w:val="5"/>
          </w:tcPr>
          <w:p w14:paraId="4A880429" w14:textId="77777777" w:rsidR="007E01E5" w:rsidRDefault="007E01E5" w:rsidP="009C6F5A">
            <w:r>
              <w:rPr>
                <w:i/>
              </w:rPr>
              <w:t>Skicka in ett av följande element:</w:t>
            </w:r>
          </w:p>
        </w:tc>
      </w:tr>
      <w:tr w:rsidR="007E01E5" w14:paraId="12091F8D" w14:textId="77777777" w:rsidTr="009C6F5A">
        <w:tc>
          <w:tcPr>
            <w:tcW w:w="1858" w:type="dxa"/>
          </w:tcPr>
          <w:p w14:paraId="30375450" w14:textId="77777777" w:rsidR="007E01E5" w:rsidRDefault="007E01E5" w:rsidP="009C6F5A">
            <w:r>
              <w:t>datum</w:t>
            </w:r>
          </w:p>
        </w:tc>
        <w:tc>
          <w:tcPr>
            <w:tcW w:w="1858" w:type="dxa"/>
          </w:tcPr>
          <w:p w14:paraId="55AA4DDD" w14:textId="77777777" w:rsidR="007E01E5" w:rsidRDefault="007E01E5" w:rsidP="009C6F5A">
            <w:r>
              <w:t>dateTime</w:t>
            </w:r>
          </w:p>
        </w:tc>
        <w:tc>
          <w:tcPr>
            <w:tcW w:w="820" w:type="dxa"/>
          </w:tcPr>
          <w:p w14:paraId="0179F819" w14:textId="77777777" w:rsidR="007E01E5" w:rsidRDefault="007E01E5" w:rsidP="009C6F5A">
            <w:r>
              <w:t>1..1</w:t>
            </w:r>
          </w:p>
        </w:tc>
        <w:tc>
          <w:tcPr>
            <w:tcW w:w="3402" w:type="dxa"/>
          </w:tcPr>
          <w:p w14:paraId="3F2F7E45" w14:textId="77777777" w:rsidR="007E01E5" w:rsidRDefault="007E01E5" w:rsidP="009C6F5A">
            <w:r>
              <w:t>Del av val. Datum för dag.</w:t>
            </w:r>
          </w:p>
        </w:tc>
        <w:tc>
          <w:tcPr>
            <w:tcW w:w="1349" w:type="dxa"/>
          </w:tcPr>
          <w:p w14:paraId="1C0BF6D6" w14:textId="77777777" w:rsidR="007E01E5" w:rsidRDefault="007E01E5" w:rsidP="009C6F5A"/>
        </w:tc>
      </w:tr>
      <w:tr w:rsidR="007E01E5" w14:paraId="6E4870C5" w14:textId="77777777" w:rsidTr="009C6F5A">
        <w:tc>
          <w:tcPr>
            <w:tcW w:w="1858" w:type="dxa"/>
          </w:tcPr>
          <w:p w14:paraId="030C135B" w14:textId="77777777" w:rsidR="007E01E5" w:rsidRDefault="007E01E5" w:rsidP="009C6F5A">
            <w:r>
              <w:t>veckodag</w:t>
            </w:r>
          </w:p>
        </w:tc>
        <w:tc>
          <w:tcPr>
            <w:tcW w:w="1858" w:type="dxa"/>
          </w:tcPr>
          <w:p w14:paraId="014F4734" w14:textId="77777777" w:rsidR="007E01E5" w:rsidRDefault="001B1B9B" w:rsidP="009C6F5A">
            <w:hyperlink w:anchor="veckodag">
              <w:r w:rsidR="007E01E5">
                <w:rPr>
                  <w:rStyle w:val="Hyperlnk"/>
                </w:rPr>
                <w:t>veckodag</w:t>
              </w:r>
            </w:hyperlink>
          </w:p>
        </w:tc>
        <w:tc>
          <w:tcPr>
            <w:tcW w:w="820" w:type="dxa"/>
          </w:tcPr>
          <w:p w14:paraId="596B51C2" w14:textId="77777777" w:rsidR="007E01E5" w:rsidRDefault="007E01E5" w:rsidP="009C6F5A">
            <w:r>
              <w:t>1..1</w:t>
            </w:r>
          </w:p>
        </w:tc>
        <w:tc>
          <w:tcPr>
            <w:tcW w:w="3402" w:type="dxa"/>
          </w:tcPr>
          <w:p w14:paraId="052C7556" w14:textId="77777777" w:rsidR="007E01E5" w:rsidRDefault="007E01E5" w:rsidP="009C6F5A">
            <w:r>
              <w:t>Del av val. Veckodag för dag.</w:t>
            </w:r>
          </w:p>
        </w:tc>
        <w:tc>
          <w:tcPr>
            <w:tcW w:w="1349" w:type="dxa"/>
          </w:tcPr>
          <w:p w14:paraId="159E2043" w14:textId="77777777" w:rsidR="007E01E5" w:rsidRDefault="007E01E5" w:rsidP="009C6F5A"/>
        </w:tc>
      </w:tr>
      <w:tr w:rsidR="007E01E5" w14:paraId="34221062" w14:textId="77777777" w:rsidTr="009C6F5A">
        <w:tc>
          <w:tcPr>
            <w:tcW w:w="1858" w:type="dxa"/>
          </w:tcPr>
          <w:p w14:paraId="6C1B2BE0" w14:textId="77777777" w:rsidR="007E01E5" w:rsidRDefault="007E01E5" w:rsidP="009C6F5A">
            <w:r>
              <w:t>dagNr</w:t>
            </w:r>
          </w:p>
        </w:tc>
        <w:tc>
          <w:tcPr>
            <w:tcW w:w="1858" w:type="dxa"/>
          </w:tcPr>
          <w:p w14:paraId="696F2962" w14:textId="77777777" w:rsidR="007E01E5" w:rsidRDefault="007E01E5" w:rsidP="009C6F5A">
            <w:r>
              <w:t>int</w:t>
            </w:r>
          </w:p>
        </w:tc>
        <w:tc>
          <w:tcPr>
            <w:tcW w:w="820" w:type="dxa"/>
          </w:tcPr>
          <w:p w14:paraId="68937BED" w14:textId="77777777" w:rsidR="007E01E5" w:rsidRDefault="007E01E5" w:rsidP="009C6F5A">
            <w:r>
              <w:t>1..1</w:t>
            </w:r>
          </w:p>
        </w:tc>
        <w:tc>
          <w:tcPr>
            <w:tcW w:w="3402" w:type="dxa"/>
          </w:tcPr>
          <w:p w14:paraId="7D061F71" w14:textId="77777777" w:rsidR="007E01E5" w:rsidRDefault="007E01E5" w:rsidP="009C6F5A">
            <w:r>
              <w:t>Del av val. Dag i månaden</w:t>
            </w:r>
          </w:p>
        </w:tc>
        <w:tc>
          <w:tcPr>
            <w:tcW w:w="1349" w:type="dxa"/>
          </w:tcPr>
          <w:p w14:paraId="6EF124EA" w14:textId="77777777" w:rsidR="007E01E5" w:rsidRDefault="007E01E5" w:rsidP="009C6F5A"/>
        </w:tc>
      </w:tr>
    </w:tbl>
    <w:p w14:paraId="689A330C" w14:textId="77777777" w:rsidR="00C50144" w:rsidRDefault="00C50144" w:rsidP="00C50144"/>
    <w:p w14:paraId="7EA53DC1" w14:textId="77777777" w:rsidR="00C50144" w:rsidRDefault="00C50144" w:rsidP="00C50144">
      <w:pPr>
        <w:pStyle w:val="Rubrik41"/>
      </w:pPr>
      <w:bookmarkStart w:id="1122" w:name="Frekvens"/>
      <w:r>
        <w:t> Frekvens</w:t>
      </w:r>
      <w:bookmarkEnd w:id="112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78C91575" w14:textId="77777777" w:rsidTr="009C6F5A">
        <w:tc>
          <w:tcPr>
            <w:tcW w:w="1858" w:type="dxa"/>
            <w:shd w:val="clear" w:color="auto" w:fill="4F81BD" w:themeFill="accent1"/>
          </w:tcPr>
          <w:p w14:paraId="51F62074"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6A47F0A8"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64E85A29"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40D7BDC5"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2F981778" w14:textId="77777777" w:rsidR="007E01E5" w:rsidRDefault="007E01E5" w:rsidP="009C6F5A">
            <w:pPr>
              <w:rPr>
                <w:b/>
                <w:bCs/>
                <w:color w:val="FFFFFF" w:themeColor="background1"/>
              </w:rPr>
            </w:pPr>
            <w:r>
              <w:rPr>
                <w:b/>
                <w:bCs/>
                <w:color w:val="FFFFFF" w:themeColor="background1"/>
              </w:rPr>
              <w:t>Fältlängder</w:t>
            </w:r>
          </w:p>
        </w:tc>
      </w:tr>
      <w:tr w:rsidR="007E01E5" w14:paraId="774FBB7A" w14:textId="77777777" w:rsidTr="009C6F5A">
        <w:tc>
          <w:tcPr>
            <w:tcW w:w="1858" w:type="dxa"/>
          </w:tcPr>
          <w:p w14:paraId="5549128D" w14:textId="77777777" w:rsidR="007E01E5" w:rsidRDefault="007E01E5" w:rsidP="009C6F5A">
            <w:r>
              <w:t>varde</w:t>
            </w:r>
          </w:p>
        </w:tc>
        <w:tc>
          <w:tcPr>
            <w:tcW w:w="1858" w:type="dxa"/>
          </w:tcPr>
          <w:p w14:paraId="6F599E63" w14:textId="77777777" w:rsidR="007E01E5" w:rsidRDefault="001B1B9B" w:rsidP="009C6F5A">
            <w:hyperlink w:anchor="Intervall">
              <w:r w:rsidR="007E01E5">
                <w:rPr>
                  <w:rStyle w:val="Hyperlnk"/>
                </w:rPr>
                <w:t>Intervall</w:t>
              </w:r>
            </w:hyperlink>
          </w:p>
        </w:tc>
        <w:tc>
          <w:tcPr>
            <w:tcW w:w="820" w:type="dxa"/>
          </w:tcPr>
          <w:p w14:paraId="5C1E1CC5" w14:textId="77777777" w:rsidR="007E01E5" w:rsidRDefault="007E01E5" w:rsidP="009C6F5A">
            <w:r>
              <w:t>1..1</w:t>
            </w:r>
          </w:p>
        </w:tc>
        <w:tc>
          <w:tcPr>
            <w:tcW w:w="3402" w:type="dxa"/>
          </w:tcPr>
          <w:p w14:paraId="0A42A57C" w14:textId="77777777" w:rsidR="007E01E5" w:rsidRDefault="007E01E5" w:rsidP="009C6F5A">
            <w:r>
              <w:t>Värdet för frekvensen.</w:t>
            </w:r>
          </w:p>
        </w:tc>
        <w:tc>
          <w:tcPr>
            <w:tcW w:w="1349" w:type="dxa"/>
          </w:tcPr>
          <w:p w14:paraId="39D33973" w14:textId="77777777" w:rsidR="007E01E5" w:rsidRDefault="007E01E5" w:rsidP="009C6F5A"/>
        </w:tc>
      </w:tr>
      <w:tr w:rsidR="007E01E5" w14:paraId="34F4927A" w14:textId="77777777" w:rsidTr="009C6F5A">
        <w:tc>
          <w:tcPr>
            <w:tcW w:w="1858" w:type="dxa"/>
          </w:tcPr>
          <w:p w14:paraId="48D83B32" w14:textId="77777777" w:rsidR="007E01E5" w:rsidRDefault="007E01E5" w:rsidP="009C6F5A">
            <w:r>
              <w:t>tidsenhet</w:t>
            </w:r>
          </w:p>
        </w:tc>
        <w:tc>
          <w:tcPr>
            <w:tcW w:w="1858" w:type="dxa"/>
          </w:tcPr>
          <w:p w14:paraId="2A63BB04" w14:textId="77777777" w:rsidR="007E01E5" w:rsidRDefault="001B1B9B" w:rsidP="009C6F5A">
            <w:hyperlink w:anchor="tidsenhet">
              <w:r w:rsidR="007E01E5">
                <w:rPr>
                  <w:rStyle w:val="Hyperlnk"/>
                </w:rPr>
                <w:t>tidsenhet</w:t>
              </w:r>
            </w:hyperlink>
          </w:p>
        </w:tc>
        <w:tc>
          <w:tcPr>
            <w:tcW w:w="820" w:type="dxa"/>
          </w:tcPr>
          <w:p w14:paraId="4F0A57BA" w14:textId="77777777" w:rsidR="007E01E5" w:rsidRDefault="007E01E5" w:rsidP="009C6F5A">
            <w:r>
              <w:t>1..1</w:t>
            </w:r>
          </w:p>
        </w:tc>
        <w:tc>
          <w:tcPr>
            <w:tcW w:w="3402" w:type="dxa"/>
          </w:tcPr>
          <w:p w14:paraId="5AD45B27" w14:textId="77777777" w:rsidR="007E01E5" w:rsidRDefault="007E01E5" w:rsidP="009C6F5A">
            <w:r>
              <w:t>Tidsenheten för frekvensen.</w:t>
            </w:r>
          </w:p>
        </w:tc>
        <w:tc>
          <w:tcPr>
            <w:tcW w:w="1349" w:type="dxa"/>
          </w:tcPr>
          <w:p w14:paraId="1FB9C62E" w14:textId="77777777" w:rsidR="007E01E5" w:rsidRDefault="007E01E5" w:rsidP="009C6F5A"/>
        </w:tc>
      </w:tr>
    </w:tbl>
    <w:p w14:paraId="7C1C72B9" w14:textId="77777777" w:rsidR="00C50144" w:rsidRDefault="00C50144" w:rsidP="00C50144"/>
    <w:p w14:paraId="6A6A2C53" w14:textId="77777777" w:rsidR="00C50144" w:rsidRDefault="00C50144" w:rsidP="00C50144">
      <w:pPr>
        <w:pStyle w:val="Rubrik41"/>
      </w:pPr>
      <w:bookmarkStart w:id="1123" w:name="Doseringstillfalle"/>
      <w:r>
        <w:t> Doseringstillfalle</w:t>
      </w:r>
      <w:bookmarkEnd w:id="112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42FD9724" w14:textId="77777777" w:rsidTr="009C6F5A">
        <w:tc>
          <w:tcPr>
            <w:tcW w:w="1858" w:type="dxa"/>
            <w:shd w:val="clear" w:color="auto" w:fill="4F81BD" w:themeFill="accent1"/>
          </w:tcPr>
          <w:p w14:paraId="4ABA95AD"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730CF0FA"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52858C92"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686EB080"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79761B2D" w14:textId="77777777" w:rsidR="007E01E5" w:rsidRDefault="007E01E5" w:rsidP="009C6F5A">
            <w:pPr>
              <w:rPr>
                <w:b/>
                <w:bCs/>
                <w:color w:val="FFFFFF" w:themeColor="background1"/>
              </w:rPr>
            </w:pPr>
            <w:r>
              <w:rPr>
                <w:b/>
                <w:bCs/>
                <w:color w:val="FFFFFF" w:themeColor="background1"/>
              </w:rPr>
              <w:t>Fältlängder</w:t>
            </w:r>
          </w:p>
        </w:tc>
      </w:tr>
      <w:tr w:rsidR="007E01E5" w14:paraId="729FC1B0" w14:textId="77777777" w:rsidTr="009C6F5A">
        <w:tc>
          <w:tcPr>
            <w:tcW w:w="1858" w:type="dxa"/>
          </w:tcPr>
          <w:p w14:paraId="159C1B6B" w14:textId="77777777" w:rsidR="007E01E5" w:rsidRDefault="007E01E5" w:rsidP="009C6F5A">
            <w:r>
              <w:t>dos</w:t>
            </w:r>
          </w:p>
        </w:tc>
        <w:tc>
          <w:tcPr>
            <w:tcW w:w="1858" w:type="dxa"/>
          </w:tcPr>
          <w:p w14:paraId="20D49B75" w14:textId="77777777" w:rsidR="007E01E5" w:rsidRDefault="001B1B9B" w:rsidP="009C6F5A">
            <w:hyperlink w:anchor="Intervall">
              <w:r w:rsidR="007E01E5">
                <w:rPr>
                  <w:rStyle w:val="Hyperlnk"/>
                </w:rPr>
                <w:t>Intervall</w:t>
              </w:r>
            </w:hyperlink>
          </w:p>
        </w:tc>
        <w:tc>
          <w:tcPr>
            <w:tcW w:w="820" w:type="dxa"/>
          </w:tcPr>
          <w:p w14:paraId="175CAB34" w14:textId="77777777" w:rsidR="007E01E5" w:rsidRDefault="007E01E5" w:rsidP="009C6F5A">
            <w:r>
              <w:t>1..1</w:t>
            </w:r>
          </w:p>
        </w:tc>
        <w:tc>
          <w:tcPr>
            <w:tcW w:w="3402" w:type="dxa"/>
          </w:tcPr>
          <w:p w14:paraId="5920993E" w14:textId="77777777" w:rsidR="007E01E5" w:rsidRDefault="007E01E5" w:rsidP="009C6F5A">
            <w:r>
              <w:t>Den mängd läkemedel som ska intas eller appliceras.</w:t>
            </w:r>
          </w:p>
        </w:tc>
        <w:tc>
          <w:tcPr>
            <w:tcW w:w="1349" w:type="dxa"/>
          </w:tcPr>
          <w:p w14:paraId="52A3D7EF" w14:textId="77777777" w:rsidR="007E01E5" w:rsidRDefault="007E01E5" w:rsidP="009C6F5A"/>
        </w:tc>
      </w:tr>
      <w:tr w:rsidR="007E01E5" w14:paraId="65FAD53B" w14:textId="77777777" w:rsidTr="009C6F5A">
        <w:tc>
          <w:tcPr>
            <w:tcW w:w="1858" w:type="dxa"/>
          </w:tcPr>
          <w:p w14:paraId="75D68348" w14:textId="77777777" w:rsidR="007E01E5" w:rsidRDefault="007E01E5" w:rsidP="009C6F5A">
            <w:r>
              <w:t>tid</w:t>
            </w:r>
          </w:p>
        </w:tc>
        <w:tc>
          <w:tcPr>
            <w:tcW w:w="1858" w:type="dxa"/>
          </w:tcPr>
          <w:p w14:paraId="41775538" w14:textId="77777777" w:rsidR="007E01E5" w:rsidRDefault="001B1B9B" w:rsidP="009C6F5A">
            <w:hyperlink w:anchor="TidInomDygnet">
              <w:r w:rsidR="007E01E5">
                <w:rPr>
                  <w:rStyle w:val="Hyperlnk"/>
                </w:rPr>
                <w:t>TidInomDygnet</w:t>
              </w:r>
            </w:hyperlink>
          </w:p>
        </w:tc>
        <w:tc>
          <w:tcPr>
            <w:tcW w:w="820" w:type="dxa"/>
          </w:tcPr>
          <w:p w14:paraId="1A0D2D1F" w14:textId="77777777" w:rsidR="007E01E5" w:rsidRDefault="007E01E5" w:rsidP="009C6F5A">
            <w:r>
              <w:t>1..1</w:t>
            </w:r>
          </w:p>
        </w:tc>
        <w:tc>
          <w:tcPr>
            <w:tcW w:w="3402" w:type="dxa"/>
          </w:tcPr>
          <w:p w14:paraId="0688C7B2" w14:textId="77777777" w:rsidR="007E01E5" w:rsidRDefault="007E01E5" w:rsidP="009C6F5A">
            <w:r>
              <w:t>Den tid eller det tillfälle under dygnet när läkemedlet ska intas eller appliceras.</w:t>
            </w:r>
          </w:p>
        </w:tc>
        <w:tc>
          <w:tcPr>
            <w:tcW w:w="1349" w:type="dxa"/>
          </w:tcPr>
          <w:p w14:paraId="4861AB70" w14:textId="77777777" w:rsidR="007E01E5" w:rsidRDefault="007E01E5" w:rsidP="009C6F5A"/>
        </w:tc>
      </w:tr>
      <w:tr w:rsidR="007E01E5" w14:paraId="7002070C" w14:textId="77777777" w:rsidTr="009C6F5A">
        <w:tc>
          <w:tcPr>
            <w:tcW w:w="1858" w:type="dxa"/>
          </w:tcPr>
          <w:p w14:paraId="62D327B3" w14:textId="77777777" w:rsidR="007E01E5" w:rsidRDefault="007E01E5" w:rsidP="009C6F5A">
            <w:r>
              <w:t>dagIPeriod</w:t>
            </w:r>
          </w:p>
        </w:tc>
        <w:tc>
          <w:tcPr>
            <w:tcW w:w="1858" w:type="dxa"/>
          </w:tcPr>
          <w:p w14:paraId="59A6F41D" w14:textId="77777777" w:rsidR="007E01E5" w:rsidRDefault="007E01E5" w:rsidP="009C6F5A">
            <w:r>
              <w:t>int</w:t>
            </w:r>
          </w:p>
        </w:tc>
        <w:tc>
          <w:tcPr>
            <w:tcW w:w="820" w:type="dxa"/>
          </w:tcPr>
          <w:p w14:paraId="74EFE090" w14:textId="77777777" w:rsidR="007E01E5" w:rsidRDefault="007E01E5" w:rsidP="009C6F5A">
            <w:r>
              <w:t>0..1</w:t>
            </w:r>
          </w:p>
        </w:tc>
        <w:tc>
          <w:tcPr>
            <w:tcW w:w="3402" w:type="dxa"/>
          </w:tcPr>
          <w:p w14:paraId="3186E0F6" w14:textId="77777777" w:rsidR="007E01E5" w:rsidRDefault="007E01E5" w:rsidP="009C6F5A">
            <w:r>
              <w:t>Dag i perioden när intag skall ske.</w:t>
            </w:r>
          </w:p>
        </w:tc>
        <w:tc>
          <w:tcPr>
            <w:tcW w:w="1349" w:type="dxa"/>
          </w:tcPr>
          <w:p w14:paraId="1E70FF62" w14:textId="77777777" w:rsidR="007E01E5" w:rsidRDefault="007E01E5" w:rsidP="009C6F5A"/>
        </w:tc>
      </w:tr>
    </w:tbl>
    <w:p w14:paraId="410D6A7C" w14:textId="77777777" w:rsidR="00C50144" w:rsidRDefault="00C50144" w:rsidP="00C50144"/>
    <w:p w14:paraId="3ABAFC33" w14:textId="77777777" w:rsidR="00C50144" w:rsidRDefault="00C50144" w:rsidP="00C50144">
      <w:pPr>
        <w:pStyle w:val="Rubrik41"/>
      </w:pPr>
      <w:bookmarkStart w:id="1124" w:name="TidInomDygnet"/>
      <w:r>
        <w:t> TidInomDygnet</w:t>
      </w:r>
      <w:bookmarkEnd w:id="112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0079018E" w14:textId="77777777" w:rsidTr="009C6F5A">
        <w:tc>
          <w:tcPr>
            <w:tcW w:w="1858" w:type="dxa"/>
            <w:shd w:val="clear" w:color="auto" w:fill="4F81BD" w:themeFill="accent1"/>
          </w:tcPr>
          <w:p w14:paraId="47E201BE"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4469A6CC"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2430B29C"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7B40BD9F"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7DB76A61" w14:textId="77777777" w:rsidR="007E01E5" w:rsidRDefault="007E01E5" w:rsidP="009C6F5A">
            <w:pPr>
              <w:rPr>
                <w:b/>
                <w:bCs/>
                <w:color w:val="FFFFFF" w:themeColor="background1"/>
              </w:rPr>
            </w:pPr>
            <w:r>
              <w:rPr>
                <w:b/>
                <w:bCs/>
                <w:color w:val="FFFFFF" w:themeColor="background1"/>
              </w:rPr>
              <w:t>Fältlängder</w:t>
            </w:r>
          </w:p>
        </w:tc>
      </w:tr>
      <w:tr w:rsidR="007E01E5" w14:paraId="58F513D2" w14:textId="77777777" w:rsidTr="009C6F5A">
        <w:tc>
          <w:tcPr>
            <w:tcW w:w="1858" w:type="dxa"/>
          </w:tcPr>
          <w:p w14:paraId="3D3D50DE" w14:textId="77777777" w:rsidR="007E01E5" w:rsidRDefault="007E01E5" w:rsidP="009C6F5A">
            <w:r>
              <w:t>handelse</w:t>
            </w:r>
          </w:p>
        </w:tc>
        <w:tc>
          <w:tcPr>
            <w:tcW w:w="1858" w:type="dxa"/>
          </w:tcPr>
          <w:p w14:paraId="74543BE6" w14:textId="77777777" w:rsidR="007E01E5" w:rsidRDefault="001B1B9B" w:rsidP="009C6F5A">
            <w:hyperlink w:anchor="Handelse">
              <w:r w:rsidR="007E01E5">
                <w:rPr>
                  <w:rStyle w:val="Hyperlnk"/>
                </w:rPr>
                <w:t>Handelse</w:t>
              </w:r>
            </w:hyperlink>
          </w:p>
        </w:tc>
        <w:tc>
          <w:tcPr>
            <w:tcW w:w="820" w:type="dxa"/>
          </w:tcPr>
          <w:p w14:paraId="5E8AD765" w14:textId="77777777" w:rsidR="007E01E5" w:rsidRDefault="007E01E5" w:rsidP="009C6F5A">
            <w:r>
              <w:t>0..1</w:t>
            </w:r>
          </w:p>
        </w:tc>
        <w:tc>
          <w:tcPr>
            <w:tcW w:w="3402" w:type="dxa"/>
          </w:tcPr>
          <w:p w14:paraId="0F762CAA" w14:textId="77777777" w:rsidR="007E01E5" w:rsidRDefault="007E01E5" w:rsidP="009C6F5A">
            <w:r>
              <w:t>Eventuell händelse. Får endast anges för ordinerad dosering.</w:t>
            </w:r>
          </w:p>
        </w:tc>
        <w:tc>
          <w:tcPr>
            <w:tcW w:w="1349" w:type="dxa"/>
          </w:tcPr>
          <w:p w14:paraId="439C299C" w14:textId="77777777" w:rsidR="007E01E5" w:rsidRDefault="007E01E5" w:rsidP="009C6F5A"/>
        </w:tc>
      </w:tr>
      <w:tr w:rsidR="007E01E5" w14:paraId="47C773F1" w14:textId="77777777" w:rsidTr="009C6F5A">
        <w:tc>
          <w:tcPr>
            <w:tcW w:w="1858" w:type="dxa"/>
          </w:tcPr>
          <w:p w14:paraId="4D064A70" w14:textId="77777777" w:rsidR="007E01E5" w:rsidRDefault="007E01E5" w:rsidP="009C6F5A">
            <w:r>
              <w:t>klockslag</w:t>
            </w:r>
          </w:p>
        </w:tc>
        <w:tc>
          <w:tcPr>
            <w:tcW w:w="1858" w:type="dxa"/>
          </w:tcPr>
          <w:p w14:paraId="05627ACA" w14:textId="77777777" w:rsidR="007E01E5" w:rsidRDefault="001B1B9B" w:rsidP="009C6F5A">
            <w:hyperlink w:anchor="Klockslag">
              <w:r w:rsidR="007E01E5">
                <w:rPr>
                  <w:rStyle w:val="Hyperlnk"/>
                </w:rPr>
                <w:t>Klockslag</w:t>
              </w:r>
            </w:hyperlink>
          </w:p>
        </w:tc>
        <w:tc>
          <w:tcPr>
            <w:tcW w:w="820" w:type="dxa"/>
          </w:tcPr>
          <w:p w14:paraId="2E0D5187" w14:textId="77777777" w:rsidR="007E01E5" w:rsidRDefault="007E01E5" w:rsidP="009C6F5A">
            <w:r>
              <w:t>0..1</w:t>
            </w:r>
          </w:p>
        </w:tc>
        <w:tc>
          <w:tcPr>
            <w:tcW w:w="3402" w:type="dxa"/>
          </w:tcPr>
          <w:p w14:paraId="4FFD8015" w14:textId="77777777" w:rsidR="007E01E5" w:rsidRDefault="007E01E5" w:rsidP="009C6F5A">
            <w:r>
              <w:t>Eventuellt klockslag.</w:t>
            </w:r>
          </w:p>
        </w:tc>
        <w:tc>
          <w:tcPr>
            <w:tcW w:w="1349" w:type="dxa"/>
          </w:tcPr>
          <w:p w14:paraId="4B278FE0" w14:textId="77777777" w:rsidR="007E01E5" w:rsidRDefault="007E01E5" w:rsidP="009C6F5A"/>
        </w:tc>
      </w:tr>
    </w:tbl>
    <w:p w14:paraId="3BBAA923" w14:textId="77777777" w:rsidR="00C50144" w:rsidRDefault="00C50144" w:rsidP="00C50144"/>
    <w:p w14:paraId="02F772EB" w14:textId="77777777" w:rsidR="00C50144" w:rsidRDefault="00C50144" w:rsidP="00C50144">
      <w:pPr>
        <w:pStyle w:val="Rubrik41"/>
      </w:pPr>
      <w:bookmarkStart w:id="1125" w:name="Klockslag"/>
      <w:r>
        <w:t> Klockslag</w:t>
      </w:r>
      <w:bookmarkEnd w:id="112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48DD2308" w14:textId="77777777" w:rsidTr="009C6F5A">
        <w:tc>
          <w:tcPr>
            <w:tcW w:w="1858" w:type="dxa"/>
            <w:shd w:val="clear" w:color="auto" w:fill="4F81BD" w:themeFill="accent1"/>
          </w:tcPr>
          <w:p w14:paraId="02720DE8"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6C8C28BD"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5803C1FD"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2335E3E6"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6574B1FD" w14:textId="77777777" w:rsidR="007E01E5" w:rsidRDefault="007E01E5" w:rsidP="009C6F5A">
            <w:pPr>
              <w:rPr>
                <w:b/>
                <w:bCs/>
                <w:color w:val="FFFFFF" w:themeColor="background1"/>
              </w:rPr>
            </w:pPr>
            <w:r>
              <w:rPr>
                <w:b/>
                <w:bCs/>
                <w:color w:val="FFFFFF" w:themeColor="background1"/>
              </w:rPr>
              <w:t>Fältlängder</w:t>
            </w:r>
          </w:p>
        </w:tc>
      </w:tr>
      <w:tr w:rsidR="007E01E5" w14:paraId="6A8CD0AE" w14:textId="77777777" w:rsidTr="009C6F5A">
        <w:tc>
          <w:tcPr>
            <w:tcW w:w="1858" w:type="dxa"/>
          </w:tcPr>
          <w:p w14:paraId="6695C7DD" w14:textId="77777777" w:rsidR="007E01E5" w:rsidRDefault="007E01E5" w:rsidP="009C6F5A">
            <w:r>
              <w:lastRenderedPageBreak/>
              <w:t>minut</w:t>
            </w:r>
          </w:p>
        </w:tc>
        <w:tc>
          <w:tcPr>
            <w:tcW w:w="1858" w:type="dxa"/>
          </w:tcPr>
          <w:p w14:paraId="1B2160F3" w14:textId="77777777" w:rsidR="007E01E5" w:rsidRDefault="007E01E5" w:rsidP="009C6F5A">
            <w:r>
              <w:t>int</w:t>
            </w:r>
          </w:p>
        </w:tc>
        <w:tc>
          <w:tcPr>
            <w:tcW w:w="820" w:type="dxa"/>
          </w:tcPr>
          <w:p w14:paraId="6A9100D3" w14:textId="77777777" w:rsidR="007E01E5" w:rsidRDefault="007E01E5" w:rsidP="009C6F5A">
            <w:r>
              <w:t>0..1</w:t>
            </w:r>
          </w:p>
        </w:tc>
        <w:tc>
          <w:tcPr>
            <w:tcW w:w="3402" w:type="dxa"/>
          </w:tcPr>
          <w:p w14:paraId="57D9817B" w14:textId="77777777" w:rsidR="007E01E5" w:rsidRDefault="007E01E5" w:rsidP="009C6F5A">
            <w:r>
              <w:t>Minut inom timme. 0 måste anges vid förskriven dosering.</w:t>
            </w:r>
          </w:p>
        </w:tc>
        <w:tc>
          <w:tcPr>
            <w:tcW w:w="1349" w:type="dxa"/>
          </w:tcPr>
          <w:p w14:paraId="4E493BED" w14:textId="77777777" w:rsidR="007E01E5" w:rsidRDefault="007E01E5" w:rsidP="009C6F5A"/>
        </w:tc>
      </w:tr>
      <w:tr w:rsidR="007E01E5" w14:paraId="3CD39368" w14:textId="77777777" w:rsidTr="009C6F5A">
        <w:tc>
          <w:tcPr>
            <w:tcW w:w="1858" w:type="dxa"/>
          </w:tcPr>
          <w:p w14:paraId="372E9E65" w14:textId="77777777" w:rsidR="007E01E5" w:rsidRDefault="007E01E5" w:rsidP="009C6F5A">
            <w:r>
              <w:t>timme</w:t>
            </w:r>
          </w:p>
        </w:tc>
        <w:tc>
          <w:tcPr>
            <w:tcW w:w="1858" w:type="dxa"/>
          </w:tcPr>
          <w:p w14:paraId="127F53D9" w14:textId="77777777" w:rsidR="007E01E5" w:rsidRDefault="007E01E5" w:rsidP="009C6F5A">
            <w:r>
              <w:t>int</w:t>
            </w:r>
          </w:p>
        </w:tc>
        <w:tc>
          <w:tcPr>
            <w:tcW w:w="820" w:type="dxa"/>
          </w:tcPr>
          <w:p w14:paraId="39C0666D" w14:textId="77777777" w:rsidR="007E01E5" w:rsidRDefault="007E01E5" w:rsidP="009C6F5A">
            <w:r>
              <w:t>1..1</w:t>
            </w:r>
          </w:p>
        </w:tc>
        <w:tc>
          <w:tcPr>
            <w:tcW w:w="3402" w:type="dxa"/>
          </w:tcPr>
          <w:p w14:paraId="25263F16" w14:textId="77777777" w:rsidR="007E01E5" w:rsidRDefault="007E01E5" w:rsidP="009C6F5A">
            <w:r>
              <w:t>Timme inom dygnet.</w:t>
            </w:r>
          </w:p>
        </w:tc>
        <w:tc>
          <w:tcPr>
            <w:tcW w:w="1349" w:type="dxa"/>
          </w:tcPr>
          <w:p w14:paraId="474F0084" w14:textId="77777777" w:rsidR="007E01E5" w:rsidRDefault="007E01E5" w:rsidP="009C6F5A"/>
        </w:tc>
      </w:tr>
    </w:tbl>
    <w:p w14:paraId="08FAC188" w14:textId="77777777" w:rsidR="00C50144" w:rsidRDefault="00C50144" w:rsidP="00C50144"/>
    <w:p w14:paraId="16DF2F1D" w14:textId="77777777" w:rsidR="00C50144" w:rsidRDefault="00C50144" w:rsidP="00C50144">
      <w:pPr>
        <w:pStyle w:val="Rubrik41"/>
      </w:pPr>
      <w:bookmarkStart w:id="1126" w:name="Handelse"/>
      <w:r>
        <w:t> Handelse</w:t>
      </w:r>
      <w:bookmarkEnd w:id="112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26D117E7" w14:textId="77777777" w:rsidTr="009C6F5A">
        <w:tc>
          <w:tcPr>
            <w:tcW w:w="1858" w:type="dxa"/>
            <w:shd w:val="clear" w:color="auto" w:fill="4F81BD" w:themeFill="accent1"/>
          </w:tcPr>
          <w:p w14:paraId="49B92EEE"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604A441D"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1C23FCB5"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2BA25C02"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0EB091AB" w14:textId="77777777" w:rsidR="007E01E5" w:rsidRDefault="007E01E5" w:rsidP="009C6F5A">
            <w:pPr>
              <w:rPr>
                <w:b/>
                <w:bCs/>
                <w:color w:val="FFFFFF" w:themeColor="background1"/>
              </w:rPr>
            </w:pPr>
            <w:r>
              <w:rPr>
                <w:b/>
                <w:bCs/>
                <w:color w:val="FFFFFF" w:themeColor="background1"/>
              </w:rPr>
              <w:t>Fältlängder</w:t>
            </w:r>
          </w:p>
        </w:tc>
      </w:tr>
      <w:tr w:rsidR="007E01E5" w14:paraId="086AD73A" w14:textId="77777777" w:rsidTr="009C6F5A">
        <w:tc>
          <w:tcPr>
            <w:tcW w:w="1858" w:type="dxa"/>
          </w:tcPr>
          <w:p w14:paraId="3E8EB709" w14:textId="77777777" w:rsidR="007E01E5" w:rsidRDefault="007E01E5" w:rsidP="009C6F5A">
            <w:r>
              <w:t>beskrivning</w:t>
            </w:r>
          </w:p>
        </w:tc>
        <w:tc>
          <w:tcPr>
            <w:tcW w:w="1858" w:type="dxa"/>
          </w:tcPr>
          <w:p w14:paraId="04109E01" w14:textId="77777777" w:rsidR="007E01E5" w:rsidRDefault="007E01E5" w:rsidP="009C6F5A">
            <w:r>
              <w:t>string</w:t>
            </w:r>
          </w:p>
        </w:tc>
        <w:tc>
          <w:tcPr>
            <w:tcW w:w="820" w:type="dxa"/>
          </w:tcPr>
          <w:p w14:paraId="0C8A35A7" w14:textId="77777777" w:rsidR="007E01E5" w:rsidRDefault="007E01E5" w:rsidP="009C6F5A">
            <w:r>
              <w:t>1..1</w:t>
            </w:r>
          </w:p>
        </w:tc>
        <w:tc>
          <w:tcPr>
            <w:tcW w:w="3402" w:type="dxa"/>
          </w:tcPr>
          <w:p w14:paraId="2D38FE5E" w14:textId="77777777" w:rsidR="007E01E5" w:rsidRDefault="007E01E5" w:rsidP="009C6F5A">
            <w:r>
              <w:t>Beskrivning av händelsen.</w:t>
            </w:r>
          </w:p>
        </w:tc>
        <w:tc>
          <w:tcPr>
            <w:tcW w:w="1349" w:type="dxa"/>
          </w:tcPr>
          <w:p w14:paraId="7E83268C" w14:textId="77777777" w:rsidR="007E01E5" w:rsidRDefault="007E01E5" w:rsidP="009C6F5A">
            <w:r>
              <w:t>1..50</w:t>
            </w:r>
          </w:p>
        </w:tc>
      </w:tr>
    </w:tbl>
    <w:p w14:paraId="4F959B0A" w14:textId="77777777" w:rsidR="00C50144" w:rsidRDefault="00C50144" w:rsidP="00C50144"/>
    <w:p w14:paraId="3969B67C" w14:textId="77777777" w:rsidR="00C50144" w:rsidRDefault="00C50144" w:rsidP="00C50144">
      <w:pPr>
        <w:pStyle w:val="Rubrik41"/>
      </w:pPr>
      <w:bookmarkStart w:id="1127" w:name="Intervall"/>
      <w:r>
        <w:t> Intervall</w:t>
      </w:r>
      <w:bookmarkEnd w:id="112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3F19DC13" w14:textId="77777777" w:rsidTr="009C6F5A">
        <w:tc>
          <w:tcPr>
            <w:tcW w:w="1858" w:type="dxa"/>
            <w:shd w:val="clear" w:color="auto" w:fill="4F81BD" w:themeFill="accent1"/>
          </w:tcPr>
          <w:p w14:paraId="171C5268"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34921BE0"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64443947"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28563345"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0DF9B177" w14:textId="77777777" w:rsidR="007E01E5" w:rsidRDefault="007E01E5" w:rsidP="009C6F5A">
            <w:pPr>
              <w:rPr>
                <w:b/>
                <w:bCs/>
                <w:color w:val="FFFFFF" w:themeColor="background1"/>
              </w:rPr>
            </w:pPr>
            <w:r>
              <w:rPr>
                <w:b/>
                <w:bCs/>
                <w:color w:val="FFFFFF" w:themeColor="background1"/>
              </w:rPr>
              <w:t>Fältlängder</w:t>
            </w:r>
          </w:p>
        </w:tc>
      </w:tr>
      <w:tr w:rsidR="007E01E5" w14:paraId="73E8C40C" w14:textId="77777777" w:rsidTr="009C6F5A">
        <w:tc>
          <w:tcPr>
            <w:tcW w:w="1858" w:type="dxa"/>
          </w:tcPr>
          <w:p w14:paraId="5E1CA76E" w14:textId="77777777" w:rsidR="007E01E5" w:rsidRDefault="007E01E5" w:rsidP="009C6F5A">
            <w:r>
              <w:t>max</w:t>
            </w:r>
          </w:p>
        </w:tc>
        <w:tc>
          <w:tcPr>
            <w:tcW w:w="1858" w:type="dxa"/>
          </w:tcPr>
          <w:p w14:paraId="0C5021B2" w14:textId="77777777" w:rsidR="007E01E5" w:rsidRDefault="001B1B9B" w:rsidP="009C6F5A">
            <w:hyperlink w:anchor="NumerisktVarde">
              <w:r w:rsidR="007E01E5">
                <w:rPr>
                  <w:rStyle w:val="Hyperlnk"/>
                </w:rPr>
                <w:t>NumerisktVarde</w:t>
              </w:r>
            </w:hyperlink>
          </w:p>
        </w:tc>
        <w:tc>
          <w:tcPr>
            <w:tcW w:w="820" w:type="dxa"/>
          </w:tcPr>
          <w:p w14:paraId="7929715E" w14:textId="77777777" w:rsidR="007E01E5" w:rsidRDefault="007E01E5" w:rsidP="009C6F5A">
            <w:r>
              <w:t>0..1</w:t>
            </w:r>
          </w:p>
        </w:tc>
        <w:tc>
          <w:tcPr>
            <w:tcW w:w="3402" w:type="dxa"/>
          </w:tcPr>
          <w:p w14:paraId="45EF1CD5" w14:textId="77777777" w:rsidR="007E01E5" w:rsidRDefault="007E01E5" w:rsidP="009C6F5A">
            <w:r>
              <w:t>Intervallets maxvärde. Vid förskriven dosering ska max vara lika med min.</w:t>
            </w:r>
          </w:p>
        </w:tc>
        <w:tc>
          <w:tcPr>
            <w:tcW w:w="1349" w:type="dxa"/>
          </w:tcPr>
          <w:p w14:paraId="0131F09F" w14:textId="77777777" w:rsidR="007E01E5" w:rsidRDefault="007E01E5" w:rsidP="009C6F5A"/>
        </w:tc>
      </w:tr>
      <w:tr w:rsidR="007E01E5" w14:paraId="0E1CA601" w14:textId="77777777" w:rsidTr="009C6F5A">
        <w:tc>
          <w:tcPr>
            <w:tcW w:w="1858" w:type="dxa"/>
          </w:tcPr>
          <w:p w14:paraId="43B5FAB8" w14:textId="77777777" w:rsidR="007E01E5" w:rsidRDefault="007E01E5" w:rsidP="009C6F5A">
            <w:r>
              <w:t>min</w:t>
            </w:r>
          </w:p>
        </w:tc>
        <w:tc>
          <w:tcPr>
            <w:tcW w:w="1858" w:type="dxa"/>
          </w:tcPr>
          <w:p w14:paraId="37603B89" w14:textId="77777777" w:rsidR="007E01E5" w:rsidRDefault="001B1B9B" w:rsidP="009C6F5A">
            <w:hyperlink w:anchor="NumerisktVarde">
              <w:r w:rsidR="007E01E5">
                <w:rPr>
                  <w:rStyle w:val="Hyperlnk"/>
                </w:rPr>
                <w:t>NumerisktVarde</w:t>
              </w:r>
            </w:hyperlink>
          </w:p>
        </w:tc>
        <w:tc>
          <w:tcPr>
            <w:tcW w:w="820" w:type="dxa"/>
          </w:tcPr>
          <w:p w14:paraId="01D8D6AF" w14:textId="77777777" w:rsidR="007E01E5" w:rsidRDefault="007E01E5" w:rsidP="009C6F5A">
            <w:r>
              <w:t>1..1</w:t>
            </w:r>
          </w:p>
        </w:tc>
        <w:tc>
          <w:tcPr>
            <w:tcW w:w="3402" w:type="dxa"/>
          </w:tcPr>
          <w:p w14:paraId="76B097DE" w14:textId="77777777" w:rsidR="007E01E5" w:rsidRDefault="007E01E5" w:rsidP="009C6F5A">
            <w:r>
              <w:t>Intervallets minvärde. Vid förskriven dosering ska max vara lika med min.</w:t>
            </w:r>
          </w:p>
        </w:tc>
        <w:tc>
          <w:tcPr>
            <w:tcW w:w="1349" w:type="dxa"/>
          </w:tcPr>
          <w:p w14:paraId="6FBF0480" w14:textId="77777777" w:rsidR="007E01E5" w:rsidRDefault="007E01E5" w:rsidP="009C6F5A"/>
        </w:tc>
      </w:tr>
    </w:tbl>
    <w:p w14:paraId="0AC81021" w14:textId="77777777" w:rsidR="00C50144" w:rsidRDefault="00C50144" w:rsidP="00C50144"/>
    <w:p w14:paraId="381F6A60" w14:textId="77777777" w:rsidR="00C50144" w:rsidRDefault="00C50144" w:rsidP="00C50144">
      <w:pPr>
        <w:pStyle w:val="Rubrik41"/>
      </w:pPr>
      <w:bookmarkStart w:id="1128" w:name="NumerisktVarde"/>
      <w:r>
        <w:t> NumerisktVarde</w:t>
      </w:r>
      <w:bookmarkEnd w:id="112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179CCDA5" w14:textId="77777777" w:rsidTr="009C6F5A">
        <w:tc>
          <w:tcPr>
            <w:tcW w:w="1858" w:type="dxa"/>
            <w:shd w:val="clear" w:color="auto" w:fill="4F81BD" w:themeFill="accent1"/>
          </w:tcPr>
          <w:p w14:paraId="12EABB04"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52154392"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14CE1DF2"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425F8197"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64FB4BEE" w14:textId="77777777" w:rsidR="007E01E5" w:rsidRDefault="007E01E5" w:rsidP="009C6F5A">
            <w:pPr>
              <w:rPr>
                <w:b/>
                <w:bCs/>
                <w:color w:val="FFFFFF" w:themeColor="background1"/>
              </w:rPr>
            </w:pPr>
            <w:r>
              <w:rPr>
                <w:b/>
                <w:bCs/>
                <w:color w:val="FFFFFF" w:themeColor="background1"/>
              </w:rPr>
              <w:t>Fältlängder</w:t>
            </w:r>
          </w:p>
        </w:tc>
      </w:tr>
      <w:tr w:rsidR="007E01E5" w:rsidRPr="0038015E" w14:paraId="4581D23E" w14:textId="77777777" w:rsidTr="009C6F5A">
        <w:tc>
          <w:tcPr>
            <w:tcW w:w="9287" w:type="dxa"/>
            <w:gridSpan w:val="5"/>
          </w:tcPr>
          <w:p w14:paraId="7589E0CB" w14:textId="77777777" w:rsidR="007E01E5" w:rsidRDefault="007E01E5" w:rsidP="009C6F5A">
            <w:r>
              <w:rPr>
                <w:i/>
              </w:rPr>
              <w:t>Skicka in ett av följande element:</w:t>
            </w:r>
          </w:p>
        </w:tc>
      </w:tr>
      <w:tr w:rsidR="007E01E5" w14:paraId="2FA9B2DC" w14:textId="77777777" w:rsidTr="009C6F5A">
        <w:tc>
          <w:tcPr>
            <w:tcW w:w="1858" w:type="dxa"/>
          </w:tcPr>
          <w:p w14:paraId="206B702A" w14:textId="77777777" w:rsidR="007E01E5" w:rsidRDefault="007E01E5" w:rsidP="009C6F5A">
            <w:r>
              <w:t>decimaltal</w:t>
            </w:r>
          </w:p>
        </w:tc>
        <w:tc>
          <w:tcPr>
            <w:tcW w:w="1858" w:type="dxa"/>
          </w:tcPr>
          <w:p w14:paraId="54BAB45A" w14:textId="77777777" w:rsidR="007E01E5" w:rsidRDefault="001B1B9B" w:rsidP="009C6F5A">
            <w:hyperlink w:anchor="decimaltal">
              <w:r w:rsidR="007E01E5">
                <w:rPr>
                  <w:rStyle w:val="Hyperlnk"/>
                </w:rPr>
                <w:t>decimaltal</w:t>
              </w:r>
            </w:hyperlink>
          </w:p>
        </w:tc>
        <w:tc>
          <w:tcPr>
            <w:tcW w:w="820" w:type="dxa"/>
          </w:tcPr>
          <w:p w14:paraId="19A5CA46" w14:textId="77777777" w:rsidR="007E01E5" w:rsidRDefault="007E01E5" w:rsidP="009C6F5A">
            <w:r>
              <w:t>1..1</w:t>
            </w:r>
          </w:p>
        </w:tc>
        <w:tc>
          <w:tcPr>
            <w:tcW w:w="3402" w:type="dxa"/>
          </w:tcPr>
          <w:p w14:paraId="084D9049" w14:textId="77777777" w:rsidR="007E01E5" w:rsidRDefault="007E01E5" w:rsidP="009C6F5A">
            <w:r>
              <w:t>Del av val. Decimaltalsangivelse av numeriskt värde.</w:t>
            </w:r>
          </w:p>
        </w:tc>
        <w:tc>
          <w:tcPr>
            <w:tcW w:w="1349" w:type="dxa"/>
          </w:tcPr>
          <w:p w14:paraId="22A5047B" w14:textId="77777777" w:rsidR="007E01E5" w:rsidRDefault="007E01E5" w:rsidP="009C6F5A"/>
        </w:tc>
      </w:tr>
      <w:tr w:rsidR="007E01E5" w14:paraId="70BC7D67" w14:textId="77777777" w:rsidTr="009C6F5A">
        <w:tc>
          <w:tcPr>
            <w:tcW w:w="1858" w:type="dxa"/>
          </w:tcPr>
          <w:p w14:paraId="1C3F6309" w14:textId="77777777" w:rsidR="007E01E5" w:rsidRDefault="007E01E5" w:rsidP="009C6F5A">
            <w:r>
              <w:t>braktal</w:t>
            </w:r>
          </w:p>
        </w:tc>
        <w:tc>
          <w:tcPr>
            <w:tcW w:w="1858" w:type="dxa"/>
          </w:tcPr>
          <w:p w14:paraId="46C72430" w14:textId="77777777" w:rsidR="007E01E5" w:rsidRDefault="001B1B9B" w:rsidP="009C6F5A">
            <w:hyperlink w:anchor="Braktal">
              <w:r w:rsidR="007E01E5">
                <w:rPr>
                  <w:rStyle w:val="Hyperlnk"/>
                </w:rPr>
                <w:t>Braktal</w:t>
              </w:r>
            </w:hyperlink>
          </w:p>
        </w:tc>
        <w:tc>
          <w:tcPr>
            <w:tcW w:w="820" w:type="dxa"/>
          </w:tcPr>
          <w:p w14:paraId="60C4300F" w14:textId="77777777" w:rsidR="007E01E5" w:rsidRDefault="007E01E5" w:rsidP="009C6F5A">
            <w:r>
              <w:t>1..1</w:t>
            </w:r>
          </w:p>
        </w:tc>
        <w:tc>
          <w:tcPr>
            <w:tcW w:w="3402" w:type="dxa"/>
          </w:tcPr>
          <w:p w14:paraId="61749B7E" w14:textId="77777777" w:rsidR="007E01E5" w:rsidRDefault="007E01E5" w:rsidP="009C6F5A">
            <w:r>
              <w:t>Del av val. Bråktalsangivelse för numeriskt värde. Får endast anges vid ordinerad dosering.</w:t>
            </w:r>
          </w:p>
        </w:tc>
        <w:tc>
          <w:tcPr>
            <w:tcW w:w="1349" w:type="dxa"/>
          </w:tcPr>
          <w:p w14:paraId="517E2E21" w14:textId="77777777" w:rsidR="007E01E5" w:rsidRDefault="007E01E5" w:rsidP="009C6F5A"/>
        </w:tc>
      </w:tr>
    </w:tbl>
    <w:p w14:paraId="05E588A1" w14:textId="77777777" w:rsidR="00C50144" w:rsidRDefault="00C50144" w:rsidP="00C50144"/>
    <w:p w14:paraId="51B73C90" w14:textId="77777777" w:rsidR="00C50144" w:rsidRDefault="00C50144" w:rsidP="00C50144">
      <w:pPr>
        <w:pStyle w:val="Rubrik41"/>
      </w:pPr>
      <w:bookmarkStart w:id="1129" w:name="Braktal"/>
      <w:r>
        <w:t> Braktal</w:t>
      </w:r>
      <w:bookmarkEnd w:id="112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7A361C9B" w14:textId="77777777" w:rsidTr="009C6F5A">
        <w:tc>
          <w:tcPr>
            <w:tcW w:w="1858" w:type="dxa"/>
            <w:shd w:val="clear" w:color="auto" w:fill="4F81BD" w:themeFill="accent1"/>
          </w:tcPr>
          <w:p w14:paraId="1B8D0897"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0C8F3764"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6D4CA315"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30195FD4"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587E23F4" w14:textId="77777777" w:rsidR="007E01E5" w:rsidRDefault="007E01E5" w:rsidP="009C6F5A">
            <w:pPr>
              <w:rPr>
                <w:b/>
                <w:bCs/>
                <w:color w:val="FFFFFF" w:themeColor="background1"/>
              </w:rPr>
            </w:pPr>
            <w:r>
              <w:rPr>
                <w:b/>
                <w:bCs/>
                <w:color w:val="FFFFFF" w:themeColor="background1"/>
              </w:rPr>
              <w:t>Fältlängder</w:t>
            </w:r>
          </w:p>
        </w:tc>
      </w:tr>
      <w:tr w:rsidR="007E01E5" w14:paraId="45934A96" w14:textId="77777777" w:rsidTr="009C6F5A">
        <w:tc>
          <w:tcPr>
            <w:tcW w:w="1858" w:type="dxa"/>
          </w:tcPr>
          <w:p w14:paraId="08F465C4" w14:textId="77777777" w:rsidR="007E01E5" w:rsidRDefault="007E01E5" w:rsidP="009C6F5A">
            <w:r>
              <w:t>taljare</w:t>
            </w:r>
          </w:p>
        </w:tc>
        <w:tc>
          <w:tcPr>
            <w:tcW w:w="1858" w:type="dxa"/>
          </w:tcPr>
          <w:p w14:paraId="22F0C2A2" w14:textId="77777777" w:rsidR="007E01E5" w:rsidRDefault="007E01E5" w:rsidP="009C6F5A">
            <w:r>
              <w:t>integer</w:t>
            </w:r>
          </w:p>
        </w:tc>
        <w:tc>
          <w:tcPr>
            <w:tcW w:w="820" w:type="dxa"/>
          </w:tcPr>
          <w:p w14:paraId="09677DB2" w14:textId="77777777" w:rsidR="007E01E5" w:rsidRDefault="007E01E5" w:rsidP="009C6F5A">
            <w:r>
              <w:t>1..1</w:t>
            </w:r>
          </w:p>
        </w:tc>
        <w:tc>
          <w:tcPr>
            <w:tcW w:w="3402" w:type="dxa"/>
          </w:tcPr>
          <w:p w14:paraId="624DDC05" w14:textId="77777777" w:rsidR="007E01E5" w:rsidRDefault="007E01E5" w:rsidP="009C6F5A">
            <w:r>
              <w:t>Täljare i bråktal.</w:t>
            </w:r>
          </w:p>
        </w:tc>
        <w:tc>
          <w:tcPr>
            <w:tcW w:w="1349" w:type="dxa"/>
          </w:tcPr>
          <w:p w14:paraId="5FFE9B29" w14:textId="77777777" w:rsidR="007E01E5" w:rsidRDefault="007E01E5" w:rsidP="009C6F5A"/>
        </w:tc>
      </w:tr>
      <w:tr w:rsidR="007E01E5" w14:paraId="27A2D91F" w14:textId="77777777" w:rsidTr="009C6F5A">
        <w:tc>
          <w:tcPr>
            <w:tcW w:w="1858" w:type="dxa"/>
          </w:tcPr>
          <w:p w14:paraId="3EA13C67" w14:textId="77777777" w:rsidR="007E01E5" w:rsidRDefault="007E01E5" w:rsidP="009C6F5A">
            <w:r>
              <w:t>namnare</w:t>
            </w:r>
          </w:p>
        </w:tc>
        <w:tc>
          <w:tcPr>
            <w:tcW w:w="1858" w:type="dxa"/>
          </w:tcPr>
          <w:p w14:paraId="4A970213" w14:textId="77777777" w:rsidR="007E01E5" w:rsidRDefault="007E01E5" w:rsidP="009C6F5A">
            <w:r>
              <w:t>integer</w:t>
            </w:r>
          </w:p>
        </w:tc>
        <w:tc>
          <w:tcPr>
            <w:tcW w:w="820" w:type="dxa"/>
          </w:tcPr>
          <w:p w14:paraId="1E3777C2" w14:textId="77777777" w:rsidR="007E01E5" w:rsidRDefault="007E01E5" w:rsidP="009C6F5A">
            <w:r>
              <w:t>1..1</w:t>
            </w:r>
          </w:p>
        </w:tc>
        <w:tc>
          <w:tcPr>
            <w:tcW w:w="3402" w:type="dxa"/>
          </w:tcPr>
          <w:p w14:paraId="50FA13AF" w14:textId="77777777" w:rsidR="007E01E5" w:rsidRDefault="007E01E5" w:rsidP="009C6F5A">
            <w:r>
              <w:t>Nämnare i bråktal.</w:t>
            </w:r>
          </w:p>
        </w:tc>
        <w:tc>
          <w:tcPr>
            <w:tcW w:w="1349" w:type="dxa"/>
          </w:tcPr>
          <w:p w14:paraId="24D201FC" w14:textId="77777777" w:rsidR="007E01E5" w:rsidRDefault="007E01E5" w:rsidP="009C6F5A"/>
        </w:tc>
      </w:tr>
    </w:tbl>
    <w:p w14:paraId="3C1E19CB" w14:textId="77777777" w:rsidR="00C50144" w:rsidRDefault="00C50144" w:rsidP="00C50144"/>
    <w:p w14:paraId="69D0454E" w14:textId="77777777" w:rsidR="00C50144" w:rsidRDefault="00C50144" w:rsidP="00C50144">
      <w:pPr>
        <w:pStyle w:val="Rubrik41"/>
      </w:pPr>
      <w:bookmarkStart w:id="1130" w:name="veckodag"/>
      <w:r>
        <w:t> veckodag</w:t>
      </w:r>
      <w:bookmarkEnd w:id="113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7E01E5" w:rsidRPr="0038015E" w14:paraId="35B2E466" w14:textId="77777777" w:rsidTr="009C6F5A">
        <w:tc>
          <w:tcPr>
            <w:tcW w:w="283" w:type="dxa"/>
            <w:shd w:val="clear" w:color="auto" w:fill="4F81BD" w:themeFill="accent1"/>
          </w:tcPr>
          <w:p w14:paraId="42E35AAC" w14:textId="77777777" w:rsidR="007E01E5" w:rsidRDefault="007E01E5" w:rsidP="009C6F5A">
            <w:pPr>
              <w:rPr>
                <w:b/>
                <w:bCs/>
                <w:color w:val="FFFFFF" w:themeColor="background1"/>
              </w:rPr>
            </w:pPr>
            <w:r>
              <w:rPr>
                <w:b/>
                <w:bCs/>
                <w:color w:val="FFFFFF" w:themeColor="background1"/>
              </w:rPr>
              <w:t>Typ</w:t>
            </w:r>
          </w:p>
        </w:tc>
        <w:tc>
          <w:tcPr>
            <w:tcW w:w="849" w:type="dxa"/>
            <w:shd w:val="clear" w:color="auto" w:fill="4F81BD" w:themeFill="accent1"/>
          </w:tcPr>
          <w:p w14:paraId="271A4417" w14:textId="77777777" w:rsidR="007E01E5" w:rsidRDefault="007E01E5" w:rsidP="009C6F5A">
            <w:pPr>
              <w:rPr>
                <w:b/>
                <w:bCs/>
                <w:color w:val="FFFFFF" w:themeColor="background1"/>
              </w:rPr>
            </w:pPr>
            <w:r>
              <w:rPr>
                <w:b/>
                <w:bCs/>
                <w:color w:val="FFFFFF" w:themeColor="background1"/>
              </w:rPr>
              <w:t>Validering</w:t>
            </w:r>
          </w:p>
        </w:tc>
      </w:tr>
      <w:tr w:rsidR="007E01E5" w14:paraId="74711159" w14:textId="77777777" w:rsidTr="009C6F5A">
        <w:tc>
          <w:tcPr>
            <w:tcW w:w="100" w:type="dxa"/>
          </w:tcPr>
          <w:p w14:paraId="2AF0DFD1" w14:textId="77777777" w:rsidR="007E01E5" w:rsidRDefault="007E01E5" w:rsidP="009C6F5A">
            <w:r>
              <w:t>string</w:t>
            </w:r>
          </w:p>
        </w:tc>
        <w:tc>
          <w:tcPr>
            <w:tcW w:w="566" w:type="dxa"/>
          </w:tcPr>
          <w:p w14:paraId="75C728B1" w14:textId="77777777" w:rsidR="007E01E5" w:rsidRDefault="007E01E5" w:rsidP="009C6F5A">
            <w:r>
              <w:t>MANDAG TISDAG ONSDAG TORSDAG FREDAG LORDAG SONDAG</w:t>
            </w:r>
          </w:p>
        </w:tc>
      </w:tr>
    </w:tbl>
    <w:p w14:paraId="6985371E" w14:textId="77777777" w:rsidR="00C50144" w:rsidRDefault="00C50144" w:rsidP="00C50144"/>
    <w:p w14:paraId="36A07874" w14:textId="77777777" w:rsidR="00C50144" w:rsidRDefault="00C50144" w:rsidP="00C50144">
      <w:pPr>
        <w:pStyle w:val="Rubrik41"/>
      </w:pPr>
      <w:bookmarkStart w:id="1131" w:name="tidsenhet"/>
      <w:r>
        <w:t> tidsenhet</w:t>
      </w:r>
      <w:bookmarkEnd w:id="113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7E01E5" w:rsidRPr="0038015E" w14:paraId="1946EE74" w14:textId="77777777" w:rsidTr="009C6F5A">
        <w:tc>
          <w:tcPr>
            <w:tcW w:w="283" w:type="dxa"/>
            <w:shd w:val="clear" w:color="auto" w:fill="4F81BD" w:themeFill="accent1"/>
          </w:tcPr>
          <w:p w14:paraId="1BFEDB21" w14:textId="77777777" w:rsidR="007E01E5" w:rsidRDefault="007E01E5" w:rsidP="009C6F5A">
            <w:pPr>
              <w:rPr>
                <w:b/>
                <w:bCs/>
                <w:color w:val="FFFFFF" w:themeColor="background1"/>
              </w:rPr>
            </w:pPr>
            <w:r>
              <w:rPr>
                <w:b/>
                <w:bCs/>
                <w:color w:val="FFFFFF" w:themeColor="background1"/>
              </w:rPr>
              <w:t>Typ</w:t>
            </w:r>
          </w:p>
        </w:tc>
        <w:tc>
          <w:tcPr>
            <w:tcW w:w="849" w:type="dxa"/>
            <w:shd w:val="clear" w:color="auto" w:fill="4F81BD" w:themeFill="accent1"/>
          </w:tcPr>
          <w:p w14:paraId="1B2944F3" w14:textId="77777777" w:rsidR="007E01E5" w:rsidRDefault="007E01E5" w:rsidP="009C6F5A">
            <w:pPr>
              <w:rPr>
                <w:b/>
                <w:bCs/>
                <w:color w:val="FFFFFF" w:themeColor="background1"/>
              </w:rPr>
            </w:pPr>
            <w:r>
              <w:rPr>
                <w:b/>
                <w:bCs/>
                <w:color w:val="FFFFFF" w:themeColor="background1"/>
              </w:rPr>
              <w:t>Validering</w:t>
            </w:r>
          </w:p>
        </w:tc>
      </w:tr>
      <w:tr w:rsidR="007E01E5" w14:paraId="05AD1A08" w14:textId="77777777" w:rsidTr="009C6F5A">
        <w:tc>
          <w:tcPr>
            <w:tcW w:w="100" w:type="dxa"/>
          </w:tcPr>
          <w:p w14:paraId="51369941" w14:textId="77777777" w:rsidR="007E01E5" w:rsidRDefault="007E01E5" w:rsidP="009C6F5A">
            <w:r>
              <w:t>string</w:t>
            </w:r>
          </w:p>
        </w:tc>
        <w:tc>
          <w:tcPr>
            <w:tcW w:w="566" w:type="dxa"/>
          </w:tcPr>
          <w:p w14:paraId="36A22689" w14:textId="77777777" w:rsidR="007E01E5" w:rsidRDefault="007E01E5" w:rsidP="009C6F5A">
            <w:r>
              <w:t>MINUTER TIMMAR DYGN VECKOR MANADER AR</w:t>
            </w:r>
          </w:p>
        </w:tc>
      </w:tr>
    </w:tbl>
    <w:p w14:paraId="1E6F5B3C" w14:textId="77777777" w:rsidR="00C50144" w:rsidRDefault="00C50144" w:rsidP="00C50144"/>
    <w:p w14:paraId="310BBF3A" w14:textId="77777777" w:rsidR="00C50144" w:rsidRDefault="00C50144" w:rsidP="00C50144">
      <w:pPr>
        <w:pStyle w:val="Rubrik41"/>
      </w:pPr>
      <w:bookmarkStart w:id="1132" w:name="patientidentifikation"/>
      <w:r>
        <w:t> Patientidentifikation</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7E01E5" w:rsidRPr="0038015E" w14:paraId="33C8A0F3" w14:textId="77777777" w:rsidTr="009C6F5A">
        <w:tc>
          <w:tcPr>
            <w:tcW w:w="1858" w:type="dxa"/>
            <w:shd w:val="clear" w:color="auto" w:fill="4F81BD" w:themeFill="accent1"/>
          </w:tcPr>
          <w:bookmarkEnd w:id="1132"/>
          <w:p w14:paraId="062512B8" w14:textId="77777777" w:rsidR="007E01E5" w:rsidRDefault="007E01E5" w:rsidP="009C6F5A">
            <w:pPr>
              <w:rPr>
                <w:b/>
                <w:bCs/>
                <w:color w:val="FFFFFF" w:themeColor="background1"/>
              </w:rPr>
            </w:pPr>
            <w:r>
              <w:rPr>
                <w:b/>
                <w:bCs/>
                <w:color w:val="FFFFFF" w:themeColor="background1"/>
              </w:rPr>
              <w:t>Namn</w:t>
            </w:r>
          </w:p>
        </w:tc>
        <w:tc>
          <w:tcPr>
            <w:tcW w:w="1858" w:type="dxa"/>
            <w:shd w:val="clear" w:color="auto" w:fill="4F81BD" w:themeFill="accent1"/>
          </w:tcPr>
          <w:p w14:paraId="574BD5DD" w14:textId="77777777" w:rsidR="007E01E5" w:rsidRDefault="007E01E5" w:rsidP="009C6F5A">
            <w:pPr>
              <w:rPr>
                <w:b/>
                <w:bCs/>
                <w:color w:val="FFFFFF" w:themeColor="background1"/>
              </w:rPr>
            </w:pPr>
            <w:r>
              <w:rPr>
                <w:b/>
                <w:bCs/>
                <w:color w:val="FFFFFF" w:themeColor="background1"/>
              </w:rPr>
              <w:t>Typ</w:t>
            </w:r>
          </w:p>
        </w:tc>
        <w:tc>
          <w:tcPr>
            <w:tcW w:w="820" w:type="dxa"/>
            <w:shd w:val="clear" w:color="auto" w:fill="4F81BD" w:themeFill="accent1"/>
          </w:tcPr>
          <w:p w14:paraId="135861E5" w14:textId="77777777" w:rsidR="007E01E5" w:rsidRDefault="007E01E5" w:rsidP="009C6F5A">
            <w:pPr>
              <w:rPr>
                <w:b/>
                <w:bCs/>
                <w:color w:val="FFFFFF" w:themeColor="background1"/>
              </w:rPr>
            </w:pPr>
            <w:r>
              <w:rPr>
                <w:b/>
                <w:bCs/>
                <w:color w:val="FFFFFF" w:themeColor="background1"/>
              </w:rPr>
              <w:t>Mult.</w:t>
            </w:r>
          </w:p>
        </w:tc>
        <w:tc>
          <w:tcPr>
            <w:tcW w:w="3402" w:type="dxa"/>
            <w:shd w:val="clear" w:color="auto" w:fill="4F81BD" w:themeFill="accent1"/>
          </w:tcPr>
          <w:p w14:paraId="40B0432A" w14:textId="77777777" w:rsidR="007E01E5" w:rsidRDefault="007E01E5" w:rsidP="009C6F5A">
            <w:pPr>
              <w:rPr>
                <w:b/>
                <w:bCs/>
                <w:color w:val="FFFFFF" w:themeColor="background1"/>
              </w:rPr>
            </w:pPr>
            <w:r>
              <w:rPr>
                <w:b/>
                <w:bCs/>
                <w:color w:val="FFFFFF" w:themeColor="background1"/>
              </w:rPr>
              <w:t>Beskrivning</w:t>
            </w:r>
          </w:p>
        </w:tc>
        <w:tc>
          <w:tcPr>
            <w:tcW w:w="1349" w:type="dxa"/>
            <w:shd w:val="clear" w:color="auto" w:fill="4F81BD" w:themeFill="accent1"/>
          </w:tcPr>
          <w:p w14:paraId="450D8C35" w14:textId="77777777" w:rsidR="007E01E5" w:rsidRDefault="007E01E5" w:rsidP="009C6F5A">
            <w:pPr>
              <w:rPr>
                <w:b/>
                <w:bCs/>
                <w:color w:val="FFFFFF" w:themeColor="background1"/>
              </w:rPr>
            </w:pPr>
            <w:r>
              <w:rPr>
                <w:b/>
                <w:bCs/>
                <w:color w:val="FFFFFF" w:themeColor="background1"/>
              </w:rPr>
              <w:t>Fältlängder</w:t>
            </w:r>
          </w:p>
        </w:tc>
      </w:tr>
      <w:tr w:rsidR="007E01E5" w14:paraId="45014CED" w14:textId="77777777" w:rsidTr="009C6F5A">
        <w:tc>
          <w:tcPr>
            <w:tcW w:w="1858" w:type="dxa"/>
          </w:tcPr>
          <w:p w14:paraId="32D35FFF" w14:textId="77777777" w:rsidR="007E01E5" w:rsidRDefault="007E01E5" w:rsidP="009C6F5A">
            <w:r>
              <w:t>kod</w:t>
            </w:r>
          </w:p>
        </w:tc>
        <w:tc>
          <w:tcPr>
            <w:tcW w:w="1858" w:type="dxa"/>
          </w:tcPr>
          <w:p w14:paraId="72168BAE" w14:textId="77777777" w:rsidR="007E01E5" w:rsidRDefault="007E01E5" w:rsidP="009C6F5A">
            <w:r>
              <w:t>string</w:t>
            </w:r>
          </w:p>
        </w:tc>
        <w:tc>
          <w:tcPr>
            <w:tcW w:w="820" w:type="dxa"/>
          </w:tcPr>
          <w:p w14:paraId="65F98E71" w14:textId="77777777" w:rsidR="007E01E5" w:rsidRDefault="007E01E5" w:rsidP="009C6F5A">
            <w:r>
              <w:t>1..1</w:t>
            </w:r>
          </w:p>
        </w:tc>
        <w:tc>
          <w:tcPr>
            <w:tcW w:w="3402" w:type="dxa"/>
          </w:tcPr>
          <w:p w14:paraId="31DA6509" w14:textId="77777777" w:rsidR="007E01E5" w:rsidRDefault="007E01E5" w:rsidP="009C6F5A">
            <w:r>
              <w:t>Aktuellt kodvärde enligt V-TIM 2.2.</w:t>
            </w:r>
          </w:p>
        </w:tc>
        <w:tc>
          <w:tcPr>
            <w:tcW w:w="1349" w:type="dxa"/>
          </w:tcPr>
          <w:p w14:paraId="2262D7E6" w14:textId="77777777" w:rsidR="007E01E5" w:rsidRDefault="007E01E5" w:rsidP="009C6F5A">
            <w:r>
              <w:t>1..12</w:t>
            </w:r>
          </w:p>
        </w:tc>
      </w:tr>
      <w:tr w:rsidR="007E01E5" w14:paraId="6F794D1B" w14:textId="77777777" w:rsidTr="009C6F5A">
        <w:tc>
          <w:tcPr>
            <w:tcW w:w="1858" w:type="dxa"/>
          </w:tcPr>
          <w:p w14:paraId="5DF0E6AE" w14:textId="77777777" w:rsidR="007E01E5" w:rsidRDefault="007E01E5" w:rsidP="009C6F5A">
            <w:r>
              <w:t>kodverk</w:t>
            </w:r>
          </w:p>
        </w:tc>
        <w:tc>
          <w:tcPr>
            <w:tcW w:w="1858" w:type="dxa"/>
          </w:tcPr>
          <w:p w14:paraId="7DCE7F18" w14:textId="77777777" w:rsidR="007E01E5" w:rsidRDefault="001B1B9B" w:rsidP="009C6F5A">
            <w:hyperlink w:anchor="OID">
              <w:r w:rsidR="007E01E5">
                <w:rPr>
                  <w:rStyle w:val="Hyperlnk"/>
                </w:rPr>
                <w:t>OID</w:t>
              </w:r>
            </w:hyperlink>
          </w:p>
        </w:tc>
        <w:tc>
          <w:tcPr>
            <w:tcW w:w="820" w:type="dxa"/>
          </w:tcPr>
          <w:p w14:paraId="75EEAC68" w14:textId="77777777" w:rsidR="007E01E5" w:rsidRDefault="007E01E5" w:rsidP="009C6F5A">
            <w:r>
              <w:t>1..1</w:t>
            </w:r>
          </w:p>
        </w:tc>
        <w:tc>
          <w:tcPr>
            <w:tcW w:w="3402" w:type="dxa"/>
          </w:tcPr>
          <w:p w14:paraId="6059192D" w14:textId="77777777" w:rsidR="007E01E5" w:rsidRDefault="007E01E5" w:rsidP="009C6F5A">
            <w:r>
              <w:t xml:space="preserve">Identifierng av berört kodverk/klassifikation enligt V-TIM </w:t>
            </w:r>
            <w:r>
              <w:lastRenderedPageBreak/>
              <w:t>2.2.</w:t>
            </w:r>
          </w:p>
        </w:tc>
        <w:tc>
          <w:tcPr>
            <w:tcW w:w="1349" w:type="dxa"/>
          </w:tcPr>
          <w:p w14:paraId="5527B5E1" w14:textId="77777777" w:rsidR="007E01E5" w:rsidRDefault="007E01E5" w:rsidP="009C6F5A"/>
        </w:tc>
      </w:tr>
    </w:tbl>
    <w:p w14:paraId="358380E7" w14:textId="77777777" w:rsidR="00C50144" w:rsidRDefault="00C50144" w:rsidP="00C50144"/>
    <w:p w14:paraId="10F4F5D0" w14:textId="77777777" w:rsidR="00C50144" w:rsidRDefault="00C50144" w:rsidP="00C50144">
      <w:pPr>
        <w:pStyle w:val="Rubrik41"/>
      </w:pPr>
      <w:bookmarkStart w:id="1133" w:name="patient"/>
      <w:r>
        <w:t> Patient</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14:paraId="38B4366B" w14:textId="77777777" w:rsidTr="009C6F5A">
        <w:tc>
          <w:tcPr>
            <w:tcW w:w="1858" w:type="dxa"/>
            <w:shd w:val="clear" w:color="auto" w:fill="4F81BD" w:themeFill="accent1"/>
          </w:tcPr>
          <w:bookmarkEnd w:id="1133"/>
          <w:p w14:paraId="35FA78FC"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650020DB"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50F94C12"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06E83891"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15CEC6FB" w14:textId="77777777" w:rsidR="00EE6F6D" w:rsidRDefault="00EE6F6D" w:rsidP="009C6F5A">
            <w:pPr>
              <w:rPr>
                <w:b/>
                <w:bCs/>
                <w:color w:val="FFFFFF" w:themeColor="background1"/>
              </w:rPr>
            </w:pPr>
            <w:r>
              <w:rPr>
                <w:b/>
                <w:bCs/>
                <w:color w:val="FFFFFF" w:themeColor="background1"/>
              </w:rPr>
              <w:t>Fältlängder</w:t>
            </w:r>
          </w:p>
        </w:tc>
      </w:tr>
      <w:tr w:rsidR="00EE6F6D" w14:paraId="028535F7" w14:textId="77777777" w:rsidTr="009C6F5A">
        <w:tc>
          <w:tcPr>
            <w:tcW w:w="1858" w:type="dxa"/>
          </w:tcPr>
          <w:p w14:paraId="7498794A" w14:textId="77777777" w:rsidR="00EE6F6D" w:rsidRDefault="00EE6F6D" w:rsidP="009C6F5A">
            <w:r>
              <w:t>patientidentifikation</w:t>
            </w:r>
          </w:p>
        </w:tc>
        <w:tc>
          <w:tcPr>
            <w:tcW w:w="1858" w:type="dxa"/>
          </w:tcPr>
          <w:p w14:paraId="18720498" w14:textId="77777777" w:rsidR="00EE6F6D" w:rsidRDefault="001B1B9B" w:rsidP="009C6F5A">
            <w:hyperlink w:anchor="Patientidentifikation">
              <w:r w:rsidR="00EE6F6D">
                <w:rPr>
                  <w:rStyle w:val="Hyperlnk"/>
                </w:rPr>
                <w:t>Patientidentifikation</w:t>
              </w:r>
            </w:hyperlink>
          </w:p>
        </w:tc>
        <w:tc>
          <w:tcPr>
            <w:tcW w:w="820" w:type="dxa"/>
          </w:tcPr>
          <w:p w14:paraId="692706AB" w14:textId="77777777" w:rsidR="00EE6F6D" w:rsidRDefault="00EE6F6D" w:rsidP="009C6F5A">
            <w:r>
              <w:t>1..1</w:t>
            </w:r>
          </w:p>
        </w:tc>
        <w:tc>
          <w:tcPr>
            <w:tcW w:w="3402" w:type="dxa"/>
          </w:tcPr>
          <w:p w14:paraId="1937CAF4" w14:textId="3466FC48" w:rsidR="00EE6F6D" w:rsidRDefault="00EE6F6D" w:rsidP="00EE6F6D">
            <w:r>
              <w:t>Patientidentifikationen kan innehålla följande typer:</w:t>
            </w:r>
            <w:r>
              <w:br/>
              <w:t>Personnummer från kodverk med OID 1.2.752.129.2.1.3 och är enhetligt utformat unikt person-id registrerat i folkbokföringen.                         Tilldelas av skattekontoret.                          Samordningsnummer med kodverk med OID 1.2.752.129.2.1.3.3 och  är ett nummer som kan användas av svenska myndigheter som identitet                         på personer som inte är folkbokförda i Sverige. Samordningsnummer                         tilldelas av skattekontoret på begäran av vissa myndigheter.</w:t>
            </w:r>
          </w:p>
        </w:tc>
        <w:tc>
          <w:tcPr>
            <w:tcW w:w="1349" w:type="dxa"/>
          </w:tcPr>
          <w:p w14:paraId="0C71BDA6" w14:textId="77777777" w:rsidR="00EE6F6D" w:rsidRDefault="00EE6F6D" w:rsidP="009C6F5A"/>
        </w:tc>
      </w:tr>
    </w:tbl>
    <w:p w14:paraId="7AFF8C9A" w14:textId="77777777" w:rsidR="00C50144" w:rsidRDefault="00C50144" w:rsidP="00C50144"/>
    <w:p w14:paraId="38C1F2A0" w14:textId="77777777" w:rsidR="00C50144" w:rsidRDefault="00C50144" w:rsidP="00C50144">
      <w:pPr>
        <w:pStyle w:val="Rubrik41"/>
      </w:pPr>
      <w:bookmarkStart w:id="1134" w:name="Svarsurval"/>
      <w:r>
        <w:t> Svarsurval</w:t>
      </w:r>
      <w:bookmarkEnd w:id="113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77EA1268" w14:textId="77777777" w:rsidTr="009C6F5A">
        <w:tc>
          <w:tcPr>
            <w:tcW w:w="1858" w:type="dxa"/>
            <w:shd w:val="clear" w:color="auto" w:fill="4F81BD" w:themeFill="accent1"/>
          </w:tcPr>
          <w:p w14:paraId="0BF418B2"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2E6418D1"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5118CD96"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3F93CE28"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2458A621" w14:textId="77777777" w:rsidR="00EE6F6D" w:rsidRDefault="00EE6F6D" w:rsidP="009C6F5A">
            <w:pPr>
              <w:rPr>
                <w:b/>
                <w:bCs/>
                <w:color w:val="FFFFFF" w:themeColor="background1"/>
              </w:rPr>
            </w:pPr>
            <w:r>
              <w:rPr>
                <w:b/>
                <w:bCs/>
                <w:color w:val="FFFFFF" w:themeColor="background1"/>
              </w:rPr>
              <w:t>Fältlängder</w:t>
            </w:r>
          </w:p>
        </w:tc>
      </w:tr>
      <w:tr w:rsidR="00EE6F6D" w14:paraId="5F6A5606" w14:textId="77777777" w:rsidTr="009C6F5A">
        <w:tc>
          <w:tcPr>
            <w:tcW w:w="1858" w:type="dxa"/>
          </w:tcPr>
          <w:p w14:paraId="69D1187D" w14:textId="77777777" w:rsidR="00EE6F6D" w:rsidRDefault="00EE6F6D" w:rsidP="009C6F5A">
            <w:r>
              <w:t>slutpost</w:t>
            </w:r>
          </w:p>
        </w:tc>
        <w:tc>
          <w:tcPr>
            <w:tcW w:w="1858" w:type="dxa"/>
          </w:tcPr>
          <w:p w14:paraId="15A5653B" w14:textId="77777777" w:rsidR="00EE6F6D" w:rsidRDefault="00EE6F6D" w:rsidP="009C6F5A">
            <w:r>
              <w:t>int</w:t>
            </w:r>
          </w:p>
        </w:tc>
        <w:tc>
          <w:tcPr>
            <w:tcW w:w="820" w:type="dxa"/>
          </w:tcPr>
          <w:p w14:paraId="0529388B" w14:textId="77777777" w:rsidR="00EE6F6D" w:rsidRDefault="00EE6F6D" w:rsidP="009C6F5A">
            <w:r>
              <w:t>1..1</w:t>
            </w:r>
          </w:p>
        </w:tc>
        <w:tc>
          <w:tcPr>
            <w:tcW w:w="3402" w:type="dxa"/>
          </w:tcPr>
          <w:p w14:paraId="196AD124" w14:textId="77777777" w:rsidR="00EE6F6D" w:rsidRDefault="00EE6F6D" w:rsidP="009C6F5A">
            <w:r>
              <w:t>Urvalsparameter för att hämta urval av svar till och med angivet värde.                         Indikerar äldsta ordinationen i urvalet.                         Slutpost-startpost ska vara mindre än 100.</w:t>
            </w:r>
          </w:p>
        </w:tc>
        <w:tc>
          <w:tcPr>
            <w:tcW w:w="1349" w:type="dxa"/>
          </w:tcPr>
          <w:p w14:paraId="31E5FEBD" w14:textId="77777777" w:rsidR="00EE6F6D" w:rsidRDefault="00EE6F6D" w:rsidP="009C6F5A"/>
        </w:tc>
      </w:tr>
      <w:tr w:rsidR="00EE6F6D" w14:paraId="43F2FC0D" w14:textId="77777777" w:rsidTr="009C6F5A">
        <w:tc>
          <w:tcPr>
            <w:tcW w:w="1858" w:type="dxa"/>
          </w:tcPr>
          <w:p w14:paraId="0D731B52" w14:textId="77777777" w:rsidR="00EE6F6D" w:rsidRDefault="00EE6F6D" w:rsidP="009C6F5A">
            <w:r>
              <w:t>startpost</w:t>
            </w:r>
          </w:p>
        </w:tc>
        <w:tc>
          <w:tcPr>
            <w:tcW w:w="1858" w:type="dxa"/>
          </w:tcPr>
          <w:p w14:paraId="13EBC4ED" w14:textId="77777777" w:rsidR="00EE6F6D" w:rsidRDefault="00EE6F6D" w:rsidP="009C6F5A">
            <w:r>
              <w:t>int</w:t>
            </w:r>
          </w:p>
        </w:tc>
        <w:tc>
          <w:tcPr>
            <w:tcW w:w="820" w:type="dxa"/>
          </w:tcPr>
          <w:p w14:paraId="56EE6B0C" w14:textId="77777777" w:rsidR="00EE6F6D" w:rsidRDefault="00EE6F6D" w:rsidP="009C6F5A">
            <w:r>
              <w:t>1..1</w:t>
            </w:r>
          </w:p>
        </w:tc>
        <w:tc>
          <w:tcPr>
            <w:tcW w:w="3402" w:type="dxa"/>
          </w:tcPr>
          <w:p w14:paraId="138D98FC" w14:textId="77777777" w:rsidR="00EE6F6D" w:rsidRDefault="00EE6F6D" w:rsidP="009C6F5A">
            <w:r>
              <w:t>Urvalsparameter för att hämta urval av svar från och med angivet värde.                         Indikerar senaste ordinationen i urvalet.</w:t>
            </w:r>
          </w:p>
        </w:tc>
        <w:tc>
          <w:tcPr>
            <w:tcW w:w="1349" w:type="dxa"/>
          </w:tcPr>
          <w:p w14:paraId="3A32A50F" w14:textId="77777777" w:rsidR="00EE6F6D" w:rsidRDefault="00EE6F6D" w:rsidP="009C6F5A"/>
        </w:tc>
      </w:tr>
    </w:tbl>
    <w:p w14:paraId="59010E56" w14:textId="77777777" w:rsidR="00C50144" w:rsidRDefault="00C50144" w:rsidP="00C50144"/>
    <w:p w14:paraId="188FE2E5" w14:textId="77777777" w:rsidR="00C50144" w:rsidRDefault="00C50144" w:rsidP="00C50144">
      <w:pPr>
        <w:pStyle w:val="Rubrik41"/>
      </w:pPr>
      <w:bookmarkStart w:id="1135" w:name="EjVerifieradOrdination"/>
      <w:r>
        <w:t> EjVerifieradOrdination</w:t>
      </w:r>
      <w:bookmarkEnd w:id="113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1287F46F" w14:textId="77777777" w:rsidTr="009C6F5A">
        <w:tc>
          <w:tcPr>
            <w:tcW w:w="1858" w:type="dxa"/>
            <w:shd w:val="clear" w:color="auto" w:fill="4F81BD" w:themeFill="accent1"/>
          </w:tcPr>
          <w:p w14:paraId="248853FB"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1D0A9CFA"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3B34DFAA"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7675431D"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0B9C9EE2" w14:textId="77777777" w:rsidR="00EE6F6D" w:rsidRDefault="00EE6F6D" w:rsidP="009C6F5A">
            <w:pPr>
              <w:rPr>
                <w:b/>
                <w:bCs/>
                <w:color w:val="FFFFFF" w:themeColor="background1"/>
              </w:rPr>
            </w:pPr>
            <w:r>
              <w:rPr>
                <w:b/>
                <w:bCs/>
                <w:color w:val="FFFFFF" w:themeColor="background1"/>
              </w:rPr>
              <w:t>Fältlängder</w:t>
            </w:r>
          </w:p>
        </w:tc>
      </w:tr>
      <w:tr w:rsidR="00EE6F6D" w14:paraId="52BEEF36" w14:textId="77777777" w:rsidTr="009C6F5A">
        <w:tc>
          <w:tcPr>
            <w:tcW w:w="1858" w:type="dxa"/>
          </w:tcPr>
          <w:p w14:paraId="04B8FFE0" w14:textId="77777777" w:rsidR="00EE6F6D" w:rsidRDefault="00EE6F6D" w:rsidP="009C6F5A">
            <w:r>
              <w:t>dispenseringsforskrivning</w:t>
            </w:r>
          </w:p>
        </w:tc>
        <w:tc>
          <w:tcPr>
            <w:tcW w:w="1858" w:type="dxa"/>
          </w:tcPr>
          <w:p w14:paraId="483CD4AB" w14:textId="77777777" w:rsidR="00EE6F6D" w:rsidRDefault="001B1B9B" w:rsidP="009C6F5A">
            <w:hyperlink w:anchor="Dispenseringsforskrivning">
              <w:r w:rsidR="00EE6F6D">
                <w:rPr>
                  <w:rStyle w:val="Hyperlnk"/>
                </w:rPr>
                <w:t>Dispenseringsforskrivning</w:t>
              </w:r>
            </w:hyperlink>
          </w:p>
        </w:tc>
        <w:tc>
          <w:tcPr>
            <w:tcW w:w="820" w:type="dxa"/>
          </w:tcPr>
          <w:p w14:paraId="60B788F9" w14:textId="77777777" w:rsidR="00EE6F6D" w:rsidRDefault="00EE6F6D" w:rsidP="009C6F5A">
            <w:r>
              <w:t>0..*</w:t>
            </w:r>
          </w:p>
        </w:tc>
        <w:tc>
          <w:tcPr>
            <w:tcW w:w="3402" w:type="dxa"/>
          </w:tcPr>
          <w:p w14:paraId="7C0EA506" w14:textId="77777777" w:rsidR="00EE6F6D" w:rsidRDefault="00EE6F6D" w:rsidP="009C6F5A">
            <w:r>
              <w:t>Eventuella dispenseringsförskrivningar.</w:t>
            </w:r>
          </w:p>
        </w:tc>
        <w:tc>
          <w:tcPr>
            <w:tcW w:w="1349" w:type="dxa"/>
          </w:tcPr>
          <w:p w14:paraId="58DDDEF3" w14:textId="77777777" w:rsidR="00EE6F6D" w:rsidRDefault="00EE6F6D" w:rsidP="009C6F5A"/>
        </w:tc>
      </w:tr>
      <w:tr w:rsidR="00EE6F6D" w14:paraId="583A4C1C" w14:textId="77777777" w:rsidTr="009C6F5A">
        <w:tc>
          <w:tcPr>
            <w:tcW w:w="1858" w:type="dxa"/>
          </w:tcPr>
          <w:p w14:paraId="01EBC9C8" w14:textId="77777777" w:rsidR="00EE6F6D" w:rsidRDefault="00EE6F6D" w:rsidP="009C6F5A">
            <w:r>
              <w:t>helforpackningsforskrivning</w:t>
            </w:r>
          </w:p>
        </w:tc>
        <w:tc>
          <w:tcPr>
            <w:tcW w:w="1858" w:type="dxa"/>
          </w:tcPr>
          <w:p w14:paraId="4DA8A4FE" w14:textId="77777777" w:rsidR="00EE6F6D" w:rsidRDefault="001B1B9B" w:rsidP="009C6F5A">
            <w:hyperlink w:anchor="Helforpackningsforskrivning">
              <w:r w:rsidR="00EE6F6D">
                <w:rPr>
                  <w:rStyle w:val="Hyperlnk"/>
                </w:rPr>
                <w:t>Helforpackningsforskrivning</w:t>
              </w:r>
            </w:hyperlink>
          </w:p>
        </w:tc>
        <w:tc>
          <w:tcPr>
            <w:tcW w:w="820" w:type="dxa"/>
          </w:tcPr>
          <w:p w14:paraId="59CE8BFA" w14:textId="77777777" w:rsidR="00EE6F6D" w:rsidRDefault="00EE6F6D" w:rsidP="009C6F5A">
            <w:r>
              <w:t>0..*</w:t>
            </w:r>
          </w:p>
        </w:tc>
        <w:tc>
          <w:tcPr>
            <w:tcW w:w="3402" w:type="dxa"/>
          </w:tcPr>
          <w:p w14:paraId="63DCCF48" w14:textId="77777777" w:rsidR="00EE6F6D" w:rsidRDefault="00EE6F6D" w:rsidP="009C6F5A">
            <w:r>
              <w:t>Eventuella helförpackningsförskrivningar.</w:t>
            </w:r>
          </w:p>
        </w:tc>
        <w:tc>
          <w:tcPr>
            <w:tcW w:w="1349" w:type="dxa"/>
          </w:tcPr>
          <w:p w14:paraId="2908F8B7" w14:textId="77777777" w:rsidR="00EE6F6D" w:rsidRDefault="00EE6F6D" w:rsidP="009C6F5A"/>
        </w:tc>
      </w:tr>
      <w:tr w:rsidR="00EE6F6D" w14:paraId="2856E29D" w14:textId="77777777" w:rsidTr="009C6F5A">
        <w:tc>
          <w:tcPr>
            <w:tcW w:w="1858" w:type="dxa"/>
          </w:tcPr>
          <w:p w14:paraId="4F86C0E3" w14:textId="77777777" w:rsidR="00EE6F6D" w:rsidRDefault="00EE6F6D" w:rsidP="009C6F5A">
            <w:r>
              <w:t>ordinationsId</w:t>
            </w:r>
          </w:p>
        </w:tc>
        <w:tc>
          <w:tcPr>
            <w:tcW w:w="1858" w:type="dxa"/>
          </w:tcPr>
          <w:p w14:paraId="7FA2A1D2" w14:textId="77777777" w:rsidR="00EE6F6D" w:rsidRDefault="001B1B9B" w:rsidP="009C6F5A">
            <w:hyperlink w:anchor="UUID">
              <w:r w:rsidR="00EE6F6D">
                <w:rPr>
                  <w:rStyle w:val="Hyperlnk"/>
                </w:rPr>
                <w:t>UUID</w:t>
              </w:r>
            </w:hyperlink>
          </w:p>
        </w:tc>
        <w:tc>
          <w:tcPr>
            <w:tcW w:w="820" w:type="dxa"/>
          </w:tcPr>
          <w:p w14:paraId="1D2701EF" w14:textId="77777777" w:rsidR="00EE6F6D" w:rsidRDefault="00EE6F6D" w:rsidP="009C6F5A">
            <w:r>
              <w:t>1..1</w:t>
            </w:r>
          </w:p>
        </w:tc>
        <w:tc>
          <w:tcPr>
            <w:tcW w:w="3402" w:type="dxa"/>
          </w:tcPr>
          <w:p w14:paraId="7C81DF0C" w14:textId="77777777" w:rsidR="00EE6F6D" w:rsidRDefault="00EE6F6D" w:rsidP="009C6F5A">
            <w:r>
              <w:t>Ordinationens unika ID.</w:t>
            </w:r>
          </w:p>
        </w:tc>
        <w:tc>
          <w:tcPr>
            <w:tcW w:w="1349" w:type="dxa"/>
          </w:tcPr>
          <w:p w14:paraId="1D56DC87" w14:textId="77777777" w:rsidR="00EE6F6D" w:rsidRDefault="00EE6F6D" w:rsidP="009C6F5A"/>
        </w:tc>
      </w:tr>
      <w:tr w:rsidR="00EE6F6D" w14:paraId="1DB47FEB" w14:textId="77777777" w:rsidTr="009C6F5A">
        <w:tc>
          <w:tcPr>
            <w:tcW w:w="1858" w:type="dxa"/>
          </w:tcPr>
          <w:p w14:paraId="28406406" w14:textId="77777777" w:rsidR="00EE6F6D" w:rsidRDefault="00EE6F6D" w:rsidP="009C6F5A">
            <w:r>
              <w:t>patient</w:t>
            </w:r>
          </w:p>
        </w:tc>
        <w:tc>
          <w:tcPr>
            <w:tcW w:w="1858" w:type="dxa"/>
          </w:tcPr>
          <w:p w14:paraId="4949FC7E" w14:textId="77777777" w:rsidR="00EE6F6D" w:rsidRDefault="001B1B9B" w:rsidP="009C6F5A">
            <w:hyperlink w:anchor="Patient">
              <w:r w:rsidR="00EE6F6D">
                <w:rPr>
                  <w:rStyle w:val="Hyperlnk"/>
                </w:rPr>
                <w:t>Patient</w:t>
              </w:r>
            </w:hyperlink>
          </w:p>
        </w:tc>
        <w:tc>
          <w:tcPr>
            <w:tcW w:w="820" w:type="dxa"/>
          </w:tcPr>
          <w:p w14:paraId="36683E19" w14:textId="77777777" w:rsidR="00EE6F6D" w:rsidRDefault="00EE6F6D" w:rsidP="009C6F5A">
            <w:r>
              <w:t>1..1</w:t>
            </w:r>
          </w:p>
        </w:tc>
        <w:tc>
          <w:tcPr>
            <w:tcW w:w="3402" w:type="dxa"/>
          </w:tcPr>
          <w:p w14:paraId="58231421" w14:textId="77777777" w:rsidR="00EE6F6D" w:rsidRDefault="00EE6F6D" w:rsidP="009C6F5A">
            <w:r>
              <w:t>Patient som förskrivningar registrerats för.</w:t>
            </w:r>
          </w:p>
        </w:tc>
        <w:tc>
          <w:tcPr>
            <w:tcW w:w="1349" w:type="dxa"/>
          </w:tcPr>
          <w:p w14:paraId="54C82807" w14:textId="77777777" w:rsidR="00EE6F6D" w:rsidRDefault="00EE6F6D" w:rsidP="009C6F5A"/>
        </w:tc>
      </w:tr>
    </w:tbl>
    <w:p w14:paraId="3E9EF0C4" w14:textId="77777777" w:rsidR="00063043" w:rsidRDefault="00063043" w:rsidP="00063043">
      <w:pPr>
        <w:pStyle w:val="Numreradrubrik2"/>
        <w:numPr>
          <w:ilvl w:val="0"/>
          <w:numId w:val="0"/>
        </w:numPr>
      </w:pPr>
      <w:bookmarkStart w:id="1136" w:name="EjVerifieradForskrivningsdel"/>
      <w:bookmarkStart w:id="1137" w:name="Handelsvaruinformation"/>
      <w:r>
        <w:t> </w:t>
      </w:r>
      <w:bookmarkStart w:id="1138" w:name="_Toc401586991"/>
      <w:r>
        <w:t>EjVerifieradForskrivningsdel</w:t>
      </w:r>
      <w:bookmarkEnd w:id="1136"/>
      <w:bookmarkEnd w:id="113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4088C0DD" w14:textId="77777777" w:rsidTr="009C6F5A">
        <w:tc>
          <w:tcPr>
            <w:tcW w:w="1858" w:type="dxa"/>
            <w:shd w:val="clear" w:color="auto" w:fill="4F81BD" w:themeFill="accent1"/>
          </w:tcPr>
          <w:p w14:paraId="6C858594"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59626617"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2EF36CC7"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4BA0E1C3"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7601DD03" w14:textId="77777777" w:rsidR="00EE6F6D" w:rsidRDefault="00EE6F6D" w:rsidP="009C6F5A">
            <w:pPr>
              <w:rPr>
                <w:b/>
                <w:bCs/>
                <w:color w:val="FFFFFF" w:themeColor="background1"/>
              </w:rPr>
            </w:pPr>
            <w:r>
              <w:rPr>
                <w:b/>
                <w:bCs/>
                <w:color w:val="FFFFFF" w:themeColor="background1"/>
              </w:rPr>
              <w:t>Fältlängder</w:t>
            </w:r>
          </w:p>
        </w:tc>
      </w:tr>
      <w:tr w:rsidR="00EE6F6D" w14:paraId="7D1324FD" w14:textId="77777777" w:rsidTr="009C6F5A">
        <w:tc>
          <w:tcPr>
            <w:tcW w:w="1858" w:type="dxa"/>
          </w:tcPr>
          <w:p w14:paraId="595BB307" w14:textId="77777777" w:rsidR="00EE6F6D" w:rsidRDefault="00EE6F6D" w:rsidP="009C6F5A">
            <w:r>
              <w:t>dispenseringsforskrivning</w:t>
            </w:r>
          </w:p>
        </w:tc>
        <w:tc>
          <w:tcPr>
            <w:tcW w:w="1858" w:type="dxa"/>
          </w:tcPr>
          <w:p w14:paraId="2DEFFE18" w14:textId="77777777" w:rsidR="00EE6F6D" w:rsidRDefault="001B1B9B" w:rsidP="009C6F5A">
            <w:hyperlink w:anchor="Dispenseringsforskrivning">
              <w:r w:rsidR="00EE6F6D">
                <w:rPr>
                  <w:rStyle w:val="Hyperlnk"/>
                </w:rPr>
                <w:t>Dispenseringsforskrivning</w:t>
              </w:r>
            </w:hyperlink>
          </w:p>
        </w:tc>
        <w:tc>
          <w:tcPr>
            <w:tcW w:w="820" w:type="dxa"/>
          </w:tcPr>
          <w:p w14:paraId="6AF39D6E" w14:textId="77777777" w:rsidR="00EE6F6D" w:rsidRDefault="00EE6F6D" w:rsidP="009C6F5A">
            <w:r>
              <w:t>0..*</w:t>
            </w:r>
          </w:p>
        </w:tc>
        <w:tc>
          <w:tcPr>
            <w:tcW w:w="3402" w:type="dxa"/>
          </w:tcPr>
          <w:p w14:paraId="1EEB8670" w14:textId="77777777" w:rsidR="00EE6F6D" w:rsidRDefault="00EE6F6D" w:rsidP="009C6F5A">
            <w:r>
              <w:t>Eventuella dispenseringsförskrivningar.</w:t>
            </w:r>
          </w:p>
        </w:tc>
        <w:tc>
          <w:tcPr>
            <w:tcW w:w="1349" w:type="dxa"/>
          </w:tcPr>
          <w:p w14:paraId="4C914BBB" w14:textId="77777777" w:rsidR="00EE6F6D" w:rsidRDefault="00EE6F6D" w:rsidP="009C6F5A"/>
        </w:tc>
      </w:tr>
      <w:tr w:rsidR="00EE6F6D" w14:paraId="1EEDEDA5" w14:textId="77777777" w:rsidTr="009C6F5A">
        <w:tc>
          <w:tcPr>
            <w:tcW w:w="1858" w:type="dxa"/>
          </w:tcPr>
          <w:p w14:paraId="627EF8DE" w14:textId="77777777" w:rsidR="00EE6F6D" w:rsidRDefault="00EE6F6D" w:rsidP="009C6F5A">
            <w:r>
              <w:lastRenderedPageBreak/>
              <w:t>helforpackningsforskrivning</w:t>
            </w:r>
          </w:p>
        </w:tc>
        <w:tc>
          <w:tcPr>
            <w:tcW w:w="1858" w:type="dxa"/>
          </w:tcPr>
          <w:p w14:paraId="3C1E3956" w14:textId="77777777" w:rsidR="00EE6F6D" w:rsidRDefault="001B1B9B" w:rsidP="009C6F5A">
            <w:hyperlink w:anchor="Helforpackningsforskrivning">
              <w:r w:rsidR="00EE6F6D">
                <w:rPr>
                  <w:rStyle w:val="Hyperlnk"/>
                </w:rPr>
                <w:t>Helforpackningsforskrivning</w:t>
              </w:r>
            </w:hyperlink>
          </w:p>
        </w:tc>
        <w:tc>
          <w:tcPr>
            <w:tcW w:w="820" w:type="dxa"/>
          </w:tcPr>
          <w:p w14:paraId="6E8A662A" w14:textId="77777777" w:rsidR="00EE6F6D" w:rsidRDefault="00EE6F6D" w:rsidP="009C6F5A">
            <w:r>
              <w:t>0..*</w:t>
            </w:r>
          </w:p>
        </w:tc>
        <w:tc>
          <w:tcPr>
            <w:tcW w:w="3402" w:type="dxa"/>
          </w:tcPr>
          <w:p w14:paraId="4E7E55DD" w14:textId="77777777" w:rsidR="00EE6F6D" w:rsidRDefault="00EE6F6D" w:rsidP="009C6F5A">
            <w:r>
              <w:t>Eventuella helförpackningsförskrivningar.</w:t>
            </w:r>
          </w:p>
        </w:tc>
        <w:tc>
          <w:tcPr>
            <w:tcW w:w="1349" w:type="dxa"/>
          </w:tcPr>
          <w:p w14:paraId="5FB0DBD2" w14:textId="77777777" w:rsidR="00EE6F6D" w:rsidRDefault="00EE6F6D" w:rsidP="009C6F5A"/>
        </w:tc>
      </w:tr>
      <w:tr w:rsidR="00EE6F6D" w14:paraId="04A72E44" w14:textId="77777777" w:rsidTr="009C6F5A">
        <w:tc>
          <w:tcPr>
            <w:tcW w:w="1858" w:type="dxa"/>
          </w:tcPr>
          <w:p w14:paraId="28C28B10" w14:textId="77777777" w:rsidR="00EE6F6D" w:rsidRDefault="00EE6F6D" w:rsidP="009C6F5A">
            <w:r>
              <w:t>originalOrdinationsId</w:t>
            </w:r>
          </w:p>
        </w:tc>
        <w:tc>
          <w:tcPr>
            <w:tcW w:w="1858" w:type="dxa"/>
          </w:tcPr>
          <w:p w14:paraId="4A5DC086" w14:textId="77777777" w:rsidR="00EE6F6D" w:rsidRDefault="001B1B9B" w:rsidP="009C6F5A">
            <w:hyperlink w:anchor="UUID">
              <w:r w:rsidR="00EE6F6D">
                <w:rPr>
                  <w:rStyle w:val="Hyperlnk"/>
                </w:rPr>
                <w:t>UUID</w:t>
              </w:r>
            </w:hyperlink>
          </w:p>
        </w:tc>
        <w:tc>
          <w:tcPr>
            <w:tcW w:w="820" w:type="dxa"/>
          </w:tcPr>
          <w:p w14:paraId="09AFBB1C" w14:textId="77777777" w:rsidR="00EE6F6D" w:rsidRDefault="00EE6F6D" w:rsidP="009C6F5A">
            <w:r>
              <w:t>1..1</w:t>
            </w:r>
          </w:p>
        </w:tc>
        <w:tc>
          <w:tcPr>
            <w:tcW w:w="3402" w:type="dxa"/>
          </w:tcPr>
          <w:p w14:paraId="35A9E043" w14:textId="77777777" w:rsidR="00EE6F6D" w:rsidRDefault="00EE6F6D" w:rsidP="009C6F5A">
            <w:r>
              <w:t>Ordinationens unika ID.</w:t>
            </w:r>
          </w:p>
        </w:tc>
        <w:tc>
          <w:tcPr>
            <w:tcW w:w="1349" w:type="dxa"/>
          </w:tcPr>
          <w:p w14:paraId="510D41EE" w14:textId="77777777" w:rsidR="00EE6F6D" w:rsidRDefault="00EE6F6D" w:rsidP="009C6F5A"/>
        </w:tc>
      </w:tr>
    </w:tbl>
    <w:p w14:paraId="3550B70D" w14:textId="77777777" w:rsidR="00EE6F6D" w:rsidRDefault="00EE6F6D" w:rsidP="00EE6F6D"/>
    <w:p w14:paraId="7C9B0A96" w14:textId="77777777" w:rsidR="005C434A" w:rsidRDefault="005C434A" w:rsidP="005C434A">
      <w:pPr>
        <w:pStyle w:val="Numreradrubrik2"/>
        <w:numPr>
          <w:ilvl w:val="0"/>
          <w:numId w:val="0"/>
        </w:numPr>
      </w:pPr>
      <w:bookmarkStart w:id="1139" w:name="Lakemedelsartikelinformation"/>
      <w:r>
        <w:t> </w:t>
      </w:r>
      <w:bookmarkStart w:id="1140" w:name="_Toc401586992"/>
      <w:r>
        <w:t>Lakemedelsartikelinformation</w:t>
      </w:r>
      <w:bookmarkEnd w:id="1139"/>
      <w:bookmarkEnd w:id="114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12A4C74D" w14:textId="77777777" w:rsidTr="009C6F5A">
        <w:tc>
          <w:tcPr>
            <w:tcW w:w="1858" w:type="dxa"/>
            <w:shd w:val="clear" w:color="auto" w:fill="4F81BD" w:themeFill="accent1"/>
          </w:tcPr>
          <w:p w14:paraId="12DA8E9E"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659DFFF0"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79709165"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6E86CF84"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44D3F683" w14:textId="77777777" w:rsidR="00EE6F6D" w:rsidRDefault="00EE6F6D" w:rsidP="009C6F5A">
            <w:pPr>
              <w:rPr>
                <w:b/>
                <w:bCs/>
                <w:color w:val="FFFFFF" w:themeColor="background1"/>
              </w:rPr>
            </w:pPr>
            <w:r>
              <w:rPr>
                <w:b/>
                <w:bCs/>
                <w:color w:val="FFFFFF" w:themeColor="background1"/>
              </w:rPr>
              <w:t>Fältlängder</w:t>
            </w:r>
          </w:p>
        </w:tc>
      </w:tr>
      <w:tr w:rsidR="00EE6F6D" w14:paraId="331DFE9C" w14:textId="77777777" w:rsidTr="009C6F5A">
        <w:tc>
          <w:tcPr>
            <w:tcW w:w="1858" w:type="dxa"/>
          </w:tcPr>
          <w:p w14:paraId="567E81EE" w14:textId="77777777" w:rsidR="00EE6F6D" w:rsidRDefault="00EE6F6D" w:rsidP="009C6F5A">
            <w:r>
              <w:t>nplPackId</w:t>
            </w:r>
          </w:p>
        </w:tc>
        <w:tc>
          <w:tcPr>
            <w:tcW w:w="1858" w:type="dxa"/>
          </w:tcPr>
          <w:p w14:paraId="4E4B60B3" w14:textId="77777777" w:rsidR="00EE6F6D" w:rsidRDefault="00EE6F6D" w:rsidP="009C6F5A">
            <w:r>
              <w:t>string</w:t>
            </w:r>
          </w:p>
        </w:tc>
        <w:tc>
          <w:tcPr>
            <w:tcW w:w="820" w:type="dxa"/>
          </w:tcPr>
          <w:p w14:paraId="3CC999AE" w14:textId="77777777" w:rsidR="00EE6F6D" w:rsidRDefault="00EE6F6D" w:rsidP="009C6F5A">
            <w:r>
              <w:t>1..1</w:t>
            </w:r>
          </w:p>
        </w:tc>
        <w:tc>
          <w:tcPr>
            <w:tcW w:w="3402" w:type="dxa"/>
          </w:tcPr>
          <w:p w14:paraId="1D197C35" w14:textId="77777777" w:rsidR="00EE6F6D" w:rsidRDefault="00EE6F6D" w:rsidP="009C6F5A">
            <w:r>
              <w:t>NPLPack-ID.</w:t>
            </w:r>
          </w:p>
        </w:tc>
        <w:tc>
          <w:tcPr>
            <w:tcW w:w="1349" w:type="dxa"/>
          </w:tcPr>
          <w:p w14:paraId="75BEC87B" w14:textId="77777777" w:rsidR="00EE6F6D" w:rsidRDefault="00EE6F6D" w:rsidP="009C6F5A">
            <w:r>
              <w:t>14..14</w:t>
            </w:r>
          </w:p>
        </w:tc>
      </w:tr>
      <w:tr w:rsidR="00EE6F6D" w14:paraId="666DC546" w14:textId="77777777" w:rsidTr="009C6F5A">
        <w:tc>
          <w:tcPr>
            <w:tcW w:w="1858" w:type="dxa"/>
          </w:tcPr>
          <w:p w14:paraId="20BD7E1E" w14:textId="77777777" w:rsidR="00EE6F6D" w:rsidRDefault="00EE6F6D" w:rsidP="009C6F5A">
            <w:r>
              <w:t>alternativtAntalKlartext</w:t>
            </w:r>
          </w:p>
        </w:tc>
        <w:tc>
          <w:tcPr>
            <w:tcW w:w="1858" w:type="dxa"/>
          </w:tcPr>
          <w:p w14:paraId="209BF767" w14:textId="77777777" w:rsidR="00EE6F6D" w:rsidRDefault="00EE6F6D" w:rsidP="009C6F5A">
            <w:r>
              <w:t>string</w:t>
            </w:r>
          </w:p>
        </w:tc>
        <w:tc>
          <w:tcPr>
            <w:tcW w:w="820" w:type="dxa"/>
          </w:tcPr>
          <w:p w14:paraId="1A6EEE3B" w14:textId="77777777" w:rsidR="00EE6F6D" w:rsidRDefault="00EE6F6D" w:rsidP="009C6F5A">
            <w:r>
              <w:t>0..1</w:t>
            </w:r>
          </w:p>
        </w:tc>
        <w:tc>
          <w:tcPr>
            <w:tcW w:w="3402" w:type="dxa"/>
          </w:tcPr>
          <w:p w14:paraId="2CB60FAC" w14:textId="77777777" w:rsidR="00EE6F6D" w:rsidRDefault="00EE6F6D" w:rsidP="009C6F5A">
            <w:r>
              <w:t>Alternativ antal i klartext.</w:t>
            </w:r>
          </w:p>
        </w:tc>
        <w:tc>
          <w:tcPr>
            <w:tcW w:w="1349" w:type="dxa"/>
          </w:tcPr>
          <w:p w14:paraId="5F8402D6" w14:textId="77777777" w:rsidR="00EE6F6D" w:rsidRDefault="00EE6F6D" w:rsidP="009C6F5A">
            <w:r>
              <w:t>1..50</w:t>
            </w:r>
          </w:p>
        </w:tc>
      </w:tr>
      <w:tr w:rsidR="00EE6F6D" w14:paraId="64C3C521" w14:textId="77777777" w:rsidTr="009C6F5A">
        <w:tc>
          <w:tcPr>
            <w:tcW w:w="1858" w:type="dxa"/>
          </w:tcPr>
          <w:p w14:paraId="1C360019" w14:textId="77777777" w:rsidR="00EE6F6D" w:rsidRDefault="00EE6F6D" w:rsidP="009C6F5A">
            <w:r>
              <w:t>antalKlartext</w:t>
            </w:r>
          </w:p>
        </w:tc>
        <w:tc>
          <w:tcPr>
            <w:tcW w:w="1858" w:type="dxa"/>
          </w:tcPr>
          <w:p w14:paraId="5EAE879C" w14:textId="77777777" w:rsidR="00EE6F6D" w:rsidRDefault="00EE6F6D" w:rsidP="009C6F5A">
            <w:r>
              <w:t>string</w:t>
            </w:r>
          </w:p>
        </w:tc>
        <w:tc>
          <w:tcPr>
            <w:tcW w:w="820" w:type="dxa"/>
          </w:tcPr>
          <w:p w14:paraId="68956547" w14:textId="77777777" w:rsidR="00EE6F6D" w:rsidRDefault="00EE6F6D" w:rsidP="009C6F5A">
            <w:r>
              <w:t>0..1</w:t>
            </w:r>
          </w:p>
        </w:tc>
        <w:tc>
          <w:tcPr>
            <w:tcW w:w="3402" w:type="dxa"/>
          </w:tcPr>
          <w:p w14:paraId="465B4D6D" w14:textId="77777777" w:rsidR="00EE6F6D" w:rsidRDefault="00EE6F6D" w:rsidP="009C6F5A">
            <w:r>
              <w:t>Artikelns innehållsantal i klartext.</w:t>
            </w:r>
          </w:p>
        </w:tc>
        <w:tc>
          <w:tcPr>
            <w:tcW w:w="1349" w:type="dxa"/>
          </w:tcPr>
          <w:p w14:paraId="37B6395F" w14:textId="77777777" w:rsidR="00EE6F6D" w:rsidRDefault="00EE6F6D" w:rsidP="009C6F5A">
            <w:r>
              <w:t>1..50</w:t>
            </w:r>
          </w:p>
        </w:tc>
      </w:tr>
      <w:tr w:rsidR="00EE6F6D" w14:paraId="0E32B738" w14:textId="77777777" w:rsidTr="009C6F5A">
        <w:tc>
          <w:tcPr>
            <w:tcW w:w="1858" w:type="dxa"/>
          </w:tcPr>
          <w:p w14:paraId="456E781A" w14:textId="77777777" w:rsidR="00EE6F6D" w:rsidRDefault="00EE6F6D" w:rsidP="009C6F5A">
            <w:r>
              <w:t>artikelbenamning</w:t>
            </w:r>
          </w:p>
        </w:tc>
        <w:tc>
          <w:tcPr>
            <w:tcW w:w="1858" w:type="dxa"/>
          </w:tcPr>
          <w:p w14:paraId="3A02539D" w14:textId="77777777" w:rsidR="00EE6F6D" w:rsidRDefault="00EE6F6D" w:rsidP="009C6F5A">
            <w:r>
              <w:t>string</w:t>
            </w:r>
          </w:p>
        </w:tc>
        <w:tc>
          <w:tcPr>
            <w:tcW w:w="820" w:type="dxa"/>
          </w:tcPr>
          <w:p w14:paraId="064E8388" w14:textId="77777777" w:rsidR="00EE6F6D" w:rsidRDefault="00EE6F6D" w:rsidP="009C6F5A">
            <w:r>
              <w:t>0..1</w:t>
            </w:r>
          </w:p>
        </w:tc>
        <w:tc>
          <w:tcPr>
            <w:tcW w:w="3402" w:type="dxa"/>
          </w:tcPr>
          <w:p w14:paraId="0D18B58D" w14:textId="77777777" w:rsidR="00EE6F6D" w:rsidRDefault="00EE6F6D" w:rsidP="009C6F5A">
            <w:r>
              <w:t>Artikelns artikelbenämning.</w:t>
            </w:r>
          </w:p>
        </w:tc>
        <w:tc>
          <w:tcPr>
            <w:tcW w:w="1349" w:type="dxa"/>
          </w:tcPr>
          <w:p w14:paraId="07F99E18" w14:textId="77777777" w:rsidR="00EE6F6D" w:rsidRDefault="00EE6F6D" w:rsidP="009C6F5A">
            <w:r>
              <w:t>1..80</w:t>
            </w:r>
          </w:p>
        </w:tc>
      </w:tr>
      <w:tr w:rsidR="00EE6F6D" w14:paraId="61F7597A" w14:textId="77777777" w:rsidTr="009C6F5A">
        <w:tc>
          <w:tcPr>
            <w:tcW w:w="1858" w:type="dxa"/>
          </w:tcPr>
          <w:p w14:paraId="4AAB912C" w14:textId="77777777" w:rsidR="00EE6F6D" w:rsidRDefault="00EE6F6D" w:rsidP="009C6F5A">
            <w:r>
              <w:t>forpackningsantalEnhet</w:t>
            </w:r>
          </w:p>
        </w:tc>
        <w:tc>
          <w:tcPr>
            <w:tcW w:w="1858" w:type="dxa"/>
          </w:tcPr>
          <w:p w14:paraId="32ED16CF" w14:textId="77777777" w:rsidR="00EE6F6D" w:rsidRDefault="00EE6F6D" w:rsidP="009C6F5A">
            <w:r>
              <w:t>string</w:t>
            </w:r>
          </w:p>
        </w:tc>
        <w:tc>
          <w:tcPr>
            <w:tcW w:w="820" w:type="dxa"/>
          </w:tcPr>
          <w:p w14:paraId="4C90C429" w14:textId="77777777" w:rsidR="00EE6F6D" w:rsidRDefault="00EE6F6D" w:rsidP="009C6F5A">
            <w:r>
              <w:t>0..1</w:t>
            </w:r>
          </w:p>
        </w:tc>
        <w:tc>
          <w:tcPr>
            <w:tcW w:w="3402" w:type="dxa"/>
          </w:tcPr>
          <w:p w14:paraId="68C2453D" w14:textId="77777777" w:rsidR="00EE6F6D" w:rsidRDefault="00EE6F6D" w:rsidP="009C6F5A">
            <w:r>
              <w:t>Förpackningens enhet för antal.</w:t>
            </w:r>
          </w:p>
        </w:tc>
        <w:tc>
          <w:tcPr>
            <w:tcW w:w="1349" w:type="dxa"/>
          </w:tcPr>
          <w:p w14:paraId="7FE72806" w14:textId="77777777" w:rsidR="00EE6F6D" w:rsidRDefault="00EE6F6D" w:rsidP="009C6F5A">
            <w:r>
              <w:t>1..80</w:t>
            </w:r>
          </w:p>
        </w:tc>
      </w:tr>
      <w:tr w:rsidR="00EE6F6D" w14:paraId="13F904BA" w14:textId="77777777" w:rsidTr="009C6F5A">
        <w:tc>
          <w:tcPr>
            <w:tcW w:w="1858" w:type="dxa"/>
          </w:tcPr>
          <w:p w14:paraId="69307B5A" w14:textId="77777777" w:rsidR="00EE6F6D" w:rsidRDefault="00EE6F6D" w:rsidP="009C6F5A">
            <w:r>
              <w:t>forpackningsantalMultipel1</w:t>
            </w:r>
          </w:p>
        </w:tc>
        <w:tc>
          <w:tcPr>
            <w:tcW w:w="1858" w:type="dxa"/>
          </w:tcPr>
          <w:p w14:paraId="03F92A54" w14:textId="77777777" w:rsidR="00EE6F6D" w:rsidRDefault="00EE6F6D" w:rsidP="009C6F5A">
            <w:r>
              <w:t>int</w:t>
            </w:r>
          </w:p>
        </w:tc>
        <w:tc>
          <w:tcPr>
            <w:tcW w:w="820" w:type="dxa"/>
          </w:tcPr>
          <w:p w14:paraId="08D98AF2" w14:textId="77777777" w:rsidR="00EE6F6D" w:rsidRDefault="00EE6F6D" w:rsidP="009C6F5A">
            <w:r>
              <w:t>0..1</w:t>
            </w:r>
          </w:p>
        </w:tc>
        <w:tc>
          <w:tcPr>
            <w:tcW w:w="3402" w:type="dxa"/>
          </w:tcPr>
          <w:p w14:paraId="1CB422C2" w14:textId="77777777" w:rsidR="00EE6F6D" w:rsidRDefault="00EE6F6D" w:rsidP="009C6F5A">
            <w:r>
              <w:t>Förpackningsantal multipel 1.</w:t>
            </w:r>
          </w:p>
        </w:tc>
        <w:tc>
          <w:tcPr>
            <w:tcW w:w="1349" w:type="dxa"/>
          </w:tcPr>
          <w:p w14:paraId="45A632D6" w14:textId="77777777" w:rsidR="00EE6F6D" w:rsidRDefault="00EE6F6D" w:rsidP="009C6F5A"/>
        </w:tc>
      </w:tr>
      <w:tr w:rsidR="00EE6F6D" w14:paraId="47948D3B" w14:textId="77777777" w:rsidTr="009C6F5A">
        <w:tc>
          <w:tcPr>
            <w:tcW w:w="1858" w:type="dxa"/>
          </w:tcPr>
          <w:p w14:paraId="533703E6" w14:textId="77777777" w:rsidR="00EE6F6D" w:rsidRDefault="00EE6F6D" w:rsidP="009C6F5A">
            <w:r>
              <w:t>forpackningsantalMultipel2</w:t>
            </w:r>
          </w:p>
        </w:tc>
        <w:tc>
          <w:tcPr>
            <w:tcW w:w="1858" w:type="dxa"/>
          </w:tcPr>
          <w:p w14:paraId="009D6E78" w14:textId="77777777" w:rsidR="00EE6F6D" w:rsidRDefault="00EE6F6D" w:rsidP="009C6F5A">
            <w:r>
              <w:t>int</w:t>
            </w:r>
          </w:p>
        </w:tc>
        <w:tc>
          <w:tcPr>
            <w:tcW w:w="820" w:type="dxa"/>
          </w:tcPr>
          <w:p w14:paraId="32A391E4" w14:textId="77777777" w:rsidR="00EE6F6D" w:rsidRDefault="00EE6F6D" w:rsidP="009C6F5A">
            <w:r>
              <w:t>0..1</w:t>
            </w:r>
          </w:p>
        </w:tc>
        <w:tc>
          <w:tcPr>
            <w:tcW w:w="3402" w:type="dxa"/>
          </w:tcPr>
          <w:p w14:paraId="48209652" w14:textId="77777777" w:rsidR="00EE6F6D" w:rsidRDefault="00EE6F6D" w:rsidP="009C6F5A">
            <w:r>
              <w:t>Förpacknings antal multipel 2.</w:t>
            </w:r>
          </w:p>
        </w:tc>
        <w:tc>
          <w:tcPr>
            <w:tcW w:w="1349" w:type="dxa"/>
          </w:tcPr>
          <w:p w14:paraId="25339980" w14:textId="77777777" w:rsidR="00EE6F6D" w:rsidRDefault="00EE6F6D" w:rsidP="009C6F5A"/>
        </w:tc>
      </w:tr>
      <w:tr w:rsidR="00EE6F6D" w14:paraId="1CF2B489" w14:textId="77777777" w:rsidTr="009C6F5A">
        <w:tc>
          <w:tcPr>
            <w:tcW w:w="1858" w:type="dxa"/>
          </w:tcPr>
          <w:p w14:paraId="28FAE016" w14:textId="77777777" w:rsidR="00EE6F6D" w:rsidRDefault="00EE6F6D" w:rsidP="009C6F5A">
            <w:r>
              <w:t>forpackningsantalNumerisk</w:t>
            </w:r>
          </w:p>
        </w:tc>
        <w:tc>
          <w:tcPr>
            <w:tcW w:w="1858" w:type="dxa"/>
          </w:tcPr>
          <w:p w14:paraId="3B7362B1" w14:textId="77777777" w:rsidR="00EE6F6D" w:rsidRDefault="00EE6F6D" w:rsidP="009C6F5A">
            <w:r>
              <w:t>decimal</w:t>
            </w:r>
          </w:p>
        </w:tc>
        <w:tc>
          <w:tcPr>
            <w:tcW w:w="820" w:type="dxa"/>
          </w:tcPr>
          <w:p w14:paraId="549DEAB4" w14:textId="77777777" w:rsidR="00EE6F6D" w:rsidRDefault="00EE6F6D" w:rsidP="009C6F5A">
            <w:r>
              <w:t>0..1</w:t>
            </w:r>
          </w:p>
        </w:tc>
        <w:tc>
          <w:tcPr>
            <w:tcW w:w="3402" w:type="dxa"/>
          </w:tcPr>
          <w:p w14:paraId="4941E364" w14:textId="77777777" w:rsidR="00EE6F6D" w:rsidRDefault="00EE6F6D" w:rsidP="009C6F5A">
            <w:r>
              <w:t>Förpacknings antal numerisk.</w:t>
            </w:r>
          </w:p>
        </w:tc>
        <w:tc>
          <w:tcPr>
            <w:tcW w:w="1349" w:type="dxa"/>
          </w:tcPr>
          <w:p w14:paraId="7FBD51A9" w14:textId="77777777" w:rsidR="00EE6F6D" w:rsidRDefault="00EE6F6D" w:rsidP="009C6F5A"/>
        </w:tc>
      </w:tr>
      <w:tr w:rsidR="00EE6F6D" w14:paraId="4F744E65" w14:textId="77777777" w:rsidTr="009C6F5A">
        <w:tc>
          <w:tcPr>
            <w:tcW w:w="1858" w:type="dxa"/>
          </w:tcPr>
          <w:p w14:paraId="2604B414" w14:textId="77777777" w:rsidR="00EE6F6D" w:rsidRDefault="00EE6F6D" w:rsidP="009C6F5A">
            <w:r>
              <w:t>forpackningsenhet</w:t>
            </w:r>
          </w:p>
        </w:tc>
        <w:tc>
          <w:tcPr>
            <w:tcW w:w="1858" w:type="dxa"/>
          </w:tcPr>
          <w:p w14:paraId="1D7D219C" w14:textId="77777777" w:rsidR="00EE6F6D" w:rsidRDefault="00EE6F6D" w:rsidP="009C6F5A">
            <w:r>
              <w:t>string</w:t>
            </w:r>
          </w:p>
        </w:tc>
        <w:tc>
          <w:tcPr>
            <w:tcW w:w="820" w:type="dxa"/>
          </w:tcPr>
          <w:p w14:paraId="647F15F1" w14:textId="77777777" w:rsidR="00EE6F6D" w:rsidRDefault="00EE6F6D" w:rsidP="009C6F5A">
            <w:r>
              <w:t>0..1</w:t>
            </w:r>
          </w:p>
        </w:tc>
        <w:tc>
          <w:tcPr>
            <w:tcW w:w="3402" w:type="dxa"/>
          </w:tcPr>
          <w:p w14:paraId="7A79A832" w14:textId="77777777" w:rsidR="00EE6F6D" w:rsidRDefault="00EE6F6D" w:rsidP="009C6F5A">
            <w:r>
              <w:t>Artikelns förpackningsenhet.</w:t>
            </w:r>
          </w:p>
        </w:tc>
        <w:tc>
          <w:tcPr>
            <w:tcW w:w="1349" w:type="dxa"/>
          </w:tcPr>
          <w:p w14:paraId="28368AB7" w14:textId="77777777" w:rsidR="00EE6F6D" w:rsidRDefault="00EE6F6D" w:rsidP="009C6F5A">
            <w:r>
              <w:t>1..80</w:t>
            </w:r>
          </w:p>
        </w:tc>
      </w:tr>
      <w:tr w:rsidR="00EE6F6D" w14:paraId="338222D0" w14:textId="77777777" w:rsidTr="009C6F5A">
        <w:tc>
          <w:tcPr>
            <w:tcW w:w="1858" w:type="dxa"/>
          </w:tcPr>
          <w:p w14:paraId="3BF05035" w14:textId="77777777" w:rsidR="00EE6F6D" w:rsidRDefault="00EE6F6D" w:rsidP="009C6F5A">
            <w:r>
              <w:t>forpackningsinnehall</w:t>
            </w:r>
          </w:p>
        </w:tc>
        <w:tc>
          <w:tcPr>
            <w:tcW w:w="1858" w:type="dxa"/>
          </w:tcPr>
          <w:p w14:paraId="0D41E117" w14:textId="77777777" w:rsidR="00EE6F6D" w:rsidRDefault="00EE6F6D" w:rsidP="009C6F5A">
            <w:r>
              <w:t>string</w:t>
            </w:r>
          </w:p>
        </w:tc>
        <w:tc>
          <w:tcPr>
            <w:tcW w:w="820" w:type="dxa"/>
          </w:tcPr>
          <w:p w14:paraId="3364EF0C" w14:textId="77777777" w:rsidR="00EE6F6D" w:rsidRDefault="00EE6F6D" w:rsidP="009C6F5A">
            <w:r>
              <w:t>0..1</w:t>
            </w:r>
          </w:p>
        </w:tc>
        <w:tc>
          <w:tcPr>
            <w:tcW w:w="3402" w:type="dxa"/>
          </w:tcPr>
          <w:p w14:paraId="423361F9" w14:textId="77777777" w:rsidR="00EE6F6D" w:rsidRDefault="00EE6F6D" w:rsidP="009C6F5A">
            <w:r>
              <w:t>Artikelns förpackningsinnehåll.</w:t>
            </w:r>
          </w:p>
        </w:tc>
        <w:tc>
          <w:tcPr>
            <w:tcW w:w="1349" w:type="dxa"/>
          </w:tcPr>
          <w:p w14:paraId="4842534A" w14:textId="77777777" w:rsidR="00EE6F6D" w:rsidRDefault="00EE6F6D" w:rsidP="009C6F5A">
            <w:r>
              <w:t>1..160</w:t>
            </w:r>
          </w:p>
        </w:tc>
      </w:tr>
      <w:tr w:rsidR="00EE6F6D" w14:paraId="4DE9C02C" w14:textId="77777777" w:rsidTr="009C6F5A">
        <w:tc>
          <w:tcPr>
            <w:tcW w:w="1858" w:type="dxa"/>
          </w:tcPr>
          <w:p w14:paraId="227E52BE" w14:textId="77777777" w:rsidR="00EE6F6D" w:rsidRDefault="00EE6F6D" w:rsidP="009C6F5A">
            <w:r>
              <w:t>forpackningsmangd</w:t>
            </w:r>
          </w:p>
        </w:tc>
        <w:tc>
          <w:tcPr>
            <w:tcW w:w="1858" w:type="dxa"/>
          </w:tcPr>
          <w:p w14:paraId="6338F9F2" w14:textId="77777777" w:rsidR="00EE6F6D" w:rsidRDefault="00EE6F6D" w:rsidP="009C6F5A">
            <w:r>
              <w:t>decimal</w:t>
            </w:r>
          </w:p>
        </w:tc>
        <w:tc>
          <w:tcPr>
            <w:tcW w:w="820" w:type="dxa"/>
          </w:tcPr>
          <w:p w14:paraId="1BD9983A" w14:textId="77777777" w:rsidR="00EE6F6D" w:rsidRDefault="00EE6F6D" w:rsidP="009C6F5A">
            <w:r>
              <w:t>0..1</w:t>
            </w:r>
          </w:p>
        </w:tc>
        <w:tc>
          <w:tcPr>
            <w:tcW w:w="3402" w:type="dxa"/>
          </w:tcPr>
          <w:p w14:paraId="05B19E59" w14:textId="77777777" w:rsidR="00EE6F6D" w:rsidRDefault="00EE6F6D" w:rsidP="009C6F5A">
            <w:r>
              <w:t>Artikelns förpackningsmängd.</w:t>
            </w:r>
          </w:p>
        </w:tc>
        <w:tc>
          <w:tcPr>
            <w:tcW w:w="1349" w:type="dxa"/>
          </w:tcPr>
          <w:p w14:paraId="0A14756E" w14:textId="77777777" w:rsidR="00EE6F6D" w:rsidRDefault="00EE6F6D" w:rsidP="009C6F5A"/>
        </w:tc>
      </w:tr>
      <w:tr w:rsidR="00EE6F6D" w14:paraId="0835E39F" w14:textId="77777777" w:rsidTr="009C6F5A">
        <w:tc>
          <w:tcPr>
            <w:tcW w:w="1858" w:type="dxa"/>
          </w:tcPr>
          <w:p w14:paraId="1B7E2F34" w14:textId="77777777" w:rsidR="00EE6F6D" w:rsidRDefault="00EE6F6D" w:rsidP="009C6F5A">
            <w:r>
              <w:t>forpackningstyp</w:t>
            </w:r>
          </w:p>
        </w:tc>
        <w:tc>
          <w:tcPr>
            <w:tcW w:w="1858" w:type="dxa"/>
          </w:tcPr>
          <w:p w14:paraId="52E5A1DA" w14:textId="77777777" w:rsidR="00EE6F6D" w:rsidRDefault="00EE6F6D" w:rsidP="009C6F5A">
            <w:r>
              <w:t>string</w:t>
            </w:r>
          </w:p>
        </w:tc>
        <w:tc>
          <w:tcPr>
            <w:tcW w:w="820" w:type="dxa"/>
          </w:tcPr>
          <w:p w14:paraId="4E7EF85E" w14:textId="77777777" w:rsidR="00EE6F6D" w:rsidRDefault="00EE6F6D" w:rsidP="009C6F5A">
            <w:r>
              <w:t>0..1</w:t>
            </w:r>
          </w:p>
        </w:tc>
        <w:tc>
          <w:tcPr>
            <w:tcW w:w="3402" w:type="dxa"/>
          </w:tcPr>
          <w:p w14:paraId="780B159F" w14:textId="77777777" w:rsidR="00EE6F6D" w:rsidRDefault="00EE6F6D" w:rsidP="009C6F5A">
            <w:r>
              <w:t>Artikelns förpackningstyp.</w:t>
            </w:r>
          </w:p>
        </w:tc>
        <w:tc>
          <w:tcPr>
            <w:tcW w:w="1349" w:type="dxa"/>
          </w:tcPr>
          <w:p w14:paraId="5C496F0B" w14:textId="77777777" w:rsidR="00EE6F6D" w:rsidRDefault="00EE6F6D" w:rsidP="009C6F5A">
            <w:r>
              <w:t>1..40</w:t>
            </w:r>
          </w:p>
        </w:tc>
      </w:tr>
      <w:tr w:rsidR="00EE6F6D" w14:paraId="77B8A1BD" w14:textId="77777777" w:rsidTr="009C6F5A">
        <w:tc>
          <w:tcPr>
            <w:tcW w:w="1858" w:type="dxa"/>
          </w:tcPr>
          <w:p w14:paraId="166A1073" w14:textId="77777777" w:rsidR="00EE6F6D" w:rsidRDefault="00EE6F6D" w:rsidP="009C6F5A">
            <w:r>
              <w:t>intressentnamn</w:t>
            </w:r>
          </w:p>
        </w:tc>
        <w:tc>
          <w:tcPr>
            <w:tcW w:w="1858" w:type="dxa"/>
          </w:tcPr>
          <w:p w14:paraId="7E05BC67" w14:textId="77777777" w:rsidR="00EE6F6D" w:rsidRDefault="00EE6F6D" w:rsidP="009C6F5A">
            <w:r>
              <w:t>string</w:t>
            </w:r>
          </w:p>
        </w:tc>
        <w:tc>
          <w:tcPr>
            <w:tcW w:w="820" w:type="dxa"/>
          </w:tcPr>
          <w:p w14:paraId="3D19B733" w14:textId="77777777" w:rsidR="00EE6F6D" w:rsidRDefault="00EE6F6D" w:rsidP="009C6F5A">
            <w:r>
              <w:t>0..1</w:t>
            </w:r>
          </w:p>
        </w:tc>
        <w:tc>
          <w:tcPr>
            <w:tcW w:w="3402" w:type="dxa"/>
          </w:tcPr>
          <w:p w14:paraId="1E95FC11" w14:textId="77777777" w:rsidR="00EE6F6D" w:rsidRDefault="00EE6F6D" w:rsidP="009C6F5A">
            <w:r>
              <w:t>Ansvarigt företag för artikel. Typ av företag kan variera, t.ex kan företaget vara innehavare av godkännande/registrering av försäljning eller parallellimportör.                 Exempel: "AstraZeneca AB".</w:t>
            </w:r>
          </w:p>
        </w:tc>
        <w:tc>
          <w:tcPr>
            <w:tcW w:w="1349" w:type="dxa"/>
          </w:tcPr>
          <w:p w14:paraId="7AF3D829" w14:textId="77777777" w:rsidR="00EE6F6D" w:rsidRDefault="00EE6F6D" w:rsidP="009C6F5A">
            <w:r>
              <w:t>1..160</w:t>
            </w:r>
          </w:p>
        </w:tc>
      </w:tr>
      <w:tr w:rsidR="00EE6F6D" w14:paraId="23C341B1" w14:textId="77777777" w:rsidTr="009C6F5A">
        <w:tc>
          <w:tcPr>
            <w:tcW w:w="1858" w:type="dxa"/>
          </w:tcPr>
          <w:p w14:paraId="0121D1D1" w14:textId="77777777" w:rsidR="00EE6F6D" w:rsidRDefault="00EE6F6D" w:rsidP="009C6F5A">
            <w:r>
              <w:t>intressentroll</w:t>
            </w:r>
          </w:p>
        </w:tc>
        <w:tc>
          <w:tcPr>
            <w:tcW w:w="1858" w:type="dxa"/>
          </w:tcPr>
          <w:p w14:paraId="097ADFAC" w14:textId="77777777" w:rsidR="00EE6F6D" w:rsidRDefault="00EE6F6D" w:rsidP="009C6F5A">
            <w:r>
              <w:t>string</w:t>
            </w:r>
          </w:p>
        </w:tc>
        <w:tc>
          <w:tcPr>
            <w:tcW w:w="820" w:type="dxa"/>
          </w:tcPr>
          <w:p w14:paraId="49E38B6C" w14:textId="77777777" w:rsidR="00EE6F6D" w:rsidRDefault="00EE6F6D" w:rsidP="009C6F5A">
            <w:r>
              <w:t>0..1</w:t>
            </w:r>
          </w:p>
        </w:tc>
        <w:tc>
          <w:tcPr>
            <w:tcW w:w="3402" w:type="dxa"/>
          </w:tcPr>
          <w:p w14:paraId="39688D95" w14:textId="77777777" w:rsidR="00EE6F6D" w:rsidRDefault="00EE6F6D" w:rsidP="009C6F5A">
            <w:r>
              <w:t>Artikelns intressentroll.</w:t>
            </w:r>
          </w:p>
        </w:tc>
        <w:tc>
          <w:tcPr>
            <w:tcW w:w="1349" w:type="dxa"/>
          </w:tcPr>
          <w:p w14:paraId="7B0C591A" w14:textId="77777777" w:rsidR="00EE6F6D" w:rsidRDefault="00EE6F6D" w:rsidP="009C6F5A">
            <w:r>
              <w:t>1..8</w:t>
            </w:r>
          </w:p>
        </w:tc>
      </w:tr>
      <w:tr w:rsidR="00EE6F6D" w14:paraId="03CD73E3" w14:textId="77777777" w:rsidTr="009C6F5A">
        <w:tc>
          <w:tcPr>
            <w:tcW w:w="1858" w:type="dxa"/>
          </w:tcPr>
          <w:p w14:paraId="14BBF7E6" w14:textId="77777777" w:rsidR="00EE6F6D" w:rsidRDefault="00EE6F6D" w:rsidP="009C6F5A">
            <w:r>
              <w:t>isLakemedel</w:t>
            </w:r>
          </w:p>
        </w:tc>
        <w:tc>
          <w:tcPr>
            <w:tcW w:w="1858" w:type="dxa"/>
          </w:tcPr>
          <w:p w14:paraId="0A21E8CE" w14:textId="77777777" w:rsidR="00EE6F6D" w:rsidRDefault="00EE6F6D" w:rsidP="009C6F5A">
            <w:r>
              <w:t>boolean</w:t>
            </w:r>
          </w:p>
        </w:tc>
        <w:tc>
          <w:tcPr>
            <w:tcW w:w="820" w:type="dxa"/>
          </w:tcPr>
          <w:p w14:paraId="51ECEDCB" w14:textId="77777777" w:rsidR="00EE6F6D" w:rsidRDefault="00EE6F6D" w:rsidP="009C6F5A">
            <w:r>
              <w:t>0..1</w:t>
            </w:r>
          </w:p>
        </w:tc>
        <w:tc>
          <w:tcPr>
            <w:tcW w:w="3402" w:type="dxa"/>
          </w:tcPr>
          <w:p w14:paraId="096B5F1D" w14:textId="77777777" w:rsidR="00EE6F6D" w:rsidRDefault="00EE6F6D" w:rsidP="009C6F5A">
            <w:r>
              <w:t>Representerar om artikeln är läkemedelsklassad.</w:t>
            </w:r>
          </w:p>
        </w:tc>
        <w:tc>
          <w:tcPr>
            <w:tcW w:w="1349" w:type="dxa"/>
          </w:tcPr>
          <w:p w14:paraId="772C9141" w14:textId="77777777" w:rsidR="00EE6F6D" w:rsidRDefault="00EE6F6D" w:rsidP="009C6F5A"/>
        </w:tc>
      </w:tr>
      <w:tr w:rsidR="00EE6F6D" w14:paraId="29101959" w14:textId="77777777" w:rsidTr="009C6F5A">
        <w:tc>
          <w:tcPr>
            <w:tcW w:w="1858" w:type="dxa"/>
          </w:tcPr>
          <w:p w14:paraId="7BE375F2" w14:textId="77777777" w:rsidR="00EE6F6D" w:rsidRDefault="00EE6F6D" w:rsidP="009C6F5A">
            <w:r>
              <w:t>narkotikaklass</w:t>
            </w:r>
          </w:p>
        </w:tc>
        <w:tc>
          <w:tcPr>
            <w:tcW w:w="1858" w:type="dxa"/>
          </w:tcPr>
          <w:p w14:paraId="6030C4BD" w14:textId="77777777" w:rsidR="00EE6F6D" w:rsidRDefault="00EE6F6D" w:rsidP="009C6F5A">
            <w:r>
              <w:t>string</w:t>
            </w:r>
          </w:p>
        </w:tc>
        <w:tc>
          <w:tcPr>
            <w:tcW w:w="820" w:type="dxa"/>
          </w:tcPr>
          <w:p w14:paraId="49F88237" w14:textId="77777777" w:rsidR="00EE6F6D" w:rsidRDefault="00EE6F6D" w:rsidP="009C6F5A">
            <w:r>
              <w:t>0..1</w:t>
            </w:r>
          </w:p>
        </w:tc>
        <w:tc>
          <w:tcPr>
            <w:tcW w:w="3402" w:type="dxa"/>
          </w:tcPr>
          <w:p w14:paraId="5DA865F9" w14:textId="77777777" w:rsidR="00EE6F6D" w:rsidRDefault="00EE6F6D" w:rsidP="009C6F5A">
            <w:r>
              <w:t>Artikelns narkotikaklasskod.</w:t>
            </w:r>
          </w:p>
        </w:tc>
        <w:tc>
          <w:tcPr>
            <w:tcW w:w="1349" w:type="dxa"/>
          </w:tcPr>
          <w:p w14:paraId="205CF42D" w14:textId="77777777" w:rsidR="00EE6F6D" w:rsidRDefault="00EE6F6D" w:rsidP="009C6F5A">
            <w:r>
              <w:t>1..3</w:t>
            </w:r>
          </w:p>
        </w:tc>
      </w:tr>
      <w:tr w:rsidR="00EE6F6D" w14:paraId="538EE11C" w14:textId="77777777" w:rsidTr="009C6F5A">
        <w:tc>
          <w:tcPr>
            <w:tcW w:w="1858" w:type="dxa"/>
          </w:tcPr>
          <w:p w14:paraId="69A92B3E" w14:textId="77777777" w:rsidR="00EE6F6D" w:rsidRDefault="00EE6F6D" w:rsidP="009C6F5A">
            <w:r>
              <w:t>narkotikaklassKlartext</w:t>
            </w:r>
          </w:p>
        </w:tc>
        <w:tc>
          <w:tcPr>
            <w:tcW w:w="1858" w:type="dxa"/>
          </w:tcPr>
          <w:p w14:paraId="19ECE768" w14:textId="77777777" w:rsidR="00EE6F6D" w:rsidRDefault="00EE6F6D" w:rsidP="009C6F5A">
            <w:r>
              <w:t>string</w:t>
            </w:r>
          </w:p>
        </w:tc>
        <w:tc>
          <w:tcPr>
            <w:tcW w:w="820" w:type="dxa"/>
          </w:tcPr>
          <w:p w14:paraId="30763A41" w14:textId="77777777" w:rsidR="00EE6F6D" w:rsidRDefault="00EE6F6D" w:rsidP="009C6F5A">
            <w:r>
              <w:t>0..1</w:t>
            </w:r>
          </w:p>
        </w:tc>
        <w:tc>
          <w:tcPr>
            <w:tcW w:w="3402" w:type="dxa"/>
          </w:tcPr>
          <w:p w14:paraId="42A58F4D" w14:textId="77777777" w:rsidR="00EE6F6D" w:rsidRDefault="00EE6F6D" w:rsidP="009C6F5A">
            <w:r>
              <w:t>Artikelns narkotikaklass i klartext.</w:t>
            </w:r>
          </w:p>
        </w:tc>
        <w:tc>
          <w:tcPr>
            <w:tcW w:w="1349" w:type="dxa"/>
          </w:tcPr>
          <w:p w14:paraId="647765F2" w14:textId="77777777" w:rsidR="00EE6F6D" w:rsidRDefault="00EE6F6D" w:rsidP="009C6F5A">
            <w:r>
              <w:t>1..200</w:t>
            </w:r>
          </w:p>
        </w:tc>
      </w:tr>
      <w:tr w:rsidR="00EE6F6D" w14:paraId="4C2958D3" w14:textId="77777777" w:rsidTr="009C6F5A">
        <w:tc>
          <w:tcPr>
            <w:tcW w:w="1858" w:type="dxa"/>
          </w:tcPr>
          <w:p w14:paraId="2B5ED41A" w14:textId="77777777" w:rsidR="00EE6F6D" w:rsidRDefault="00EE6F6D" w:rsidP="009C6F5A">
            <w:r>
              <w:t>produktnamn</w:t>
            </w:r>
          </w:p>
        </w:tc>
        <w:tc>
          <w:tcPr>
            <w:tcW w:w="1858" w:type="dxa"/>
          </w:tcPr>
          <w:p w14:paraId="6FFBB69E" w14:textId="77777777" w:rsidR="00EE6F6D" w:rsidRDefault="00EE6F6D" w:rsidP="009C6F5A">
            <w:r>
              <w:t>string</w:t>
            </w:r>
          </w:p>
        </w:tc>
        <w:tc>
          <w:tcPr>
            <w:tcW w:w="820" w:type="dxa"/>
          </w:tcPr>
          <w:p w14:paraId="2699CF0D" w14:textId="77777777" w:rsidR="00EE6F6D" w:rsidRDefault="00EE6F6D" w:rsidP="009C6F5A">
            <w:r>
              <w:t>0..1</w:t>
            </w:r>
          </w:p>
        </w:tc>
        <w:tc>
          <w:tcPr>
            <w:tcW w:w="3402" w:type="dxa"/>
          </w:tcPr>
          <w:p w14:paraId="75A8DEBD" w14:textId="77777777" w:rsidR="00EE6F6D" w:rsidRDefault="00EE6F6D" w:rsidP="009C6F5A">
            <w:r>
              <w:t>Artikelns produktnamn.</w:t>
            </w:r>
          </w:p>
        </w:tc>
        <w:tc>
          <w:tcPr>
            <w:tcW w:w="1349" w:type="dxa"/>
          </w:tcPr>
          <w:p w14:paraId="6A7601A0" w14:textId="77777777" w:rsidR="00EE6F6D" w:rsidRDefault="00EE6F6D" w:rsidP="009C6F5A">
            <w:r>
              <w:t>1..100</w:t>
            </w:r>
          </w:p>
        </w:tc>
      </w:tr>
      <w:tr w:rsidR="00EE6F6D" w14:paraId="1F13D28A" w14:textId="77777777" w:rsidTr="009C6F5A">
        <w:tc>
          <w:tcPr>
            <w:tcW w:w="1858" w:type="dxa"/>
          </w:tcPr>
          <w:p w14:paraId="69418099" w14:textId="77777777" w:rsidR="00EE6F6D" w:rsidRDefault="00EE6F6D" w:rsidP="009C6F5A">
            <w:r>
              <w:t>produkttyp</w:t>
            </w:r>
          </w:p>
        </w:tc>
        <w:tc>
          <w:tcPr>
            <w:tcW w:w="1858" w:type="dxa"/>
          </w:tcPr>
          <w:p w14:paraId="10EF67A5" w14:textId="77777777" w:rsidR="00EE6F6D" w:rsidRDefault="00EE6F6D" w:rsidP="009C6F5A">
            <w:r>
              <w:t>string</w:t>
            </w:r>
          </w:p>
        </w:tc>
        <w:tc>
          <w:tcPr>
            <w:tcW w:w="820" w:type="dxa"/>
          </w:tcPr>
          <w:p w14:paraId="4B67D44C" w14:textId="77777777" w:rsidR="00EE6F6D" w:rsidRDefault="00EE6F6D" w:rsidP="009C6F5A">
            <w:r>
              <w:t>0..1</w:t>
            </w:r>
          </w:p>
        </w:tc>
        <w:tc>
          <w:tcPr>
            <w:tcW w:w="3402" w:type="dxa"/>
          </w:tcPr>
          <w:p w14:paraId="694839A7" w14:textId="77777777" w:rsidR="00EE6F6D" w:rsidRDefault="00EE6F6D" w:rsidP="009C6F5A">
            <w:r>
              <w:t>Artikelns produkttypkod.</w:t>
            </w:r>
          </w:p>
        </w:tc>
        <w:tc>
          <w:tcPr>
            <w:tcW w:w="1349" w:type="dxa"/>
          </w:tcPr>
          <w:p w14:paraId="12D8B7E7" w14:textId="77777777" w:rsidR="00EE6F6D" w:rsidRDefault="00EE6F6D" w:rsidP="009C6F5A">
            <w:r>
              <w:t>1..8</w:t>
            </w:r>
          </w:p>
        </w:tc>
      </w:tr>
      <w:tr w:rsidR="00EE6F6D" w14:paraId="63F29AC6" w14:textId="77777777" w:rsidTr="009C6F5A">
        <w:tc>
          <w:tcPr>
            <w:tcW w:w="1858" w:type="dxa"/>
          </w:tcPr>
          <w:p w14:paraId="5680C5C2" w14:textId="77777777" w:rsidR="00EE6F6D" w:rsidRDefault="00EE6F6D" w:rsidP="009C6F5A">
            <w:r>
              <w:t>produkttypKlartext</w:t>
            </w:r>
          </w:p>
        </w:tc>
        <w:tc>
          <w:tcPr>
            <w:tcW w:w="1858" w:type="dxa"/>
          </w:tcPr>
          <w:p w14:paraId="252F8436" w14:textId="77777777" w:rsidR="00EE6F6D" w:rsidRDefault="00EE6F6D" w:rsidP="009C6F5A">
            <w:r>
              <w:t>string</w:t>
            </w:r>
          </w:p>
        </w:tc>
        <w:tc>
          <w:tcPr>
            <w:tcW w:w="820" w:type="dxa"/>
          </w:tcPr>
          <w:p w14:paraId="2AEFD234" w14:textId="77777777" w:rsidR="00EE6F6D" w:rsidRDefault="00EE6F6D" w:rsidP="009C6F5A">
            <w:r>
              <w:t>0..1</w:t>
            </w:r>
          </w:p>
        </w:tc>
        <w:tc>
          <w:tcPr>
            <w:tcW w:w="3402" w:type="dxa"/>
          </w:tcPr>
          <w:p w14:paraId="4D5FCC69" w14:textId="77777777" w:rsidR="00EE6F6D" w:rsidRDefault="00EE6F6D" w:rsidP="009C6F5A">
            <w:r>
              <w:t>Artikelns produkttyp i klartext.</w:t>
            </w:r>
          </w:p>
        </w:tc>
        <w:tc>
          <w:tcPr>
            <w:tcW w:w="1349" w:type="dxa"/>
          </w:tcPr>
          <w:p w14:paraId="6F31C8D6" w14:textId="77777777" w:rsidR="00EE6F6D" w:rsidRDefault="00EE6F6D" w:rsidP="009C6F5A">
            <w:r>
              <w:t>1..100</w:t>
            </w:r>
          </w:p>
        </w:tc>
      </w:tr>
      <w:tr w:rsidR="00EE6F6D" w14:paraId="5F03D387" w14:textId="77777777" w:rsidTr="009C6F5A">
        <w:tc>
          <w:tcPr>
            <w:tcW w:w="1858" w:type="dxa"/>
          </w:tcPr>
          <w:p w14:paraId="6D288075" w14:textId="77777777" w:rsidR="00EE6F6D" w:rsidRDefault="00EE6F6D" w:rsidP="009C6F5A">
            <w:r>
              <w:t>substansnamnUtbytesgrupp</w:t>
            </w:r>
          </w:p>
        </w:tc>
        <w:tc>
          <w:tcPr>
            <w:tcW w:w="1858" w:type="dxa"/>
          </w:tcPr>
          <w:p w14:paraId="45D5033D" w14:textId="77777777" w:rsidR="00EE6F6D" w:rsidRDefault="00EE6F6D" w:rsidP="009C6F5A">
            <w:r>
              <w:t>string</w:t>
            </w:r>
          </w:p>
        </w:tc>
        <w:tc>
          <w:tcPr>
            <w:tcW w:w="820" w:type="dxa"/>
          </w:tcPr>
          <w:p w14:paraId="17EA02DF" w14:textId="77777777" w:rsidR="00EE6F6D" w:rsidRDefault="00EE6F6D" w:rsidP="009C6F5A">
            <w:r>
              <w:t>0..1</w:t>
            </w:r>
          </w:p>
        </w:tc>
        <w:tc>
          <w:tcPr>
            <w:tcW w:w="3402" w:type="dxa"/>
          </w:tcPr>
          <w:p w14:paraId="077CD1F9" w14:textId="77777777" w:rsidR="00EE6F6D" w:rsidRDefault="00EE6F6D" w:rsidP="009C6F5A">
            <w:r>
              <w:t>Artikelns utbytesgrupp.</w:t>
            </w:r>
          </w:p>
        </w:tc>
        <w:tc>
          <w:tcPr>
            <w:tcW w:w="1349" w:type="dxa"/>
          </w:tcPr>
          <w:p w14:paraId="5A8FF055" w14:textId="77777777" w:rsidR="00EE6F6D" w:rsidRDefault="00EE6F6D" w:rsidP="009C6F5A">
            <w:r>
              <w:t>1..160</w:t>
            </w:r>
          </w:p>
        </w:tc>
      </w:tr>
    </w:tbl>
    <w:p w14:paraId="1E05F3D5" w14:textId="77777777" w:rsidR="00EE6F6D" w:rsidRDefault="00EE6F6D" w:rsidP="00EE6F6D"/>
    <w:bookmarkEnd w:id="1137"/>
    <w:p w14:paraId="257C862A" w14:textId="77777777" w:rsidR="005C434A" w:rsidRDefault="005C434A" w:rsidP="005C434A">
      <w:pPr>
        <w:pStyle w:val="Numreradrubrik2"/>
        <w:numPr>
          <w:ilvl w:val="0"/>
          <w:numId w:val="0"/>
        </w:numPr>
      </w:pPr>
      <w:r>
        <w:t> </w:t>
      </w:r>
      <w:bookmarkStart w:id="1141" w:name="_Toc401586993"/>
      <w:r>
        <w:t>Handelsvaruinformation</w:t>
      </w:r>
      <w:bookmarkEnd w:id="114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57A881F5" w14:textId="77777777" w:rsidTr="009C6F5A">
        <w:tc>
          <w:tcPr>
            <w:tcW w:w="1858" w:type="dxa"/>
            <w:shd w:val="clear" w:color="auto" w:fill="4F81BD" w:themeFill="accent1"/>
          </w:tcPr>
          <w:p w14:paraId="7EE388C0"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7A023D02"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42EB8151"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5FCCE98C"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532899FE" w14:textId="77777777" w:rsidR="00EE6F6D" w:rsidRDefault="00EE6F6D" w:rsidP="009C6F5A">
            <w:pPr>
              <w:rPr>
                <w:b/>
                <w:bCs/>
                <w:color w:val="FFFFFF" w:themeColor="background1"/>
              </w:rPr>
            </w:pPr>
            <w:r>
              <w:rPr>
                <w:b/>
                <w:bCs/>
                <w:color w:val="FFFFFF" w:themeColor="background1"/>
              </w:rPr>
              <w:t>Fältlängder</w:t>
            </w:r>
          </w:p>
        </w:tc>
      </w:tr>
      <w:tr w:rsidR="00EE6F6D" w14:paraId="1100D827" w14:textId="77777777" w:rsidTr="009C6F5A">
        <w:tc>
          <w:tcPr>
            <w:tcW w:w="1858" w:type="dxa"/>
          </w:tcPr>
          <w:p w14:paraId="768E884A" w14:textId="77777777" w:rsidR="00EE6F6D" w:rsidRDefault="00EE6F6D" w:rsidP="009C6F5A">
            <w:r>
              <w:t>varunummer</w:t>
            </w:r>
          </w:p>
        </w:tc>
        <w:tc>
          <w:tcPr>
            <w:tcW w:w="1858" w:type="dxa"/>
          </w:tcPr>
          <w:p w14:paraId="550F7B7D" w14:textId="77777777" w:rsidR="00EE6F6D" w:rsidRDefault="00EE6F6D" w:rsidP="009C6F5A">
            <w:r>
              <w:t>string</w:t>
            </w:r>
          </w:p>
        </w:tc>
        <w:tc>
          <w:tcPr>
            <w:tcW w:w="820" w:type="dxa"/>
          </w:tcPr>
          <w:p w14:paraId="4E0146F2" w14:textId="77777777" w:rsidR="00EE6F6D" w:rsidRDefault="00EE6F6D" w:rsidP="009C6F5A">
            <w:r>
              <w:t>1..1</w:t>
            </w:r>
          </w:p>
        </w:tc>
        <w:tc>
          <w:tcPr>
            <w:tcW w:w="3402" w:type="dxa"/>
          </w:tcPr>
          <w:p w14:paraId="220B9845" w14:textId="77777777" w:rsidR="00EE6F6D" w:rsidRDefault="00EE6F6D" w:rsidP="009C6F5A">
            <w:r>
              <w:t>Varunummer.</w:t>
            </w:r>
          </w:p>
        </w:tc>
        <w:tc>
          <w:tcPr>
            <w:tcW w:w="1349" w:type="dxa"/>
          </w:tcPr>
          <w:p w14:paraId="31DD4730" w14:textId="77777777" w:rsidR="00EE6F6D" w:rsidRDefault="00EE6F6D" w:rsidP="009C6F5A">
            <w:r>
              <w:t>6..6</w:t>
            </w:r>
          </w:p>
        </w:tc>
      </w:tr>
      <w:tr w:rsidR="00EE6F6D" w14:paraId="6EEB690A" w14:textId="77777777" w:rsidTr="009C6F5A">
        <w:tc>
          <w:tcPr>
            <w:tcW w:w="1858" w:type="dxa"/>
          </w:tcPr>
          <w:p w14:paraId="6871103B" w14:textId="77777777" w:rsidR="00EE6F6D" w:rsidRDefault="00EE6F6D" w:rsidP="009C6F5A">
            <w:r>
              <w:t>alternativtAntalKlartext</w:t>
            </w:r>
          </w:p>
        </w:tc>
        <w:tc>
          <w:tcPr>
            <w:tcW w:w="1858" w:type="dxa"/>
          </w:tcPr>
          <w:p w14:paraId="54888CE3" w14:textId="77777777" w:rsidR="00EE6F6D" w:rsidRDefault="00EE6F6D" w:rsidP="009C6F5A">
            <w:r>
              <w:t>string</w:t>
            </w:r>
          </w:p>
        </w:tc>
        <w:tc>
          <w:tcPr>
            <w:tcW w:w="820" w:type="dxa"/>
          </w:tcPr>
          <w:p w14:paraId="1591B80F" w14:textId="77777777" w:rsidR="00EE6F6D" w:rsidRDefault="00EE6F6D" w:rsidP="009C6F5A">
            <w:r>
              <w:t>0..1</w:t>
            </w:r>
          </w:p>
        </w:tc>
        <w:tc>
          <w:tcPr>
            <w:tcW w:w="3402" w:type="dxa"/>
          </w:tcPr>
          <w:p w14:paraId="124ED7E4" w14:textId="77777777" w:rsidR="00EE6F6D" w:rsidRDefault="00EE6F6D" w:rsidP="009C6F5A">
            <w:r>
              <w:t>Alternativ antal i klartext.</w:t>
            </w:r>
          </w:p>
        </w:tc>
        <w:tc>
          <w:tcPr>
            <w:tcW w:w="1349" w:type="dxa"/>
          </w:tcPr>
          <w:p w14:paraId="75BD0165" w14:textId="77777777" w:rsidR="00EE6F6D" w:rsidRDefault="00EE6F6D" w:rsidP="009C6F5A">
            <w:r>
              <w:t>1..50</w:t>
            </w:r>
          </w:p>
        </w:tc>
      </w:tr>
      <w:tr w:rsidR="00EE6F6D" w14:paraId="299D7DDF" w14:textId="77777777" w:rsidTr="009C6F5A">
        <w:tc>
          <w:tcPr>
            <w:tcW w:w="1858" w:type="dxa"/>
          </w:tcPr>
          <w:p w14:paraId="58298D4E" w14:textId="77777777" w:rsidR="00EE6F6D" w:rsidRDefault="00EE6F6D" w:rsidP="009C6F5A">
            <w:r>
              <w:t>antalKlartext</w:t>
            </w:r>
          </w:p>
        </w:tc>
        <w:tc>
          <w:tcPr>
            <w:tcW w:w="1858" w:type="dxa"/>
          </w:tcPr>
          <w:p w14:paraId="4D1EE019" w14:textId="77777777" w:rsidR="00EE6F6D" w:rsidRDefault="00EE6F6D" w:rsidP="009C6F5A">
            <w:r>
              <w:t>string</w:t>
            </w:r>
          </w:p>
        </w:tc>
        <w:tc>
          <w:tcPr>
            <w:tcW w:w="820" w:type="dxa"/>
          </w:tcPr>
          <w:p w14:paraId="3487F51A" w14:textId="77777777" w:rsidR="00EE6F6D" w:rsidRDefault="00EE6F6D" w:rsidP="009C6F5A">
            <w:r>
              <w:t>0..1</w:t>
            </w:r>
          </w:p>
        </w:tc>
        <w:tc>
          <w:tcPr>
            <w:tcW w:w="3402" w:type="dxa"/>
          </w:tcPr>
          <w:p w14:paraId="5ED2AE00" w14:textId="77777777" w:rsidR="00EE6F6D" w:rsidRDefault="00EE6F6D" w:rsidP="009C6F5A">
            <w:r>
              <w:t>Artikelns innehållsantal i klartext.</w:t>
            </w:r>
          </w:p>
        </w:tc>
        <w:tc>
          <w:tcPr>
            <w:tcW w:w="1349" w:type="dxa"/>
          </w:tcPr>
          <w:p w14:paraId="536A21BF" w14:textId="77777777" w:rsidR="00EE6F6D" w:rsidRDefault="00EE6F6D" w:rsidP="009C6F5A">
            <w:r>
              <w:t>1..50</w:t>
            </w:r>
          </w:p>
        </w:tc>
      </w:tr>
      <w:tr w:rsidR="00EE6F6D" w14:paraId="5AA943AA" w14:textId="77777777" w:rsidTr="009C6F5A">
        <w:tc>
          <w:tcPr>
            <w:tcW w:w="1858" w:type="dxa"/>
          </w:tcPr>
          <w:p w14:paraId="19F2938E" w14:textId="77777777" w:rsidR="00EE6F6D" w:rsidRDefault="00EE6F6D" w:rsidP="009C6F5A">
            <w:r>
              <w:t>artikelbenamning</w:t>
            </w:r>
          </w:p>
        </w:tc>
        <w:tc>
          <w:tcPr>
            <w:tcW w:w="1858" w:type="dxa"/>
          </w:tcPr>
          <w:p w14:paraId="0A136344" w14:textId="77777777" w:rsidR="00EE6F6D" w:rsidRDefault="00EE6F6D" w:rsidP="009C6F5A">
            <w:r>
              <w:t>string</w:t>
            </w:r>
          </w:p>
        </w:tc>
        <w:tc>
          <w:tcPr>
            <w:tcW w:w="820" w:type="dxa"/>
          </w:tcPr>
          <w:p w14:paraId="24D3CF6B" w14:textId="77777777" w:rsidR="00EE6F6D" w:rsidRDefault="00EE6F6D" w:rsidP="009C6F5A">
            <w:r>
              <w:t>0..1</w:t>
            </w:r>
          </w:p>
        </w:tc>
        <w:tc>
          <w:tcPr>
            <w:tcW w:w="3402" w:type="dxa"/>
          </w:tcPr>
          <w:p w14:paraId="6CC8F9AF" w14:textId="77777777" w:rsidR="00EE6F6D" w:rsidRDefault="00EE6F6D" w:rsidP="009C6F5A">
            <w:r>
              <w:t>Artikelns artikelbenämning.</w:t>
            </w:r>
          </w:p>
        </w:tc>
        <w:tc>
          <w:tcPr>
            <w:tcW w:w="1349" w:type="dxa"/>
          </w:tcPr>
          <w:p w14:paraId="751FA927" w14:textId="77777777" w:rsidR="00EE6F6D" w:rsidRDefault="00EE6F6D" w:rsidP="009C6F5A">
            <w:r>
              <w:t>1..80</w:t>
            </w:r>
          </w:p>
        </w:tc>
      </w:tr>
      <w:tr w:rsidR="00EE6F6D" w14:paraId="49C78667" w14:textId="77777777" w:rsidTr="009C6F5A">
        <w:tc>
          <w:tcPr>
            <w:tcW w:w="1858" w:type="dxa"/>
          </w:tcPr>
          <w:p w14:paraId="2A95AC66" w14:textId="77777777" w:rsidR="00EE6F6D" w:rsidRDefault="00EE6F6D" w:rsidP="009C6F5A">
            <w:r>
              <w:t>forpackningsantalEnhet</w:t>
            </w:r>
          </w:p>
        </w:tc>
        <w:tc>
          <w:tcPr>
            <w:tcW w:w="1858" w:type="dxa"/>
          </w:tcPr>
          <w:p w14:paraId="4B037E26" w14:textId="77777777" w:rsidR="00EE6F6D" w:rsidRDefault="00EE6F6D" w:rsidP="009C6F5A">
            <w:r>
              <w:t>string</w:t>
            </w:r>
          </w:p>
        </w:tc>
        <w:tc>
          <w:tcPr>
            <w:tcW w:w="820" w:type="dxa"/>
          </w:tcPr>
          <w:p w14:paraId="600B6161" w14:textId="77777777" w:rsidR="00EE6F6D" w:rsidRDefault="00EE6F6D" w:rsidP="009C6F5A">
            <w:r>
              <w:t>0..1</w:t>
            </w:r>
          </w:p>
        </w:tc>
        <w:tc>
          <w:tcPr>
            <w:tcW w:w="3402" w:type="dxa"/>
          </w:tcPr>
          <w:p w14:paraId="2FA39D75" w14:textId="77777777" w:rsidR="00EE6F6D" w:rsidRDefault="00EE6F6D" w:rsidP="009C6F5A">
            <w:r>
              <w:t>Förpackningens enhet för antal.</w:t>
            </w:r>
          </w:p>
        </w:tc>
        <w:tc>
          <w:tcPr>
            <w:tcW w:w="1349" w:type="dxa"/>
          </w:tcPr>
          <w:p w14:paraId="32DC5577" w14:textId="77777777" w:rsidR="00EE6F6D" w:rsidRDefault="00EE6F6D" w:rsidP="009C6F5A">
            <w:r>
              <w:t>1..80</w:t>
            </w:r>
          </w:p>
        </w:tc>
      </w:tr>
      <w:tr w:rsidR="00EE6F6D" w14:paraId="3143E614" w14:textId="77777777" w:rsidTr="009C6F5A">
        <w:tc>
          <w:tcPr>
            <w:tcW w:w="1858" w:type="dxa"/>
          </w:tcPr>
          <w:p w14:paraId="067C04E6" w14:textId="77777777" w:rsidR="00EE6F6D" w:rsidRDefault="00EE6F6D" w:rsidP="009C6F5A">
            <w:r>
              <w:t>forpackningsantalMultipel1</w:t>
            </w:r>
          </w:p>
        </w:tc>
        <w:tc>
          <w:tcPr>
            <w:tcW w:w="1858" w:type="dxa"/>
          </w:tcPr>
          <w:p w14:paraId="5ED4991C" w14:textId="77777777" w:rsidR="00EE6F6D" w:rsidRDefault="00EE6F6D" w:rsidP="009C6F5A">
            <w:r>
              <w:t>int</w:t>
            </w:r>
          </w:p>
        </w:tc>
        <w:tc>
          <w:tcPr>
            <w:tcW w:w="820" w:type="dxa"/>
          </w:tcPr>
          <w:p w14:paraId="1D02B1CC" w14:textId="77777777" w:rsidR="00EE6F6D" w:rsidRDefault="00EE6F6D" w:rsidP="009C6F5A">
            <w:r>
              <w:t>0..1</w:t>
            </w:r>
          </w:p>
        </w:tc>
        <w:tc>
          <w:tcPr>
            <w:tcW w:w="3402" w:type="dxa"/>
          </w:tcPr>
          <w:p w14:paraId="0B6BA4CC" w14:textId="77777777" w:rsidR="00EE6F6D" w:rsidRDefault="00EE6F6D" w:rsidP="009C6F5A">
            <w:r>
              <w:t>Förpackningsantal multipel 1.</w:t>
            </w:r>
          </w:p>
        </w:tc>
        <w:tc>
          <w:tcPr>
            <w:tcW w:w="1349" w:type="dxa"/>
          </w:tcPr>
          <w:p w14:paraId="3B9DD6BD" w14:textId="77777777" w:rsidR="00EE6F6D" w:rsidRDefault="00EE6F6D" w:rsidP="009C6F5A"/>
        </w:tc>
      </w:tr>
      <w:tr w:rsidR="00EE6F6D" w14:paraId="20B4A5A3" w14:textId="77777777" w:rsidTr="009C6F5A">
        <w:tc>
          <w:tcPr>
            <w:tcW w:w="1858" w:type="dxa"/>
          </w:tcPr>
          <w:p w14:paraId="14DE69CE" w14:textId="77777777" w:rsidR="00EE6F6D" w:rsidRDefault="00EE6F6D" w:rsidP="009C6F5A">
            <w:r>
              <w:t>forpackningsantalMultipel2</w:t>
            </w:r>
          </w:p>
        </w:tc>
        <w:tc>
          <w:tcPr>
            <w:tcW w:w="1858" w:type="dxa"/>
          </w:tcPr>
          <w:p w14:paraId="338DC3D3" w14:textId="77777777" w:rsidR="00EE6F6D" w:rsidRDefault="00EE6F6D" w:rsidP="009C6F5A">
            <w:r>
              <w:t>int</w:t>
            </w:r>
          </w:p>
        </w:tc>
        <w:tc>
          <w:tcPr>
            <w:tcW w:w="820" w:type="dxa"/>
          </w:tcPr>
          <w:p w14:paraId="609E5423" w14:textId="77777777" w:rsidR="00EE6F6D" w:rsidRDefault="00EE6F6D" w:rsidP="009C6F5A">
            <w:r>
              <w:t>0..1</w:t>
            </w:r>
          </w:p>
        </w:tc>
        <w:tc>
          <w:tcPr>
            <w:tcW w:w="3402" w:type="dxa"/>
          </w:tcPr>
          <w:p w14:paraId="350E9E6E" w14:textId="77777777" w:rsidR="00EE6F6D" w:rsidRDefault="00EE6F6D" w:rsidP="009C6F5A">
            <w:r>
              <w:t>Förpacknings antal multipel 2.</w:t>
            </w:r>
          </w:p>
        </w:tc>
        <w:tc>
          <w:tcPr>
            <w:tcW w:w="1349" w:type="dxa"/>
          </w:tcPr>
          <w:p w14:paraId="0CE0A207" w14:textId="77777777" w:rsidR="00EE6F6D" w:rsidRDefault="00EE6F6D" w:rsidP="009C6F5A"/>
        </w:tc>
      </w:tr>
      <w:tr w:rsidR="00EE6F6D" w14:paraId="20C37AAD" w14:textId="77777777" w:rsidTr="009C6F5A">
        <w:tc>
          <w:tcPr>
            <w:tcW w:w="1858" w:type="dxa"/>
          </w:tcPr>
          <w:p w14:paraId="4D430F71" w14:textId="77777777" w:rsidR="00EE6F6D" w:rsidRDefault="00EE6F6D" w:rsidP="009C6F5A">
            <w:r>
              <w:t>forpackningsantalNumerisk</w:t>
            </w:r>
          </w:p>
        </w:tc>
        <w:tc>
          <w:tcPr>
            <w:tcW w:w="1858" w:type="dxa"/>
          </w:tcPr>
          <w:p w14:paraId="20B448DB" w14:textId="77777777" w:rsidR="00EE6F6D" w:rsidRDefault="00EE6F6D" w:rsidP="009C6F5A">
            <w:r>
              <w:t>decimal</w:t>
            </w:r>
          </w:p>
        </w:tc>
        <w:tc>
          <w:tcPr>
            <w:tcW w:w="820" w:type="dxa"/>
          </w:tcPr>
          <w:p w14:paraId="3F5BB521" w14:textId="77777777" w:rsidR="00EE6F6D" w:rsidRDefault="00EE6F6D" w:rsidP="009C6F5A">
            <w:r>
              <w:t>0..1</w:t>
            </w:r>
          </w:p>
        </w:tc>
        <w:tc>
          <w:tcPr>
            <w:tcW w:w="3402" w:type="dxa"/>
          </w:tcPr>
          <w:p w14:paraId="3C4075FA" w14:textId="77777777" w:rsidR="00EE6F6D" w:rsidRDefault="00EE6F6D" w:rsidP="009C6F5A">
            <w:r>
              <w:t>Förpacknings antal numerisk.</w:t>
            </w:r>
          </w:p>
        </w:tc>
        <w:tc>
          <w:tcPr>
            <w:tcW w:w="1349" w:type="dxa"/>
          </w:tcPr>
          <w:p w14:paraId="0FFABA23" w14:textId="77777777" w:rsidR="00EE6F6D" w:rsidRDefault="00EE6F6D" w:rsidP="009C6F5A"/>
        </w:tc>
      </w:tr>
      <w:tr w:rsidR="00EE6F6D" w14:paraId="647C6D7D" w14:textId="77777777" w:rsidTr="009C6F5A">
        <w:tc>
          <w:tcPr>
            <w:tcW w:w="1858" w:type="dxa"/>
          </w:tcPr>
          <w:p w14:paraId="06460DE7" w14:textId="77777777" w:rsidR="00EE6F6D" w:rsidRDefault="00EE6F6D" w:rsidP="009C6F5A">
            <w:r>
              <w:t>forpackningsenhet</w:t>
            </w:r>
          </w:p>
        </w:tc>
        <w:tc>
          <w:tcPr>
            <w:tcW w:w="1858" w:type="dxa"/>
          </w:tcPr>
          <w:p w14:paraId="488FFC3B" w14:textId="77777777" w:rsidR="00EE6F6D" w:rsidRDefault="00EE6F6D" w:rsidP="009C6F5A">
            <w:r>
              <w:t>string</w:t>
            </w:r>
          </w:p>
        </w:tc>
        <w:tc>
          <w:tcPr>
            <w:tcW w:w="820" w:type="dxa"/>
          </w:tcPr>
          <w:p w14:paraId="56CC4ECE" w14:textId="77777777" w:rsidR="00EE6F6D" w:rsidRDefault="00EE6F6D" w:rsidP="009C6F5A">
            <w:r>
              <w:t>0..1</w:t>
            </w:r>
          </w:p>
        </w:tc>
        <w:tc>
          <w:tcPr>
            <w:tcW w:w="3402" w:type="dxa"/>
          </w:tcPr>
          <w:p w14:paraId="76F819D6" w14:textId="77777777" w:rsidR="00EE6F6D" w:rsidRDefault="00EE6F6D" w:rsidP="009C6F5A">
            <w:r>
              <w:t>Artikelns förpackningsenhet.</w:t>
            </w:r>
          </w:p>
        </w:tc>
        <w:tc>
          <w:tcPr>
            <w:tcW w:w="1349" w:type="dxa"/>
          </w:tcPr>
          <w:p w14:paraId="27042140" w14:textId="77777777" w:rsidR="00EE6F6D" w:rsidRDefault="00EE6F6D" w:rsidP="009C6F5A">
            <w:r>
              <w:t>1..80</w:t>
            </w:r>
          </w:p>
        </w:tc>
      </w:tr>
      <w:tr w:rsidR="00EE6F6D" w14:paraId="42B97742" w14:textId="77777777" w:rsidTr="009C6F5A">
        <w:tc>
          <w:tcPr>
            <w:tcW w:w="1858" w:type="dxa"/>
          </w:tcPr>
          <w:p w14:paraId="14813B11" w14:textId="77777777" w:rsidR="00EE6F6D" w:rsidRDefault="00EE6F6D" w:rsidP="009C6F5A">
            <w:r>
              <w:t>forpackningsinnehall</w:t>
            </w:r>
          </w:p>
        </w:tc>
        <w:tc>
          <w:tcPr>
            <w:tcW w:w="1858" w:type="dxa"/>
          </w:tcPr>
          <w:p w14:paraId="3CC3A8CF" w14:textId="77777777" w:rsidR="00EE6F6D" w:rsidRDefault="00EE6F6D" w:rsidP="009C6F5A">
            <w:r>
              <w:t>string</w:t>
            </w:r>
          </w:p>
        </w:tc>
        <w:tc>
          <w:tcPr>
            <w:tcW w:w="820" w:type="dxa"/>
          </w:tcPr>
          <w:p w14:paraId="392FD86E" w14:textId="77777777" w:rsidR="00EE6F6D" w:rsidRDefault="00EE6F6D" w:rsidP="009C6F5A">
            <w:r>
              <w:t>0..1</w:t>
            </w:r>
          </w:p>
        </w:tc>
        <w:tc>
          <w:tcPr>
            <w:tcW w:w="3402" w:type="dxa"/>
          </w:tcPr>
          <w:p w14:paraId="7B8EB585" w14:textId="77777777" w:rsidR="00EE6F6D" w:rsidRDefault="00EE6F6D" w:rsidP="009C6F5A">
            <w:r>
              <w:t>Artikelns förpackningsinnehåll.</w:t>
            </w:r>
          </w:p>
        </w:tc>
        <w:tc>
          <w:tcPr>
            <w:tcW w:w="1349" w:type="dxa"/>
          </w:tcPr>
          <w:p w14:paraId="2CD6AD0C" w14:textId="77777777" w:rsidR="00EE6F6D" w:rsidRDefault="00EE6F6D" w:rsidP="009C6F5A">
            <w:r>
              <w:t>1..160</w:t>
            </w:r>
          </w:p>
        </w:tc>
      </w:tr>
      <w:tr w:rsidR="00EE6F6D" w14:paraId="2A3433BA" w14:textId="77777777" w:rsidTr="009C6F5A">
        <w:tc>
          <w:tcPr>
            <w:tcW w:w="1858" w:type="dxa"/>
          </w:tcPr>
          <w:p w14:paraId="6020E6E8" w14:textId="77777777" w:rsidR="00EE6F6D" w:rsidRDefault="00EE6F6D" w:rsidP="009C6F5A">
            <w:r>
              <w:t>forpackningsmangd</w:t>
            </w:r>
          </w:p>
        </w:tc>
        <w:tc>
          <w:tcPr>
            <w:tcW w:w="1858" w:type="dxa"/>
          </w:tcPr>
          <w:p w14:paraId="69473A81" w14:textId="77777777" w:rsidR="00EE6F6D" w:rsidRDefault="00EE6F6D" w:rsidP="009C6F5A">
            <w:r>
              <w:t>decimal</w:t>
            </w:r>
          </w:p>
        </w:tc>
        <w:tc>
          <w:tcPr>
            <w:tcW w:w="820" w:type="dxa"/>
          </w:tcPr>
          <w:p w14:paraId="6C9C5A1A" w14:textId="77777777" w:rsidR="00EE6F6D" w:rsidRDefault="00EE6F6D" w:rsidP="009C6F5A">
            <w:r>
              <w:t>0..1</w:t>
            </w:r>
          </w:p>
        </w:tc>
        <w:tc>
          <w:tcPr>
            <w:tcW w:w="3402" w:type="dxa"/>
          </w:tcPr>
          <w:p w14:paraId="45397F39" w14:textId="77777777" w:rsidR="00EE6F6D" w:rsidRDefault="00EE6F6D" w:rsidP="009C6F5A">
            <w:r>
              <w:t>Artikelns förpackningsmängd.</w:t>
            </w:r>
          </w:p>
        </w:tc>
        <w:tc>
          <w:tcPr>
            <w:tcW w:w="1349" w:type="dxa"/>
          </w:tcPr>
          <w:p w14:paraId="49D27736" w14:textId="77777777" w:rsidR="00EE6F6D" w:rsidRDefault="00EE6F6D" w:rsidP="009C6F5A"/>
        </w:tc>
      </w:tr>
      <w:tr w:rsidR="00EE6F6D" w14:paraId="26B03EA8" w14:textId="77777777" w:rsidTr="009C6F5A">
        <w:tc>
          <w:tcPr>
            <w:tcW w:w="1858" w:type="dxa"/>
          </w:tcPr>
          <w:p w14:paraId="2FB129A2" w14:textId="77777777" w:rsidR="00EE6F6D" w:rsidRDefault="00EE6F6D" w:rsidP="009C6F5A">
            <w:r>
              <w:t>forpackningstyp</w:t>
            </w:r>
          </w:p>
        </w:tc>
        <w:tc>
          <w:tcPr>
            <w:tcW w:w="1858" w:type="dxa"/>
          </w:tcPr>
          <w:p w14:paraId="3A96F522" w14:textId="77777777" w:rsidR="00EE6F6D" w:rsidRDefault="00EE6F6D" w:rsidP="009C6F5A">
            <w:r>
              <w:t>string</w:t>
            </w:r>
          </w:p>
        </w:tc>
        <w:tc>
          <w:tcPr>
            <w:tcW w:w="820" w:type="dxa"/>
          </w:tcPr>
          <w:p w14:paraId="4C46E58E" w14:textId="77777777" w:rsidR="00EE6F6D" w:rsidRDefault="00EE6F6D" w:rsidP="009C6F5A">
            <w:r>
              <w:t>0..1</w:t>
            </w:r>
          </w:p>
        </w:tc>
        <w:tc>
          <w:tcPr>
            <w:tcW w:w="3402" w:type="dxa"/>
          </w:tcPr>
          <w:p w14:paraId="56E14802" w14:textId="77777777" w:rsidR="00EE6F6D" w:rsidRDefault="00EE6F6D" w:rsidP="009C6F5A">
            <w:r>
              <w:t>Artikelns förpackningstyp.</w:t>
            </w:r>
          </w:p>
        </w:tc>
        <w:tc>
          <w:tcPr>
            <w:tcW w:w="1349" w:type="dxa"/>
          </w:tcPr>
          <w:p w14:paraId="1B946340" w14:textId="77777777" w:rsidR="00EE6F6D" w:rsidRDefault="00EE6F6D" w:rsidP="009C6F5A">
            <w:r>
              <w:t>1..40</w:t>
            </w:r>
          </w:p>
        </w:tc>
      </w:tr>
      <w:tr w:rsidR="00EE6F6D" w14:paraId="4FBFCD14" w14:textId="77777777" w:rsidTr="009C6F5A">
        <w:tc>
          <w:tcPr>
            <w:tcW w:w="1858" w:type="dxa"/>
          </w:tcPr>
          <w:p w14:paraId="5260738B" w14:textId="77777777" w:rsidR="00EE6F6D" w:rsidRDefault="00EE6F6D" w:rsidP="009C6F5A">
            <w:r>
              <w:t>intressentnamn</w:t>
            </w:r>
          </w:p>
        </w:tc>
        <w:tc>
          <w:tcPr>
            <w:tcW w:w="1858" w:type="dxa"/>
          </w:tcPr>
          <w:p w14:paraId="593D8465" w14:textId="77777777" w:rsidR="00EE6F6D" w:rsidRDefault="00EE6F6D" w:rsidP="009C6F5A">
            <w:r>
              <w:t>string</w:t>
            </w:r>
          </w:p>
        </w:tc>
        <w:tc>
          <w:tcPr>
            <w:tcW w:w="820" w:type="dxa"/>
          </w:tcPr>
          <w:p w14:paraId="280CFBEC" w14:textId="77777777" w:rsidR="00EE6F6D" w:rsidRDefault="00EE6F6D" w:rsidP="009C6F5A">
            <w:r>
              <w:t>0..1</w:t>
            </w:r>
          </w:p>
        </w:tc>
        <w:tc>
          <w:tcPr>
            <w:tcW w:w="3402" w:type="dxa"/>
          </w:tcPr>
          <w:p w14:paraId="15294F6C" w14:textId="77777777" w:rsidR="00EE6F6D" w:rsidRDefault="00EE6F6D" w:rsidP="009C6F5A">
            <w:r>
              <w:t>Ansvarigt företag för artikel. Typ av företag kan variera, t.ex kan företaget vara innehavare av godkännande/registrering av försäljning eller parallellimportör.                 Exempel: "AstraZeneca AB".</w:t>
            </w:r>
          </w:p>
        </w:tc>
        <w:tc>
          <w:tcPr>
            <w:tcW w:w="1349" w:type="dxa"/>
          </w:tcPr>
          <w:p w14:paraId="6CD8AF09" w14:textId="77777777" w:rsidR="00EE6F6D" w:rsidRDefault="00EE6F6D" w:rsidP="009C6F5A">
            <w:r>
              <w:t>1..160</w:t>
            </w:r>
          </w:p>
        </w:tc>
      </w:tr>
      <w:tr w:rsidR="00EE6F6D" w14:paraId="27E0593D" w14:textId="77777777" w:rsidTr="009C6F5A">
        <w:tc>
          <w:tcPr>
            <w:tcW w:w="1858" w:type="dxa"/>
          </w:tcPr>
          <w:p w14:paraId="0C2B45D2" w14:textId="77777777" w:rsidR="00EE6F6D" w:rsidRDefault="00EE6F6D" w:rsidP="009C6F5A">
            <w:r>
              <w:t>intressentroll</w:t>
            </w:r>
          </w:p>
        </w:tc>
        <w:tc>
          <w:tcPr>
            <w:tcW w:w="1858" w:type="dxa"/>
          </w:tcPr>
          <w:p w14:paraId="73223CB0" w14:textId="77777777" w:rsidR="00EE6F6D" w:rsidRDefault="00EE6F6D" w:rsidP="009C6F5A">
            <w:r>
              <w:t>string</w:t>
            </w:r>
          </w:p>
        </w:tc>
        <w:tc>
          <w:tcPr>
            <w:tcW w:w="820" w:type="dxa"/>
          </w:tcPr>
          <w:p w14:paraId="037F1D02" w14:textId="77777777" w:rsidR="00EE6F6D" w:rsidRDefault="00EE6F6D" w:rsidP="009C6F5A">
            <w:r>
              <w:t>0..1</w:t>
            </w:r>
          </w:p>
        </w:tc>
        <w:tc>
          <w:tcPr>
            <w:tcW w:w="3402" w:type="dxa"/>
          </w:tcPr>
          <w:p w14:paraId="3E888CF3" w14:textId="77777777" w:rsidR="00EE6F6D" w:rsidRDefault="00EE6F6D" w:rsidP="009C6F5A">
            <w:r>
              <w:t>Artikelns intressentroll.</w:t>
            </w:r>
          </w:p>
        </w:tc>
        <w:tc>
          <w:tcPr>
            <w:tcW w:w="1349" w:type="dxa"/>
          </w:tcPr>
          <w:p w14:paraId="17941B19" w14:textId="77777777" w:rsidR="00EE6F6D" w:rsidRDefault="00EE6F6D" w:rsidP="009C6F5A">
            <w:r>
              <w:t>1..8</w:t>
            </w:r>
          </w:p>
        </w:tc>
      </w:tr>
      <w:tr w:rsidR="00EE6F6D" w14:paraId="36E5D005" w14:textId="77777777" w:rsidTr="009C6F5A">
        <w:tc>
          <w:tcPr>
            <w:tcW w:w="1858" w:type="dxa"/>
          </w:tcPr>
          <w:p w14:paraId="64CC33C1" w14:textId="77777777" w:rsidR="00EE6F6D" w:rsidRDefault="00EE6F6D" w:rsidP="009C6F5A">
            <w:r>
              <w:t>isLakemedel</w:t>
            </w:r>
          </w:p>
        </w:tc>
        <w:tc>
          <w:tcPr>
            <w:tcW w:w="1858" w:type="dxa"/>
          </w:tcPr>
          <w:p w14:paraId="08EA4E9B" w14:textId="77777777" w:rsidR="00EE6F6D" w:rsidRDefault="00EE6F6D" w:rsidP="009C6F5A">
            <w:r>
              <w:t>boolean</w:t>
            </w:r>
          </w:p>
        </w:tc>
        <w:tc>
          <w:tcPr>
            <w:tcW w:w="820" w:type="dxa"/>
          </w:tcPr>
          <w:p w14:paraId="1FD63B78" w14:textId="77777777" w:rsidR="00EE6F6D" w:rsidRDefault="00EE6F6D" w:rsidP="009C6F5A">
            <w:r>
              <w:t>0..1</w:t>
            </w:r>
          </w:p>
        </w:tc>
        <w:tc>
          <w:tcPr>
            <w:tcW w:w="3402" w:type="dxa"/>
          </w:tcPr>
          <w:p w14:paraId="78B4360B" w14:textId="77777777" w:rsidR="00EE6F6D" w:rsidRDefault="00EE6F6D" w:rsidP="009C6F5A">
            <w:r>
              <w:t>Representerar om artikeln är läkemedelsklassad.</w:t>
            </w:r>
          </w:p>
        </w:tc>
        <w:tc>
          <w:tcPr>
            <w:tcW w:w="1349" w:type="dxa"/>
          </w:tcPr>
          <w:p w14:paraId="348A40D4" w14:textId="77777777" w:rsidR="00EE6F6D" w:rsidRDefault="00EE6F6D" w:rsidP="009C6F5A"/>
        </w:tc>
      </w:tr>
      <w:tr w:rsidR="00EE6F6D" w14:paraId="67121D0C" w14:textId="77777777" w:rsidTr="009C6F5A">
        <w:tc>
          <w:tcPr>
            <w:tcW w:w="1858" w:type="dxa"/>
          </w:tcPr>
          <w:p w14:paraId="296A22D7" w14:textId="77777777" w:rsidR="00EE6F6D" w:rsidRDefault="00EE6F6D" w:rsidP="009C6F5A">
            <w:r>
              <w:t>narkotikaklass</w:t>
            </w:r>
          </w:p>
        </w:tc>
        <w:tc>
          <w:tcPr>
            <w:tcW w:w="1858" w:type="dxa"/>
          </w:tcPr>
          <w:p w14:paraId="67C74F78" w14:textId="77777777" w:rsidR="00EE6F6D" w:rsidRDefault="00EE6F6D" w:rsidP="009C6F5A">
            <w:r>
              <w:t>string</w:t>
            </w:r>
          </w:p>
        </w:tc>
        <w:tc>
          <w:tcPr>
            <w:tcW w:w="820" w:type="dxa"/>
          </w:tcPr>
          <w:p w14:paraId="6440A5BA" w14:textId="77777777" w:rsidR="00EE6F6D" w:rsidRDefault="00EE6F6D" w:rsidP="009C6F5A">
            <w:r>
              <w:t>0..1</w:t>
            </w:r>
          </w:p>
        </w:tc>
        <w:tc>
          <w:tcPr>
            <w:tcW w:w="3402" w:type="dxa"/>
          </w:tcPr>
          <w:p w14:paraId="1F22C96F" w14:textId="77777777" w:rsidR="00EE6F6D" w:rsidRDefault="00EE6F6D" w:rsidP="009C6F5A">
            <w:r>
              <w:t>Artikelns narkotikaklasskod.</w:t>
            </w:r>
          </w:p>
        </w:tc>
        <w:tc>
          <w:tcPr>
            <w:tcW w:w="1349" w:type="dxa"/>
          </w:tcPr>
          <w:p w14:paraId="14965A47" w14:textId="77777777" w:rsidR="00EE6F6D" w:rsidRDefault="00EE6F6D" w:rsidP="009C6F5A">
            <w:r>
              <w:t>1..3</w:t>
            </w:r>
          </w:p>
        </w:tc>
      </w:tr>
      <w:tr w:rsidR="00EE6F6D" w14:paraId="1E5D28C3" w14:textId="77777777" w:rsidTr="009C6F5A">
        <w:tc>
          <w:tcPr>
            <w:tcW w:w="1858" w:type="dxa"/>
          </w:tcPr>
          <w:p w14:paraId="3CF14B99" w14:textId="77777777" w:rsidR="00EE6F6D" w:rsidRDefault="00EE6F6D" w:rsidP="009C6F5A">
            <w:r>
              <w:t>narkotikaklassKlartext</w:t>
            </w:r>
          </w:p>
        </w:tc>
        <w:tc>
          <w:tcPr>
            <w:tcW w:w="1858" w:type="dxa"/>
          </w:tcPr>
          <w:p w14:paraId="0FEDF830" w14:textId="77777777" w:rsidR="00EE6F6D" w:rsidRDefault="00EE6F6D" w:rsidP="009C6F5A">
            <w:r>
              <w:t>string</w:t>
            </w:r>
          </w:p>
        </w:tc>
        <w:tc>
          <w:tcPr>
            <w:tcW w:w="820" w:type="dxa"/>
          </w:tcPr>
          <w:p w14:paraId="3757077B" w14:textId="77777777" w:rsidR="00EE6F6D" w:rsidRDefault="00EE6F6D" w:rsidP="009C6F5A">
            <w:r>
              <w:t>0..1</w:t>
            </w:r>
          </w:p>
        </w:tc>
        <w:tc>
          <w:tcPr>
            <w:tcW w:w="3402" w:type="dxa"/>
          </w:tcPr>
          <w:p w14:paraId="20C6BC72" w14:textId="77777777" w:rsidR="00EE6F6D" w:rsidRDefault="00EE6F6D" w:rsidP="009C6F5A">
            <w:r>
              <w:t>Artikelns narkotikaklass i klartext.</w:t>
            </w:r>
          </w:p>
        </w:tc>
        <w:tc>
          <w:tcPr>
            <w:tcW w:w="1349" w:type="dxa"/>
          </w:tcPr>
          <w:p w14:paraId="03383530" w14:textId="77777777" w:rsidR="00EE6F6D" w:rsidRDefault="00EE6F6D" w:rsidP="009C6F5A">
            <w:r>
              <w:t>1..200</w:t>
            </w:r>
          </w:p>
        </w:tc>
      </w:tr>
      <w:tr w:rsidR="00EE6F6D" w14:paraId="3442A840" w14:textId="77777777" w:rsidTr="009C6F5A">
        <w:tc>
          <w:tcPr>
            <w:tcW w:w="1858" w:type="dxa"/>
          </w:tcPr>
          <w:p w14:paraId="76F18EC4" w14:textId="77777777" w:rsidR="00EE6F6D" w:rsidRDefault="00EE6F6D" w:rsidP="009C6F5A">
            <w:r>
              <w:t>produktnamn</w:t>
            </w:r>
          </w:p>
        </w:tc>
        <w:tc>
          <w:tcPr>
            <w:tcW w:w="1858" w:type="dxa"/>
          </w:tcPr>
          <w:p w14:paraId="2BFEE273" w14:textId="77777777" w:rsidR="00EE6F6D" w:rsidRDefault="00EE6F6D" w:rsidP="009C6F5A">
            <w:r>
              <w:t>string</w:t>
            </w:r>
          </w:p>
        </w:tc>
        <w:tc>
          <w:tcPr>
            <w:tcW w:w="820" w:type="dxa"/>
          </w:tcPr>
          <w:p w14:paraId="6C42292C" w14:textId="77777777" w:rsidR="00EE6F6D" w:rsidRDefault="00EE6F6D" w:rsidP="009C6F5A">
            <w:r>
              <w:t>0..1</w:t>
            </w:r>
          </w:p>
        </w:tc>
        <w:tc>
          <w:tcPr>
            <w:tcW w:w="3402" w:type="dxa"/>
          </w:tcPr>
          <w:p w14:paraId="41325D31" w14:textId="77777777" w:rsidR="00EE6F6D" w:rsidRDefault="00EE6F6D" w:rsidP="009C6F5A">
            <w:r>
              <w:t>Artikelns produktnamn.</w:t>
            </w:r>
          </w:p>
        </w:tc>
        <w:tc>
          <w:tcPr>
            <w:tcW w:w="1349" w:type="dxa"/>
          </w:tcPr>
          <w:p w14:paraId="442E0355" w14:textId="77777777" w:rsidR="00EE6F6D" w:rsidRDefault="00EE6F6D" w:rsidP="009C6F5A">
            <w:r>
              <w:t>1..100</w:t>
            </w:r>
          </w:p>
        </w:tc>
      </w:tr>
      <w:tr w:rsidR="00EE6F6D" w14:paraId="3B28B3F1" w14:textId="77777777" w:rsidTr="009C6F5A">
        <w:tc>
          <w:tcPr>
            <w:tcW w:w="1858" w:type="dxa"/>
          </w:tcPr>
          <w:p w14:paraId="7C3D66F4" w14:textId="77777777" w:rsidR="00EE6F6D" w:rsidRDefault="00EE6F6D" w:rsidP="009C6F5A">
            <w:r>
              <w:t>produkttyp</w:t>
            </w:r>
          </w:p>
        </w:tc>
        <w:tc>
          <w:tcPr>
            <w:tcW w:w="1858" w:type="dxa"/>
          </w:tcPr>
          <w:p w14:paraId="5AA39853" w14:textId="77777777" w:rsidR="00EE6F6D" w:rsidRDefault="00EE6F6D" w:rsidP="009C6F5A">
            <w:r>
              <w:t>string</w:t>
            </w:r>
          </w:p>
        </w:tc>
        <w:tc>
          <w:tcPr>
            <w:tcW w:w="820" w:type="dxa"/>
          </w:tcPr>
          <w:p w14:paraId="51178164" w14:textId="77777777" w:rsidR="00EE6F6D" w:rsidRDefault="00EE6F6D" w:rsidP="009C6F5A">
            <w:r>
              <w:t>0..1</w:t>
            </w:r>
          </w:p>
        </w:tc>
        <w:tc>
          <w:tcPr>
            <w:tcW w:w="3402" w:type="dxa"/>
          </w:tcPr>
          <w:p w14:paraId="0DCBBFFC" w14:textId="77777777" w:rsidR="00EE6F6D" w:rsidRDefault="00EE6F6D" w:rsidP="009C6F5A">
            <w:r>
              <w:t>Artikelns produkttypkod.</w:t>
            </w:r>
          </w:p>
        </w:tc>
        <w:tc>
          <w:tcPr>
            <w:tcW w:w="1349" w:type="dxa"/>
          </w:tcPr>
          <w:p w14:paraId="5C90D42D" w14:textId="77777777" w:rsidR="00EE6F6D" w:rsidRDefault="00EE6F6D" w:rsidP="009C6F5A">
            <w:r>
              <w:t>1..8</w:t>
            </w:r>
          </w:p>
        </w:tc>
      </w:tr>
      <w:tr w:rsidR="00EE6F6D" w14:paraId="3F5339E5" w14:textId="77777777" w:rsidTr="009C6F5A">
        <w:tc>
          <w:tcPr>
            <w:tcW w:w="1858" w:type="dxa"/>
          </w:tcPr>
          <w:p w14:paraId="238BE61D" w14:textId="77777777" w:rsidR="00EE6F6D" w:rsidRDefault="00EE6F6D" w:rsidP="009C6F5A">
            <w:r>
              <w:t>produkttypKlartext</w:t>
            </w:r>
          </w:p>
        </w:tc>
        <w:tc>
          <w:tcPr>
            <w:tcW w:w="1858" w:type="dxa"/>
          </w:tcPr>
          <w:p w14:paraId="4907BDE7" w14:textId="77777777" w:rsidR="00EE6F6D" w:rsidRDefault="00EE6F6D" w:rsidP="009C6F5A">
            <w:r>
              <w:t>string</w:t>
            </w:r>
          </w:p>
        </w:tc>
        <w:tc>
          <w:tcPr>
            <w:tcW w:w="820" w:type="dxa"/>
          </w:tcPr>
          <w:p w14:paraId="490D18D0" w14:textId="77777777" w:rsidR="00EE6F6D" w:rsidRDefault="00EE6F6D" w:rsidP="009C6F5A">
            <w:r>
              <w:t>0..1</w:t>
            </w:r>
          </w:p>
        </w:tc>
        <w:tc>
          <w:tcPr>
            <w:tcW w:w="3402" w:type="dxa"/>
          </w:tcPr>
          <w:p w14:paraId="167DD1DC" w14:textId="77777777" w:rsidR="00EE6F6D" w:rsidRDefault="00EE6F6D" w:rsidP="009C6F5A">
            <w:r>
              <w:t>Artikelns produkttyp i klartext.</w:t>
            </w:r>
          </w:p>
        </w:tc>
        <w:tc>
          <w:tcPr>
            <w:tcW w:w="1349" w:type="dxa"/>
          </w:tcPr>
          <w:p w14:paraId="73E8A6C8" w14:textId="77777777" w:rsidR="00EE6F6D" w:rsidRDefault="00EE6F6D" w:rsidP="009C6F5A">
            <w:r>
              <w:t>1..100</w:t>
            </w:r>
          </w:p>
        </w:tc>
      </w:tr>
      <w:tr w:rsidR="00EE6F6D" w14:paraId="77CDD901" w14:textId="77777777" w:rsidTr="009C6F5A">
        <w:tc>
          <w:tcPr>
            <w:tcW w:w="1858" w:type="dxa"/>
          </w:tcPr>
          <w:p w14:paraId="76E0EDF7" w14:textId="77777777" w:rsidR="00EE6F6D" w:rsidRDefault="00EE6F6D" w:rsidP="009C6F5A">
            <w:r>
              <w:t>substansnamnUtbytesgrupp</w:t>
            </w:r>
          </w:p>
        </w:tc>
        <w:tc>
          <w:tcPr>
            <w:tcW w:w="1858" w:type="dxa"/>
          </w:tcPr>
          <w:p w14:paraId="2E160C86" w14:textId="77777777" w:rsidR="00EE6F6D" w:rsidRDefault="00EE6F6D" w:rsidP="009C6F5A">
            <w:r>
              <w:t>string</w:t>
            </w:r>
          </w:p>
        </w:tc>
        <w:tc>
          <w:tcPr>
            <w:tcW w:w="820" w:type="dxa"/>
          </w:tcPr>
          <w:p w14:paraId="1EEB4AD2" w14:textId="77777777" w:rsidR="00EE6F6D" w:rsidRDefault="00EE6F6D" w:rsidP="009C6F5A">
            <w:r>
              <w:t>0..1</w:t>
            </w:r>
          </w:p>
        </w:tc>
        <w:tc>
          <w:tcPr>
            <w:tcW w:w="3402" w:type="dxa"/>
          </w:tcPr>
          <w:p w14:paraId="43A22179" w14:textId="77777777" w:rsidR="00EE6F6D" w:rsidRDefault="00EE6F6D" w:rsidP="009C6F5A">
            <w:r>
              <w:t>Artikelns utbytesgrupp.</w:t>
            </w:r>
          </w:p>
        </w:tc>
        <w:tc>
          <w:tcPr>
            <w:tcW w:w="1349" w:type="dxa"/>
          </w:tcPr>
          <w:p w14:paraId="3DEAE7DD" w14:textId="77777777" w:rsidR="00EE6F6D" w:rsidRDefault="00EE6F6D" w:rsidP="009C6F5A">
            <w:r>
              <w:t>1..160</w:t>
            </w:r>
          </w:p>
        </w:tc>
      </w:tr>
    </w:tbl>
    <w:p w14:paraId="36749DF7" w14:textId="77777777" w:rsidR="00C50144" w:rsidRDefault="00C50144" w:rsidP="00C50144"/>
    <w:p w14:paraId="1FE6CF15" w14:textId="77777777" w:rsidR="00063043" w:rsidRDefault="00063043" w:rsidP="00063043">
      <w:pPr>
        <w:pStyle w:val="Numreradrubrik2"/>
        <w:numPr>
          <w:ilvl w:val="0"/>
          <w:numId w:val="0"/>
        </w:numPr>
      </w:pPr>
      <w:bookmarkStart w:id="1142" w:name="Lakemedelsproduktinformation"/>
      <w:r>
        <w:t> </w:t>
      </w:r>
      <w:bookmarkStart w:id="1143" w:name="_Toc401586994"/>
      <w:r>
        <w:t>Lakemedelsproduktinformation</w:t>
      </w:r>
      <w:bookmarkEnd w:id="1142"/>
      <w:bookmarkEnd w:id="114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0E24D7D3" w14:textId="77777777" w:rsidTr="009C6F5A">
        <w:tc>
          <w:tcPr>
            <w:tcW w:w="1858" w:type="dxa"/>
            <w:shd w:val="clear" w:color="auto" w:fill="4F81BD" w:themeFill="accent1"/>
          </w:tcPr>
          <w:p w14:paraId="2DC9CE3F"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31FA13FD"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61DDA73A"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0F653F81"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3A41ECC3" w14:textId="77777777" w:rsidR="00EE6F6D" w:rsidRDefault="00EE6F6D" w:rsidP="009C6F5A">
            <w:pPr>
              <w:rPr>
                <w:b/>
                <w:bCs/>
                <w:color w:val="FFFFFF" w:themeColor="background1"/>
              </w:rPr>
            </w:pPr>
            <w:r>
              <w:rPr>
                <w:b/>
                <w:bCs/>
                <w:color w:val="FFFFFF" w:themeColor="background1"/>
              </w:rPr>
              <w:t>Fältlängder</w:t>
            </w:r>
          </w:p>
        </w:tc>
      </w:tr>
      <w:tr w:rsidR="00EE6F6D" w14:paraId="25A509F4" w14:textId="77777777" w:rsidTr="009C6F5A">
        <w:tc>
          <w:tcPr>
            <w:tcW w:w="1858" w:type="dxa"/>
          </w:tcPr>
          <w:p w14:paraId="36786B1B" w14:textId="77777777" w:rsidR="00EE6F6D" w:rsidRDefault="00EE6F6D" w:rsidP="009C6F5A">
            <w:r>
              <w:lastRenderedPageBreak/>
              <w:t>nplId</w:t>
            </w:r>
          </w:p>
        </w:tc>
        <w:tc>
          <w:tcPr>
            <w:tcW w:w="1858" w:type="dxa"/>
          </w:tcPr>
          <w:p w14:paraId="44B1C027" w14:textId="77777777" w:rsidR="00EE6F6D" w:rsidRDefault="00EE6F6D" w:rsidP="009C6F5A">
            <w:r>
              <w:t>string</w:t>
            </w:r>
          </w:p>
        </w:tc>
        <w:tc>
          <w:tcPr>
            <w:tcW w:w="820" w:type="dxa"/>
          </w:tcPr>
          <w:p w14:paraId="72256DBC" w14:textId="77777777" w:rsidR="00EE6F6D" w:rsidRDefault="00EE6F6D" w:rsidP="009C6F5A">
            <w:r>
              <w:t>1..1</w:t>
            </w:r>
          </w:p>
        </w:tc>
        <w:tc>
          <w:tcPr>
            <w:tcW w:w="3402" w:type="dxa"/>
          </w:tcPr>
          <w:p w14:paraId="20EFAFC6" w14:textId="77777777" w:rsidR="00EE6F6D" w:rsidRDefault="00EE6F6D" w:rsidP="009C6F5A">
            <w:r>
              <w:t>NPL-ID.</w:t>
            </w:r>
          </w:p>
        </w:tc>
        <w:tc>
          <w:tcPr>
            <w:tcW w:w="1349" w:type="dxa"/>
          </w:tcPr>
          <w:p w14:paraId="2636F6C1" w14:textId="77777777" w:rsidR="00EE6F6D" w:rsidRDefault="00EE6F6D" w:rsidP="009C6F5A">
            <w:r>
              <w:t>14..14</w:t>
            </w:r>
          </w:p>
        </w:tc>
      </w:tr>
      <w:tr w:rsidR="00EE6F6D" w14:paraId="3D13BF5E" w14:textId="77777777" w:rsidTr="009C6F5A">
        <w:tc>
          <w:tcPr>
            <w:tcW w:w="1858" w:type="dxa"/>
          </w:tcPr>
          <w:p w14:paraId="477BA630" w14:textId="77777777" w:rsidR="00EE6F6D" w:rsidRDefault="00EE6F6D" w:rsidP="009C6F5A">
            <w:r>
              <w:t>atcKlartext</w:t>
            </w:r>
          </w:p>
        </w:tc>
        <w:tc>
          <w:tcPr>
            <w:tcW w:w="1858" w:type="dxa"/>
          </w:tcPr>
          <w:p w14:paraId="6DA36364" w14:textId="77777777" w:rsidR="00EE6F6D" w:rsidRDefault="00EE6F6D" w:rsidP="009C6F5A">
            <w:r>
              <w:t>string</w:t>
            </w:r>
          </w:p>
        </w:tc>
        <w:tc>
          <w:tcPr>
            <w:tcW w:w="820" w:type="dxa"/>
          </w:tcPr>
          <w:p w14:paraId="3028D902" w14:textId="77777777" w:rsidR="00EE6F6D" w:rsidRDefault="00EE6F6D" w:rsidP="009C6F5A">
            <w:r>
              <w:t>0..1</w:t>
            </w:r>
          </w:p>
        </w:tc>
        <w:tc>
          <w:tcPr>
            <w:tcW w:w="3402" w:type="dxa"/>
          </w:tcPr>
          <w:p w14:paraId="2A19E7F0" w14:textId="77777777" w:rsidR="00EE6F6D" w:rsidRDefault="00EE6F6D" w:rsidP="009C6F5A">
            <w:r>
              <w:t>Verksamt ämne enligt ATC-kod. Exempel: "Atenolol".</w:t>
            </w:r>
          </w:p>
        </w:tc>
        <w:tc>
          <w:tcPr>
            <w:tcW w:w="1349" w:type="dxa"/>
          </w:tcPr>
          <w:p w14:paraId="3EE39D3B" w14:textId="77777777" w:rsidR="00EE6F6D" w:rsidRDefault="00EE6F6D" w:rsidP="009C6F5A">
            <w:r>
              <w:t>1..240</w:t>
            </w:r>
          </w:p>
        </w:tc>
      </w:tr>
      <w:tr w:rsidR="00EE6F6D" w14:paraId="69FA2395" w14:textId="77777777" w:rsidTr="009C6F5A">
        <w:tc>
          <w:tcPr>
            <w:tcW w:w="1858" w:type="dxa"/>
          </w:tcPr>
          <w:p w14:paraId="39A1584F" w14:textId="77777777" w:rsidR="00EE6F6D" w:rsidRDefault="00EE6F6D" w:rsidP="009C6F5A">
            <w:r>
              <w:t>atcKod</w:t>
            </w:r>
          </w:p>
        </w:tc>
        <w:tc>
          <w:tcPr>
            <w:tcW w:w="1858" w:type="dxa"/>
          </w:tcPr>
          <w:p w14:paraId="7DC59C65" w14:textId="77777777" w:rsidR="00EE6F6D" w:rsidRDefault="00EE6F6D" w:rsidP="009C6F5A">
            <w:r>
              <w:t>string</w:t>
            </w:r>
          </w:p>
        </w:tc>
        <w:tc>
          <w:tcPr>
            <w:tcW w:w="820" w:type="dxa"/>
          </w:tcPr>
          <w:p w14:paraId="210DDCC2" w14:textId="77777777" w:rsidR="00EE6F6D" w:rsidRDefault="00EE6F6D" w:rsidP="009C6F5A">
            <w:r>
              <w:t>0..1</w:t>
            </w:r>
          </w:p>
        </w:tc>
        <w:tc>
          <w:tcPr>
            <w:tcW w:w="3402" w:type="dxa"/>
          </w:tcPr>
          <w:p w14:paraId="2BDAC0F1" w14:textId="77777777" w:rsidR="00EE6F6D" w:rsidRDefault="00EE6F6D" w:rsidP="009C6F5A">
            <w:r>
              <w:t>ATC-kod. Exempel: "C07AB03”.</w:t>
            </w:r>
          </w:p>
        </w:tc>
        <w:tc>
          <w:tcPr>
            <w:tcW w:w="1349" w:type="dxa"/>
          </w:tcPr>
          <w:p w14:paraId="02289574" w14:textId="77777777" w:rsidR="00EE6F6D" w:rsidRDefault="00EE6F6D" w:rsidP="009C6F5A">
            <w:r>
              <w:t>1..8</w:t>
            </w:r>
          </w:p>
        </w:tc>
      </w:tr>
      <w:tr w:rsidR="00EE6F6D" w14:paraId="6E045CCC" w14:textId="77777777" w:rsidTr="009C6F5A">
        <w:tc>
          <w:tcPr>
            <w:tcW w:w="1858" w:type="dxa"/>
          </w:tcPr>
          <w:p w14:paraId="3C33FDEC" w14:textId="77777777" w:rsidR="00EE6F6D" w:rsidRDefault="00EE6F6D" w:rsidP="009C6F5A">
            <w:r>
              <w:t>intressentnamn</w:t>
            </w:r>
          </w:p>
        </w:tc>
        <w:tc>
          <w:tcPr>
            <w:tcW w:w="1858" w:type="dxa"/>
          </w:tcPr>
          <w:p w14:paraId="31A11BB4" w14:textId="77777777" w:rsidR="00EE6F6D" w:rsidRDefault="00EE6F6D" w:rsidP="009C6F5A">
            <w:r>
              <w:t>string</w:t>
            </w:r>
          </w:p>
        </w:tc>
        <w:tc>
          <w:tcPr>
            <w:tcW w:w="820" w:type="dxa"/>
          </w:tcPr>
          <w:p w14:paraId="0CB0A17C" w14:textId="77777777" w:rsidR="00EE6F6D" w:rsidRDefault="00EE6F6D" w:rsidP="009C6F5A">
            <w:r>
              <w:t>0..1</w:t>
            </w:r>
          </w:p>
        </w:tc>
        <w:tc>
          <w:tcPr>
            <w:tcW w:w="3402" w:type="dxa"/>
          </w:tcPr>
          <w:p w14:paraId="6F2FC465" w14:textId="77777777" w:rsidR="00EE6F6D" w:rsidRDefault="00EE6F6D" w:rsidP="009C6F5A">
            <w:r>
              <w:t>Ansvarigt företag för artikel. Typ av företag kan variera, t.ex kan företaget vara innehavare av godkännande/registrering av försäljning eller parallellimportör.                 Exempel: "AstraZeneca AB".</w:t>
            </w:r>
          </w:p>
        </w:tc>
        <w:tc>
          <w:tcPr>
            <w:tcW w:w="1349" w:type="dxa"/>
          </w:tcPr>
          <w:p w14:paraId="168E594B" w14:textId="77777777" w:rsidR="00EE6F6D" w:rsidRDefault="00EE6F6D" w:rsidP="009C6F5A">
            <w:r>
              <w:t>1..160</w:t>
            </w:r>
          </w:p>
        </w:tc>
      </w:tr>
      <w:tr w:rsidR="00EE6F6D" w14:paraId="1CFB36C2" w14:textId="77777777" w:rsidTr="009C6F5A">
        <w:tc>
          <w:tcPr>
            <w:tcW w:w="1858" w:type="dxa"/>
          </w:tcPr>
          <w:p w14:paraId="3868F40C" w14:textId="77777777" w:rsidR="00EE6F6D" w:rsidRDefault="00EE6F6D" w:rsidP="009C6F5A">
            <w:r>
              <w:t>lakemedelsformKlartext</w:t>
            </w:r>
          </w:p>
        </w:tc>
        <w:tc>
          <w:tcPr>
            <w:tcW w:w="1858" w:type="dxa"/>
          </w:tcPr>
          <w:p w14:paraId="2D674674" w14:textId="77777777" w:rsidR="00EE6F6D" w:rsidRDefault="00EE6F6D" w:rsidP="009C6F5A">
            <w:r>
              <w:t>string</w:t>
            </w:r>
          </w:p>
        </w:tc>
        <w:tc>
          <w:tcPr>
            <w:tcW w:w="820" w:type="dxa"/>
          </w:tcPr>
          <w:p w14:paraId="6E069EAA" w14:textId="77777777" w:rsidR="00EE6F6D" w:rsidRDefault="00EE6F6D" w:rsidP="009C6F5A">
            <w:r>
              <w:t>0..1</w:t>
            </w:r>
          </w:p>
        </w:tc>
        <w:tc>
          <w:tcPr>
            <w:tcW w:w="3402" w:type="dxa"/>
          </w:tcPr>
          <w:p w14:paraId="0F01C763" w14:textId="77777777" w:rsidR="00EE6F6D" w:rsidRDefault="00EE6F6D" w:rsidP="009C6F5A">
            <w:r>
              <w:t>Läkemedelsform. Exempel: "Filmdragerad tablett".</w:t>
            </w:r>
          </w:p>
        </w:tc>
        <w:tc>
          <w:tcPr>
            <w:tcW w:w="1349" w:type="dxa"/>
          </w:tcPr>
          <w:p w14:paraId="524ADC88" w14:textId="77777777" w:rsidR="00EE6F6D" w:rsidRDefault="00EE6F6D" w:rsidP="009C6F5A">
            <w:r>
              <w:t>1..160</w:t>
            </w:r>
          </w:p>
        </w:tc>
      </w:tr>
      <w:tr w:rsidR="00EE6F6D" w14:paraId="2DBF6D5F" w14:textId="77777777" w:rsidTr="009C6F5A">
        <w:tc>
          <w:tcPr>
            <w:tcW w:w="1858" w:type="dxa"/>
          </w:tcPr>
          <w:p w14:paraId="6C7072C9" w14:textId="77777777" w:rsidR="00EE6F6D" w:rsidRDefault="00EE6F6D" w:rsidP="009C6F5A">
            <w:r>
              <w:t>lakemedelsformkod</w:t>
            </w:r>
          </w:p>
        </w:tc>
        <w:tc>
          <w:tcPr>
            <w:tcW w:w="1858" w:type="dxa"/>
          </w:tcPr>
          <w:p w14:paraId="30F07FB5" w14:textId="77777777" w:rsidR="00EE6F6D" w:rsidRDefault="00EE6F6D" w:rsidP="009C6F5A">
            <w:r>
              <w:t>string</w:t>
            </w:r>
          </w:p>
        </w:tc>
        <w:tc>
          <w:tcPr>
            <w:tcW w:w="820" w:type="dxa"/>
          </w:tcPr>
          <w:p w14:paraId="156011CE" w14:textId="77777777" w:rsidR="00EE6F6D" w:rsidRDefault="00EE6F6D" w:rsidP="009C6F5A">
            <w:r>
              <w:t>0..1</w:t>
            </w:r>
          </w:p>
        </w:tc>
        <w:tc>
          <w:tcPr>
            <w:tcW w:w="3402" w:type="dxa"/>
          </w:tcPr>
          <w:p w14:paraId="2197D784" w14:textId="77777777" w:rsidR="00EE6F6D" w:rsidRDefault="00EE6F6D" w:rsidP="009C6F5A">
            <w:r>
              <w:t>Kod för läkemedelsform (beredningsformkod). Exempel: "FICOTA".</w:t>
            </w:r>
          </w:p>
        </w:tc>
        <w:tc>
          <w:tcPr>
            <w:tcW w:w="1349" w:type="dxa"/>
          </w:tcPr>
          <w:p w14:paraId="5933A7F6" w14:textId="77777777" w:rsidR="00EE6F6D" w:rsidRDefault="00EE6F6D" w:rsidP="009C6F5A">
            <w:r>
              <w:t>1..6</w:t>
            </w:r>
          </w:p>
        </w:tc>
      </w:tr>
      <w:tr w:rsidR="00EE6F6D" w14:paraId="07EB8670" w14:textId="77777777" w:rsidTr="009C6F5A">
        <w:tc>
          <w:tcPr>
            <w:tcW w:w="1858" w:type="dxa"/>
          </w:tcPr>
          <w:p w14:paraId="23D3A9A9" w14:textId="77777777" w:rsidR="00EE6F6D" w:rsidRDefault="00EE6F6D" w:rsidP="009C6F5A">
            <w:r>
              <w:t>produktnamn</w:t>
            </w:r>
          </w:p>
        </w:tc>
        <w:tc>
          <w:tcPr>
            <w:tcW w:w="1858" w:type="dxa"/>
          </w:tcPr>
          <w:p w14:paraId="0A206B33" w14:textId="77777777" w:rsidR="00EE6F6D" w:rsidRDefault="00EE6F6D" w:rsidP="009C6F5A">
            <w:r>
              <w:t>string</w:t>
            </w:r>
          </w:p>
        </w:tc>
        <w:tc>
          <w:tcPr>
            <w:tcW w:w="820" w:type="dxa"/>
          </w:tcPr>
          <w:p w14:paraId="18BD3CDA" w14:textId="77777777" w:rsidR="00EE6F6D" w:rsidRDefault="00EE6F6D" w:rsidP="009C6F5A">
            <w:r>
              <w:t>0..1</w:t>
            </w:r>
          </w:p>
        </w:tc>
        <w:tc>
          <w:tcPr>
            <w:tcW w:w="3402" w:type="dxa"/>
          </w:tcPr>
          <w:p w14:paraId="2ED428F3" w14:textId="77777777" w:rsidR="00EE6F6D" w:rsidRDefault="00EE6F6D" w:rsidP="009C6F5A">
            <w:r>
              <w:t>Artikelns produktnamn.</w:t>
            </w:r>
          </w:p>
        </w:tc>
        <w:tc>
          <w:tcPr>
            <w:tcW w:w="1349" w:type="dxa"/>
          </w:tcPr>
          <w:p w14:paraId="1C33BD22" w14:textId="77777777" w:rsidR="00EE6F6D" w:rsidRDefault="00EE6F6D" w:rsidP="009C6F5A">
            <w:r>
              <w:t>1..100</w:t>
            </w:r>
          </w:p>
        </w:tc>
      </w:tr>
      <w:tr w:rsidR="00EE6F6D" w14:paraId="4D347F23" w14:textId="77777777" w:rsidTr="009C6F5A">
        <w:tc>
          <w:tcPr>
            <w:tcW w:w="1858" w:type="dxa"/>
          </w:tcPr>
          <w:p w14:paraId="71913C4B" w14:textId="77777777" w:rsidR="00EE6F6D" w:rsidRDefault="00EE6F6D" w:rsidP="009C6F5A">
            <w:r>
              <w:t>produkttyp</w:t>
            </w:r>
          </w:p>
        </w:tc>
        <w:tc>
          <w:tcPr>
            <w:tcW w:w="1858" w:type="dxa"/>
          </w:tcPr>
          <w:p w14:paraId="6BC2FFA1" w14:textId="77777777" w:rsidR="00EE6F6D" w:rsidRDefault="00EE6F6D" w:rsidP="009C6F5A">
            <w:r>
              <w:t>string</w:t>
            </w:r>
          </w:p>
        </w:tc>
        <w:tc>
          <w:tcPr>
            <w:tcW w:w="820" w:type="dxa"/>
          </w:tcPr>
          <w:p w14:paraId="32D5C364" w14:textId="77777777" w:rsidR="00EE6F6D" w:rsidRDefault="00EE6F6D" w:rsidP="009C6F5A">
            <w:r>
              <w:t>0..1</w:t>
            </w:r>
          </w:p>
        </w:tc>
        <w:tc>
          <w:tcPr>
            <w:tcW w:w="3402" w:type="dxa"/>
          </w:tcPr>
          <w:p w14:paraId="4DB5AF90" w14:textId="77777777" w:rsidR="00EE6F6D" w:rsidRDefault="00EE6F6D" w:rsidP="009C6F5A">
            <w:r>
              <w:t>Artikelns produkttypkod.</w:t>
            </w:r>
          </w:p>
        </w:tc>
        <w:tc>
          <w:tcPr>
            <w:tcW w:w="1349" w:type="dxa"/>
          </w:tcPr>
          <w:p w14:paraId="4E1D1827" w14:textId="77777777" w:rsidR="00EE6F6D" w:rsidRDefault="00EE6F6D" w:rsidP="009C6F5A">
            <w:r>
              <w:t>1..8</w:t>
            </w:r>
          </w:p>
        </w:tc>
      </w:tr>
      <w:tr w:rsidR="00EE6F6D" w14:paraId="0F44FE47" w14:textId="77777777" w:rsidTr="009C6F5A">
        <w:tc>
          <w:tcPr>
            <w:tcW w:w="1858" w:type="dxa"/>
          </w:tcPr>
          <w:p w14:paraId="71FE3BED" w14:textId="77777777" w:rsidR="00EE6F6D" w:rsidRDefault="00EE6F6D" w:rsidP="009C6F5A">
            <w:r>
              <w:t>produkttypKlartext</w:t>
            </w:r>
          </w:p>
        </w:tc>
        <w:tc>
          <w:tcPr>
            <w:tcW w:w="1858" w:type="dxa"/>
          </w:tcPr>
          <w:p w14:paraId="414DE79D" w14:textId="77777777" w:rsidR="00EE6F6D" w:rsidRDefault="00EE6F6D" w:rsidP="009C6F5A">
            <w:r>
              <w:t>string</w:t>
            </w:r>
          </w:p>
        </w:tc>
        <w:tc>
          <w:tcPr>
            <w:tcW w:w="820" w:type="dxa"/>
          </w:tcPr>
          <w:p w14:paraId="64BB36E4" w14:textId="77777777" w:rsidR="00EE6F6D" w:rsidRDefault="00EE6F6D" w:rsidP="009C6F5A">
            <w:r>
              <w:t>0..1</w:t>
            </w:r>
          </w:p>
        </w:tc>
        <w:tc>
          <w:tcPr>
            <w:tcW w:w="3402" w:type="dxa"/>
          </w:tcPr>
          <w:p w14:paraId="7D35C641" w14:textId="77777777" w:rsidR="00EE6F6D" w:rsidRDefault="00EE6F6D" w:rsidP="009C6F5A">
            <w:r>
              <w:t>Artikelns produkttyp i klartext.</w:t>
            </w:r>
          </w:p>
        </w:tc>
        <w:tc>
          <w:tcPr>
            <w:tcW w:w="1349" w:type="dxa"/>
          </w:tcPr>
          <w:p w14:paraId="1303AE5E" w14:textId="77777777" w:rsidR="00EE6F6D" w:rsidRDefault="00EE6F6D" w:rsidP="009C6F5A">
            <w:r>
              <w:t>1..100</w:t>
            </w:r>
          </w:p>
        </w:tc>
      </w:tr>
      <w:tr w:rsidR="00EE6F6D" w14:paraId="5FEF5BF6" w14:textId="77777777" w:rsidTr="009C6F5A">
        <w:tc>
          <w:tcPr>
            <w:tcW w:w="1858" w:type="dxa"/>
          </w:tcPr>
          <w:p w14:paraId="64DBB11F" w14:textId="77777777" w:rsidR="00EE6F6D" w:rsidRDefault="00EE6F6D" w:rsidP="009C6F5A">
            <w:r>
              <w:t>styrka</w:t>
            </w:r>
          </w:p>
        </w:tc>
        <w:tc>
          <w:tcPr>
            <w:tcW w:w="1858" w:type="dxa"/>
          </w:tcPr>
          <w:p w14:paraId="5B26EF77" w14:textId="77777777" w:rsidR="00EE6F6D" w:rsidRDefault="00EE6F6D" w:rsidP="009C6F5A">
            <w:r>
              <w:t>decimal</w:t>
            </w:r>
          </w:p>
        </w:tc>
        <w:tc>
          <w:tcPr>
            <w:tcW w:w="820" w:type="dxa"/>
          </w:tcPr>
          <w:p w14:paraId="7FBD9612" w14:textId="77777777" w:rsidR="00EE6F6D" w:rsidRDefault="00EE6F6D" w:rsidP="009C6F5A">
            <w:r>
              <w:t>0..1</w:t>
            </w:r>
          </w:p>
        </w:tc>
        <w:tc>
          <w:tcPr>
            <w:tcW w:w="3402" w:type="dxa"/>
          </w:tcPr>
          <w:p w14:paraId="27333BAF" w14:textId="77777777" w:rsidR="00EE6F6D" w:rsidRDefault="00EE6F6D" w:rsidP="009C6F5A">
            <w:r>
              <w:t>Numerisk styrka. Exempel 20.0.</w:t>
            </w:r>
          </w:p>
        </w:tc>
        <w:tc>
          <w:tcPr>
            <w:tcW w:w="1349" w:type="dxa"/>
          </w:tcPr>
          <w:p w14:paraId="738567E3" w14:textId="77777777" w:rsidR="00EE6F6D" w:rsidRDefault="00EE6F6D" w:rsidP="009C6F5A"/>
        </w:tc>
      </w:tr>
      <w:tr w:rsidR="00EE6F6D" w14:paraId="6A757752" w14:textId="77777777" w:rsidTr="009C6F5A">
        <w:tc>
          <w:tcPr>
            <w:tcW w:w="1858" w:type="dxa"/>
          </w:tcPr>
          <w:p w14:paraId="7CA7C6CD" w14:textId="77777777" w:rsidR="00EE6F6D" w:rsidRDefault="00EE6F6D" w:rsidP="009C6F5A">
            <w:r>
              <w:t>styrkaEnhet</w:t>
            </w:r>
          </w:p>
        </w:tc>
        <w:tc>
          <w:tcPr>
            <w:tcW w:w="1858" w:type="dxa"/>
          </w:tcPr>
          <w:p w14:paraId="4B82AFE4" w14:textId="77777777" w:rsidR="00EE6F6D" w:rsidRDefault="00EE6F6D" w:rsidP="009C6F5A">
            <w:r>
              <w:t>string</w:t>
            </w:r>
          </w:p>
        </w:tc>
        <w:tc>
          <w:tcPr>
            <w:tcW w:w="820" w:type="dxa"/>
          </w:tcPr>
          <w:p w14:paraId="6FA29C9C" w14:textId="77777777" w:rsidR="00EE6F6D" w:rsidRDefault="00EE6F6D" w:rsidP="009C6F5A">
            <w:r>
              <w:t>0..1</w:t>
            </w:r>
          </w:p>
        </w:tc>
        <w:tc>
          <w:tcPr>
            <w:tcW w:w="3402" w:type="dxa"/>
          </w:tcPr>
          <w:p w14:paraId="4C5F0442" w14:textId="77777777" w:rsidR="00EE6F6D" w:rsidRDefault="00EE6F6D" w:rsidP="009C6F5A">
            <w:r>
              <w:t>Styrkans enhet. Exempel: "mg".</w:t>
            </w:r>
          </w:p>
        </w:tc>
        <w:tc>
          <w:tcPr>
            <w:tcW w:w="1349" w:type="dxa"/>
          </w:tcPr>
          <w:p w14:paraId="74332DEB" w14:textId="77777777" w:rsidR="00EE6F6D" w:rsidRDefault="00EE6F6D" w:rsidP="009C6F5A">
            <w:r>
              <w:t>1..60</w:t>
            </w:r>
          </w:p>
        </w:tc>
      </w:tr>
      <w:tr w:rsidR="00EE6F6D" w14:paraId="50D3A28C" w14:textId="77777777" w:rsidTr="009C6F5A">
        <w:tc>
          <w:tcPr>
            <w:tcW w:w="1858" w:type="dxa"/>
          </w:tcPr>
          <w:p w14:paraId="376F74A8" w14:textId="77777777" w:rsidR="00EE6F6D" w:rsidRDefault="00EE6F6D" w:rsidP="009C6F5A">
            <w:r>
              <w:t>styrkaKlartext</w:t>
            </w:r>
          </w:p>
        </w:tc>
        <w:tc>
          <w:tcPr>
            <w:tcW w:w="1858" w:type="dxa"/>
          </w:tcPr>
          <w:p w14:paraId="49DB3223" w14:textId="77777777" w:rsidR="00EE6F6D" w:rsidRDefault="00EE6F6D" w:rsidP="009C6F5A">
            <w:r>
              <w:t>string</w:t>
            </w:r>
          </w:p>
        </w:tc>
        <w:tc>
          <w:tcPr>
            <w:tcW w:w="820" w:type="dxa"/>
          </w:tcPr>
          <w:p w14:paraId="791F5223" w14:textId="77777777" w:rsidR="00EE6F6D" w:rsidRDefault="00EE6F6D" w:rsidP="009C6F5A">
            <w:r>
              <w:t>0..1</w:t>
            </w:r>
          </w:p>
        </w:tc>
        <w:tc>
          <w:tcPr>
            <w:tcW w:w="3402" w:type="dxa"/>
          </w:tcPr>
          <w:p w14:paraId="419EF85C" w14:textId="77777777" w:rsidR="00EE6F6D" w:rsidRDefault="00EE6F6D" w:rsidP="009C6F5A">
            <w:r>
              <w:t>Styrka i klartext. Exempel: "20.0 mg".</w:t>
            </w:r>
          </w:p>
        </w:tc>
        <w:tc>
          <w:tcPr>
            <w:tcW w:w="1349" w:type="dxa"/>
          </w:tcPr>
          <w:p w14:paraId="0AAAADA1" w14:textId="77777777" w:rsidR="00EE6F6D" w:rsidRDefault="00EE6F6D" w:rsidP="009C6F5A">
            <w:r>
              <w:t>1..80</w:t>
            </w:r>
          </w:p>
        </w:tc>
      </w:tr>
    </w:tbl>
    <w:p w14:paraId="30561A37" w14:textId="77777777" w:rsidR="00C50144" w:rsidRDefault="00C50144" w:rsidP="00C50144"/>
    <w:p w14:paraId="72387D14" w14:textId="77777777" w:rsidR="00C50144" w:rsidRDefault="00C50144" w:rsidP="00C50144">
      <w:pPr>
        <w:pStyle w:val="Rubrik41"/>
      </w:pPr>
      <w:bookmarkStart w:id="1144" w:name="Ordinationkedja"/>
      <w:r>
        <w:t> Ordinationkedja</w:t>
      </w:r>
      <w:bookmarkEnd w:id="114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4DE6D1EC" w14:textId="77777777" w:rsidTr="009C6F5A">
        <w:tc>
          <w:tcPr>
            <w:tcW w:w="1858" w:type="dxa"/>
            <w:shd w:val="clear" w:color="auto" w:fill="4F81BD" w:themeFill="accent1"/>
          </w:tcPr>
          <w:p w14:paraId="1C1FA616"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0533539E"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1D1B7BAA"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4263E321"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0D0D2F93" w14:textId="77777777" w:rsidR="00EE6F6D" w:rsidRDefault="00EE6F6D" w:rsidP="009C6F5A">
            <w:pPr>
              <w:rPr>
                <w:b/>
                <w:bCs/>
                <w:color w:val="FFFFFF" w:themeColor="background1"/>
              </w:rPr>
            </w:pPr>
            <w:r>
              <w:rPr>
                <w:b/>
                <w:bCs/>
                <w:color w:val="FFFFFF" w:themeColor="background1"/>
              </w:rPr>
              <w:t>Fältlängder</w:t>
            </w:r>
          </w:p>
        </w:tc>
      </w:tr>
      <w:tr w:rsidR="00EE6F6D" w14:paraId="06E97B90" w14:textId="77777777" w:rsidTr="009C6F5A">
        <w:tc>
          <w:tcPr>
            <w:tcW w:w="1858" w:type="dxa"/>
          </w:tcPr>
          <w:p w14:paraId="2B103B6E" w14:textId="77777777" w:rsidR="00EE6F6D" w:rsidRDefault="00EE6F6D" w:rsidP="009C6F5A">
            <w:r>
              <w:t>lakemedelsordination</w:t>
            </w:r>
          </w:p>
        </w:tc>
        <w:tc>
          <w:tcPr>
            <w:tcW w:w="1858" w:type="dxa"/>
          </w:tcPr>
          <w:p w14:paraId="28C4A5A2" w14:textId="77777777" w:rsidR="00EE6F6D" w:rsidRDefault="001B1B9B" w:rsidP="009C6F5A">
            <w:hyperlink w:anchor="Lakemedelsordination">
              <w:r w:rsidR="00EE6F6D">
                <w:rPr>
                  <w:rStyle w:val="Hyperlnk"/>
                </w:rPr>
                <w:t>Lakemedelsordination</w:t>
              </w:r>
            </w:hyperlink>
          </w:p>
        </w:tc>
        <w:tc>
          <w:tcPr>
            <w:tcW w:w="820" w:type="dxa"/>
          </w:tcPr>
          <w:p w14:paraId="1B12F3F2" w14:textId="77777777" w:rsidR="00EE6F6D" w:rsidRDefault="00EE6F6D" w:rsidP="009C6F5A">
            <w:r>
              <w:t>0..*</w:t>
            </w:r>
          </w:p>
        </w:tc>
        <w:tc>
          <w:tcPr>
            <w:tcW w:w="3402" w:type="dxa"/>
          </w:tcPr>
          <w:p w14:paraId="41255851" w14:textId="77777777" w:rsidR="00EE6F6D" w:rsidRDefault="00EE6F6D" w:rsidP="009C6F5A">
            <w:r>
              <w:t>Ordinationsversioner samt refererade ordinationer som ingår i kedja.</w:t>
            </w:r>
          </w:p>
        </w:tc>
        <w:tc>
          <w:tcPr>
            <w:tcW w:w="1349" w:type="dxa"/>
          </w:tcPr>
          <w:p w14:paraId="50B9E741" w14:textId="77777777" w:rsidR="00EE6F6D" w:rsidRDefault="00EE6F6D" w:rsidP="009C6F5A"/>
        </w:tc>
      </w:tr>
      <w:tr w:rsidR="00EE6F6D" w14:paraId="0D6DF75E" w14:textId="77777777" w:rsidTr="009C6F5A">
        <w:tc>
          <w:tcPr>
            <w:tcW w:w="1858" w:type="dxa"/>
          </w:tcPr>
          <w:p w14:paraId="4635F9B6" w14:textId="77777777" w:rsidR="00EE6F6D" w:rsidRDefault="00EE6F6D" w:rsidP="009C6F5A">
            <w:r>
              <w:t>ordinationkedjeId</w:t>
            </w:r>
          </w:p>
        </w:tc>
        <w:tc>
          <w:tcPr>
            <w:tcW w:w="1858" w:type="dxa"/>
          </w:tcPr>
          <w:p w14:paraId="1FB99003" w14:textId="77777777" w:rsidR="00EE6F6D" w:rsidRDefault="001B1B9B" w:rsidP="009C6F5A">
            <w:hyperlink w:anchor="UUID">
              <w:r w:rsidR="00EE6F6D">
                <w:rPr>
                  <w:rStyle w:val="Hyperlnk"/>
                </w:rPr>
                <w:t>UUID</w:t>
              </w:r>
            </w:hyperlink>
          </w:p>
        </w:tc>
        <w:tc>
          <w:tcPr>
            <w:tcW w:w="820" w:type="dxa"/>
          </w:tcPr>
          <w:p w14:paraId="2CD69536" w14:textId="77777777" w:rsidR="00EE6F6D" w:rsidRDefault="00EE6F6D" w:rsidP="009C6F5A">
            <w:r>
              <w:t>1..1</w:t>
            </w:r>
          </w:p>
        </w:tc>
        <w:tc>
          <w:tcPr>
            <w:tcW w:w="3402" w:type="dxa"/>
          </w:tcPr>
          <w:p w14:paraId="3F271574" w14:textId="77777777" w:rsidR="00EE6F6D" w:rsidRDefault="00EE6F6D" w:rsidP="009C6F5A">
            <w:r>
              <w:t>Unikt id för en ordinationkedja.</w:t>
            </w:r>
          </w:p>
        </w:tc>
        <w:tc>
          <w:tcPr>
            <w:tcW w:w="1349" w:type="dxa"/>
          </w:tcPr>
          <w:p w14:paraId="596EDF00" w14:textId="77777777" w:rsidR="00EE6F6D" w:rsidRDefault="00EE6F6D" w:rsidP="009C6F5A"/>
        </w:tc>
      </w:tr>
    </w:tbl>
    <w:p w14:paraId="4C2C67A8" w14:textId="77777777" w:rsidR="00C50144" w:rsidRDefault="00C50144" w:rsidP="00C50144"/>
    <w:p w14:paraId="5E9179E3" w14:textId="77777777" w:rsidR="00C50144" w:rsidRDefault="00C50144" w:rsidP="00C50144">
      <w:pPr>
        <w:pStyle w:val="Rubrik41"/>
      </w:pPr>
      <w:bookmarkStart w:id="1145" w:name="VardpersonalInformation"/>
      <w:r>
        <w:t> VardpersonalInformation</w:t>
      </w:r>
      <w:bookmarkEnd w:id="114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34E5997B" w14:textId="77777777" w:rsidTr="009C6F5A">
        <w:tc>
          <w:tcPr>
            <w:tcW w:w="1858" w:type="dxa"/>
            <w:shd w:val="clear" w:color="auto" w:fill="4F81BD" w:themeFill="accent1"/>
          </w:tcPr>
          <w:p w14:paraId="4B3A2C10"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11B94BFD"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0CA4EB26"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2DDDDA29"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33072A11" w14:textId="77777777" w:rsidR="00EE6F6D" w:rsidRDefault="00EE6F6D" w:rsidP="009C6F5A">
            <w:pPr>
              <w:rPr>
                <w:b/>
                <w:bCs/>
                <w:color w:val="FFFFFF" w:themeColor="background1"/>
              </w:rPr>
            </w:pPr>
            <w:r>
              <w:rPr>
                <w:b/>
                <w:bCs/>
                <w:color w:val="FFFFFF" w:themeColor="background1"/>
              </w:rPr>
              <w:t>Fältlängder</w:t>
            </w:r>
          </w:p>
        </w:tc>
      </w:tr>
      <w:tr w:rsidR="00EE6F6D" w14:paraId="2320F28B" w14:textId="77777777" w:rsidTr="009C6F5A">
        <w:tc>
          <w:tcPr>
            <w:tcW w:w="1858" w:type="dxa"/>
          </w:tcPr>
          <w:p w14:paraId="673DCC36" w14:textId="77777777" w:rsidR="00EE6F6D" w:rsidRDefault="00EE6F6D" w:rsidP="009C6F5A">
            <w:r>
              <w:t>ordinerande</w:t>
            </w:r>
          </w:p>
        </w:tc>
        <w:tc>
          <w:tcPr>
            <w:tcW w:w="1858" w:type="dxa"/>
          </w:tcPr>
          <w:p w14:paraId="48D02D3A" w14:textId="77777777" w:rsidR="00EE6F6D" w:rsidRDefault="001B1B9B" w:rsidP="009C6F5A">
            <w:hyperlink w:anchor="Vardpersonal">
              <w:r w:rsidR="00EE6F6D">
                <w:rPr>
                  <w:rStyle w:val="Hyperlnk"/>
                </w:rPr>
                <w:t>Vardpersonal</w:t>
              </w:r>
            </w:hyperlink>
          </w:p>
        </w:tc>
        <w:tc>
          <w:tcPr>
            <w:tcW w:w="820" w:type="dxa"/>
          </w:tcPr>
          <w:p w14:paraId="7563DC57" w14:textId="77777777" w:rsidR="00EE6F6D" w:rsidRDefault="00EE6F6D" w:rsidP="009C6F5A">
            <w:r>
              <w:t>0..1</w:t>
            </w:r>
          </w:p>
        </w:tc>
        <w:tc>
          <w:tcPr>
            <w:tcW w:w="3402" w:type="dxa"/>
          </w:tcPr>
          <w:p w14:paraId="1308E062" w14:textId="77777777" w:rsidR="00EE6F6D" w:rsidRDefault="00EE6F6D" w:rsidP="009C6F5A">
            <w:r>
              <w:t>Ordinerande vardpersonal.</w:t>
            </w:r>
          </w:p>
        </w:tc>
        <w:tc>
          <w:tcPr>
            <w:tcW w:w="1349" w:type="dxa"/>
          </w:tcPr>
          <w:p w14:paraId="5694BCEF" w14:textId="77777777" w:rsidR="00EE6F6D" w:rsidRDefault="00EE6F6D" w:rsidP="009C6F5A"/>
        </w:tc>
      </w:tr>
      <w:tr w:rsidR="00EE6F6D" w14:paraId="0F51F65B" w14:textId="77777777" w:rsidTr="009C6F5A">
        <w:tc>
          <w:tcPr>
            <w:tcW w:w="1858" w:type="dxa"/>
          </w:tcPr>
          <w:p w14:paraId="4205908B" w14:textId="77777777" w:rsidR="00EE6F6D" w:rsidRDefault="00EE6F6D" w:rsidP="009C6F5A">
            <w:r>
              <w:t>registrerande</w:t>
            </w:r>
          </w:p>
        </w:tc>
        <w:tc>
          <w:tcPr>
            <w:tcW w:w="1858" w:type="dxa"/>
          </w:tcPr>
          <w:p w14:paraId="6A86FA5D" w14:textId="77777777" w:rsidR="00EE6F6D" w:rsidRDefault="001B1B9B" w:rsidP="009C6F5A">
            <w:hyperlink w:anchor="Vardpersonal">
              <w:r w:rsidR="00EE6F6D">
                <w:rPr>
                  <w:rStyle w:val="Hyperlnk"/>
                </w:rPr>
                <w:t>Vardpersonal</w:t>
              </w:r>
            </w:hyperlink>
          </w:p>
        </w:tc>
        <w:tc>
          <w:tcPr>
            <w:tcW w:w="820" w:type="dxa"/>
          </w:tcPr>
          <w:p w14:paraId="573FA1C4" w14:textId="77777777" w:rsidR="00EE6F6D" w:rsidRDefault="00EE6F6D" w:rsidP="009C6F5A">
            <w:r>
              <w:t>1..1</w:t>
            </w:r>
          </w:p>
        </w:tc>
        <w:tc>
          <w:tcPr>
            <w:tcW w:w="3402" w:type="dxa"/>
          </w:tcPr>
          <w:p w14:paraId="3F2DD031" w14:textId="77777777" w:rsidR="00EE6F6D" w:rsidRDefault="00EE6F6D" w:rsidP="009C6F5A">
            <w:r>
              <w:t>Registrerande vårdpersonal.</w:t>
            </w:r>
          </w:p>
        </w:tc>
        <w:tc>
          <w:tcPr>
            <w:tcW w:w="1349" w:type="dxa"/>
          </w:tcPr>
          <w:p w14:paraId="5B98C888" w14:textId="77777777" w:rsidR="00EE6F6D" w:rsidRDefault="00EE6F6D" w:rsidP="009C6F5A"/>
        </w:tc>
      </w:tr>
      <w:tr w:rsidR="00EE6F6D" w14:paraId="7F223AAC" w14:textId="77777777" w:rsidTr="009C6F5A">
        <w:tc>
          <w:tcPr>
            <w:tcW w:w="1858" w:type="dxa"/>
          </w:tcPr>
          <w:p w14:paraId="5664B894" w14:textId="77777777" w:rsidR="00EE6F6D" w:rsidRDefault="00EE6F6D" w:rsidP="009C6F5A">
            <w:r>
              <w:t>kommentar</w:t>
            </w:r>
          </w:p>
        </w:tc>
        <w:tc>
          <w:tcPr>
            <w:tcW w:w="1858" w:type="dxa"/>
          </w:tcPr>
          <w:p w14:paraId="7109F675" w14:textId="77777777" w:rsidR="00EE6F6D" w:rsidRDefault="00EE6F6D" w:rsidP="009C6F5A">
            <w:r>
              <w:t>string</w:t>
            </w:r>
          </w:p>
        </w:tc>
        <w:tc>
          <w:tcPr>
            <w:tcW w:w="820" w:type="dxa"/>
          </w:tcPr>
          <w:p w14:paraId="2640C78A" w14:textId="77777777" w:rsidR="00EE6F6D" w:rsidRDefault="00EE6F6D" w:rsidP="009C6F5A">
            <w:r>
              <w:t>0..1</w:t>
            </w:r>
          </w:p>
        </w:tc>
        <w:tc>
          <w:tcPr>
            <w:tcW w:w="3402" w:type="dxa"/>
          </w:tcPr>
          <w:p w14:paraId="1E33B54D" w14:textId="77777777" w:rsidR="00EE6F6D" w:rsidRDefault="00EE6F6D" w:rsidP="009C6F5A">
            <w:r>
              <w:t>Kommentar för vårdpersonalsidentifiering.</w:t>
            </w:r>
          </w:p>
        </w:tc>
        <w:tc>
          <w:tcPr>
            <w:tcW w:w="1349" w:type="dxa"/>
          </w:tcPr>
          <w:p w14:paraId="40BF1F58" w14:textId="77777777" w:rsidR="00EE6F6D" w:rsidRDefault="00EE6F6D" w:rsidP="009C6F5A">
            <w:r>
              <w:t>1..100</w:t>
            </w:r>
          </w:p>
        </w:tc>
      </w:tr>
    </w:tbl>
    <w:p w14:paraId="68F0214D" w14:textId="77777777" w:rsidR="00C50144" w:rsidRDefault="00C50144" w:rsidP="00C50144"/>
    <w:p w14:paraId="5F3A62E8" w14:textId="77777777" w:rsidR="00C50144" w:rsidRDefault="00C50144" w:rsidP="00C50144">
      <w:pPr>
        <w:pStyle w:val="Rubrik41"/>
      </w:pPr>
      <w:bookmarkStart w:id="1146" w:name="VOKFel"/>
      <w:r>
        <w:t> VOKFel</w:t>
      </w:r>
      <w:bookmarkEnd w:id="114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3D4DDC3A" w14:textId="77777777" w:rsidTr="009C6F5A">
        <w:tc>
          <w:tcPr>
            <w:tcW w:w="1858" w:type="dxa"/>
            <w:shd w:val="clear" w:color="auto" w:fill="4F81BD" w:themeFill="accent1"/>
          </w:tcPr>
          <w:p w14:paraId="1DEC69FF"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11AB284B"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6E3571C0"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1359CEE9"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7763735E" w14:textId="77777777" w:rsidR="00EE6F6D" w:rsidRDefault="00EE6F6D" w:rsidP="009C6F5A">
            <w:pPr>
              <w:rPr>
                <w:b/>
                <w:bCs/>
                <w:color w:val="FFFFFF" w:themeColor="background1"/>
              </w:rPr>
            </w:pPr>
            <w:r>
              <w:rPr>
                <w:b/>
                <w:bCs/>
                <w:color w:val="FFFFFF" w:themeColor="background1"/>
              </w:rPr>
              <w:t>Fältlängder</w:t>
            </w:r>
          </w:p>
        </w:tc>
      </w:tr>
      <w:tr w:rsidR="00EE6F6D" w14:paraId="6DD183B7" w14:textId="77777777" w:rsidTr="009C6F5A">
        <w:tc>
          <w:tcPr>
            <w:tcW w:w="1858" w:type="dxa"/>
          </w:tcPr>
          <w:p w14:paraId="6F06794E" w14:textId="77777777" w:rsidR="00EE6F6D" w:rsidRDefault="00EE6F6D" w:rsidP="009C6F5A">
            <w:r>
              <w:t>allvarlighetsgrad</w:t>
            </w:r>
          </w:p>
        </w:tc>
        <w:tc>
          <w:tcPr>
            <w:tcW w:w="1858" w:type="dxa"/>
          </w:tcPr>
          <w:p w14:paraId="6668962D" w14:textId="77777777" w:rsidR="00EE6F6D" w:rsidRDefault="00EE6F6D" w:rsidP="009C6F5A">
            <w:r>
              <w:t>int</w:t>
            </w:r>
          </w:p>
        </w:tc>
        <w:tc>
          <w:tcPr>
            <w:tcW w:w="820" w:type="dxa"/>
          </w:tcPr>
          <w:p w14:paraId="55562B51" w14:textId="77777777" w:rsidR="00EE6F6D" w:rsidRDefault="00EE6F6D" w:rsidP="009C6F5A">
            <w:r>
              <w:t>1..1</w:t>
            </w:r>
          </w:p>
        </w:tc>
        <w:tc>
          <w:tcPr>
            <w:tcW w:w="3402" w:type="dxa"/>
          </w:tcPr>
          <w:p w14:paraId="65C89CA3" w14:textId="77777777" w:rsidR="00EE6F6D" w:rsidRDefault="00EE6F6D" w:rsidP="009C6F5A">
            <w:r>
              <w:t>Kod för att beskriva hur allvarligt ett VOKfel är. 2 = Avvisad.</w:t>
            </w:r>
          </w:p>
        </w:tc>
        <w:tc>
          <w:tcPr>
            <w:tcW w:w="1349" w:type="dxa"/>
          </w:tcPr>
          <w:p w14:paraId="5C2E0DBA" w14:textId="77777777" w:rsidR="00EE6F6D" w:rsidRDefault="00EE6F6D" w:rsidP="009C6F5A"/>
        </w:tc>
      </w:tr>
      <w:tr w:rsidR="00EE6F6D" w14:paraId="4523BF8C" w14:textId="77777777" w:rsidTr="009C6F5A">
        <w:tc>
          <w:tcPr>
            <w:tcW w:w="1858" w:type="dxa"/>
          </w:tcPr>
          <w:p w14:paraId="19B6F9F2" w14:textId="77777777" w:rsidR="00EE6F6D" w:rsidRDefault="00EE6F6D" w:rsidP="009C6F5A">
            <w:r>
              <w:t>felkod</w:t>
            </w:r>
          </w:p>
        </w:tc>
        <w:tc>
          <w:tcPr>
            <w:tcW w:w="1858" w:type="dxa"/>
          </w:tcPr>
          <w:p w14:paraId="1B9F7323" w14:textId="77777777" w:rsidR="00EE6F6D" w:rsidRDefault="00EE6F6D" w:rsidP="009C6F5A">
            <w:r>
              <w:t>string</w:t>
            </w:r>
          </w:p>
        </w:tc>
        <w:tc>
          <w:tcPr>
            <w:tcW w:w="820" w:type="dxa"/>
          </w:tcPr>
          <w:p w14:paraId="4F10BE5C" w14:textId="77777777" w:rsidR="00EE6F6D" w:rsidRDefault="00EE6F6D" w:rsidP="009C6F5A">
            <w:r>
              <w:t>1..1</w:t>
            </w:r>
          </w:p>
        </w:tc>
        <w:tc>
          <w:tcPr>
            <w:tcW w:w="3402" w:type="dxa"/>
          </w:tcPr>
          <w:p w14:paraId="5063B58C" w14:textId="77777777" w:rsidR="00EE6F6D" w:rsidRDefault="00EE6F6D" w:rsidP="009C6F5A">
            <w:r>
              <w:t>Felkod enligt Vårdens ordinationskontroller (VOK).</w:t>
            </w:r>
          </w:p>
        </w:tc>
        <w:tc>
          <w:tcPr>
            <w:tcW w:w="1349" w:type="dxa"/>
          </w:tcPr>
          <w:p w14:paraId="1C38ABCE" w14:textId="77777777" w:rsidR="00EE6F6D" w:rsidRDefault="00EE6F6D" w:rsidP="009C6F5A">
            <w:r>
              <w:t>1..10</w:t>
            </w:r>
          </w:p>
        </w:tc>
      </w:tr>
      <w:tr w:rsidR="00EE6F6D" w14:paraId="2456F668" w14:textId="77777777" w:rsidTr="009C6F5A">
        <w:tc>
          <w:tcPr>
            <w:tcW w:w="1858" w:type="dxa"/>
          </w:tcPr>
          <w:p w14:paraId="0778432B" w14:textId="77777777" w:rsidR="00EE6F6D" w:rsidRDefault="00EE6F6D" w:rsidP="009C6F5A">
            <w:r>
              <w:t>felmeddelande</w:t>
            </w:r>
          </w:p>
        </w:tc>
        <w:tc>
          <w:tcPr>
            <w:tcW w:w="1858" w:type="dxa"/>
          </w:tcPr>
          <w:p w14:paraId="2BB56BEA" w14:textId="77777777" w:rsidR="00EE6F6D" w:rsidRDefault="00EE6F6D" w:rsidP="009C6F5A">
            <w:r>
              <w:t>string</w:t>
            </w:r>
          </w:p>
        </w:tc>
        <w:tc>
          <w:tcPr>
            <w:tcW w:w="820" w:type="dxa"/>
          </w:tcPr>
          <w:p w14:paraId="69F9B8B0" w14:textId="77777777" w:rsidR="00EE6F6D" w:rsidRDefault="00EE6F6D" w:rsidP="009C6F5A">
            <w:r>
              <w:t>1..1</w:t>
            </w:r>
          </w:p>
        </w:tc>
        <w:tc>
          <w:tcPr>
            <w:tcW w:w="3402" w:type="dxa"/>
          </w:tcPr>
          <w:p w14:paraId="2C2F191F" w14:textId="77777777" w:rsidR="00EE6F6D" w:rsidRDefault="00EE6F6D" w:rsidP="009C6F5A">
            <w:r>
              <w:t>Felmeddelande för VOKfel.</w:t>
            </w:r>
          </w:p>
        </w:tc>
        <w:tc>
          <w:tcPr>
            <w:tcW w:w="1349" w:type="dxa"/>
          </w:tcPr>
          <w:p w14:paraId="25E3844B" w14:textId="77777777" w:rsidR="00EE6F6D" w:rsidRDefault="00EE6F6D" w:rsidP="009C6F5A">
            <w:r>
              <w:t>1..240</w:t>
            </w:r>
          </w:p>
        </w:tc>
      </w:tr>
    </w:tbl>
    <w:p w14:paraId="3C341252" w14:textId="77777777" w:rsidR="00C50144" w:rsidRDefault="00C50144" w:rsidP="00C50144"/>
    <w:p w14:paraId="34AFA5FD" w14:textId="77777777" w:rsidR="00C50144" w:rsidRDefault="00C50144" w:rsidP="00C50144">
      <w:pPr>
        <w:pStyle w:val="Rubrik41"/>
      </w:pPr>
      <w:r>
        <w:t> Vardpersonal</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778EEED8" w14:textId="77777777" w:rsidTr="009C6F5A">
        <w:tc>
          <w:tcPr>
            <w:tcW w:w="1858" w:type="dxa"/>
            <w:shd w:val="clear" w:color="auto" w:fill="4F81BD" w:themeFill="accent1"/>
          </w:tcPr>
          <w:p w14:paraId="46D333DE"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2F79B560"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6B2FE2AA"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271775D7"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4A108A1A" w14:textId="77777777" w:rsidR="00EE6F6D" w:rsidRDefault="00EE6F6D" w:rsidP="009C6F5A">
            <w:pPr>
              <w:rPr>
                <w:b/>
                <w:bCs/>
                <w:color w:val="FFFFFF" w:themeColor="background1"/>
              </w:rPr>
            </w:pPr>
            <w:r>
              <w:rPr>
                <w:b/>
                <w:bCs/>
                <w:color w:val="FFFFFF" w:themeColor="background1"/>
              </w:rPr>
              <w:t>Fältlängder</w:t>
            </w:r>
          </w:p>
        </w:tc>
      </w:tr>
      <w:tr w:rsidR="00EE6F6D" w14:paraId="330C0BB4" w14:textId="77777777" w:rsidTr="009C6F5A">
        <w:tc>
          <w:tcPr>
            <w:tcW w:w="1858" w:type="dxa"/>
          </w:tcPr>
          <w:p w14:paraId="416DC7C9" w14:textId="77777777" w:rsidR="00EE6F6D" w:rsidRDefault="00EE6F6D" w:rsidP="009C6F5A">
            <w:r>
              <w:t>efternamn</w:t>
            </w:r>
          </w:p>
        </w:tc>
        <w:tc>
          <w:tcPr>
            <w:tcW w:w="1858" w:type="dxa"/>
          </w:tcPr>
          <w:p w14:paraId="2B96327A" w14:textId="77777777" w:rsidR="00EE6F6D" w:rsidRDefault="00EE6F6D" w:rsidP="009C6F5A">
            <w:r>
              <w:t>string</w:t>
            </w:r>
          </w:p>
        </w:tc>
        <w:tc>
          <w:tcPr>
            <w:tcW w:w="820" w:type="dxa"/>
          </w:tcPr>
          <w:p w14:paraId="3C1B3E99" w14:textId="77777777" w:rsidR="00EE6F6D" w:rsidRDefault="00EE6F6D" w:rsidP="009C6F5A">
            <w:r>
              <w:t>1..1</w:t>
            </w:r>
          </w:p>
        </w:tc>
        <w:tc>
          <w:tcPr>
            <w:tcW w:w="3402" w:type="dxa"/>
          </w:tcPr>
          <w:p w14:paraId="7C3D49F9" w14:textId="77777777" w:rsidR="00EE6F6D" w:rsidRDefault="00EE6F6D" w:rsidP="009C6F5A">
            <w:r>
              <w:t>Efternamn.</w:t>
            </w:r>
          </w:p>
        </w:tc>
        <w:tc>
          <w:tcPr>
            <w:tcW w:w="1349" w:type="dxa"/>
          </w:tcPr>
          <w:p w14:paraId="564BBFDB" w14:textId="77777777" w:rsidR="00EE6F6D" w:rsidRDefault="00EE6F6D" w:rsidP="009C6F5A">
            <w:r>
              <w:t>1..35</w:t>
            </w:r>
          </w:p>
        </w:tc>
      </w:tr>
      <w:tr w:rsidR="00EE6F6D" w14:paraId="6B129AD9" w14:textId="77777777" w:rsidTr="009C6F5A">
        <w:tc>
          <w:tcPr>
            <w:tcW w:w="1858" w:type="dxa"/>
          </w:tcPr>
          <w:p w14:paraId="7029B561" w14:textId="77777777" w:rsidR="00EE6F6D" w:rsidRDefault="00EE6F6D" w:rsidP="009C6F5A">
            <w:r>
              <w:t>fornamn</w:t>
            </w:r>
          </w:p>
        </w:tc>
        <w:tc>
          <w:tcPr>
            <w:tcW w:w="1858" w:type="dxa"/>
          </w:tcPr>
          <w:p w14:paraId="0B2044E6" w14:textId="77777777" w:rsidR="00EE6F6D" w:rsidRDefault="00EE6F6D" w:rsidP="009C6F5A">
            <w:r>
              <w:t>string</w:t>
            </w:r>
          </w:p>
        </w:tc>
        <w:tc>
          <w:tcPr>
            <w:tcW w:w="820" w:type="dxa"/>
          </w:tcPr>
          <w:p w14:paraId="6FFFEC5D" w14:textId="77777777" w:rsidR="00EE6F6D" w:rsidRDefault="00EE6F6D" w:rsidP="009C6F5A">
            <w:r>
              <w:t>1..1</w:t>
            </w:r>
          </w:p>
        </w:tc>
        <w:tc>
          <w:tcPr>
            <w:tcW w:w="3402" w:type="dxa"/>
          </w:tcPr>
          <w:p w14:paraId="481BB08F" w14:textId="77777777" w:rsidR="00EE6F6D" w:rsidRDefault="00EE6F6D" w:rsidP="009C6F5A">
            <w:r>
              <w:t>Förnamn.</w:t>
            </w:r>
          </w:p>
        </w:tc>
        <w:tc>
          <w:tcPr>
            <w:tcW w:w="1349" w:type="dxa"/>
          </w:tcPr>
          <w:p w14:paraId="695132B1" w14:textId="77777777" w:rsidR="00EE6F6D" w:rsidRDefault="00EE6F6D" w:rsidP="009C6F5A">
            <w:r>
              <w:t>1..35</w:t>
            </w:r>
          </w:p>
        </w:tc>
      </w:tr>
      <w:tr w:rsidR="00EE6F6D" w14:paraId="6347FF93" w14:textId="77777777" w:rsidTr="009C6F5A">
        <w:tc>
          <w:tcPr>
            <w:tcW w:w="1858" w:type="dxa"/>
          </w:tcPr>
          <w:p w14:paraId="43CB5BE9" w14:textId="77777777" w:rsidR="00EE6F6D" w:rsidRDefault="00EE6F6D" w:rsidP="009C6F5A">
            <w:r>
              <w:t>personHsaId</w:t>
            </w:r>
          </w:p>
        </w:tc>
        <w:tc>
          <w:tcPr>
            <w:tcW w:w="1858" w:type="dxa"/>
          </w:tcPr>
          <w:p w14:paraId="6B91D4D4" w14:textId="77777777" w:rsidR="00EE6F6D" w:rsidRDefault="00EE6F6D" w:rsidP="009C6F5A">
            <w:r>
              <w:t>string</w:t>
            </w:r>
          </w:p>
        </w:tc>
        <w:tc>
          <w:tcPr>
            <w:tcW w:w="820" w:type="dxa"/>
          </w:tcPr>
          <w:p w14:paraId="549ECB64" w14:textId="77777777" w:rsidR="00EE6F6D" w:rsidRDefault="00EE6F6D" w:rsidP="009C6F5A">
            <w:r>
              <w:t>1..1</w:t>
            </w:r>
          </w:p>
        </w:tc>
        <w:tc>
          <w:tcPr>
            <w:tcW w:w="3402" w:type="dxa"/>
          </w:tcPr>
          <w:p w14:paraId="6AED9743" w14:textId="77777777" w:rsidR="00EE6F6D" w:rsidRDefault="00EE6F6D" w:rsidP="009C6F5A">
            <w:r>
              <w:t>HSA-id för läsande person.</w:t>
            </w:r>
          </w:p>
        </w:tc>
        <w:tc>
          <w:tcPr>
            <w:tcW w:w="1349" w:type="dxa"/>
          </w:tcPr>
          <w:p w14:paraId="37D0E0AC" w14:textId="77777777" w:rsidR="00EE6F6D" w:rsidRDefault="00EE6F6D" w:rsidP="009C6F5A">
            <w:r>
              <w:t>1..64</w:t>
            </w:r>
          </w:p>
        </w:tc>
      </w:tr>
      <w:tr w:rsidR="00EE6F6D" w14:paraId="5E6DFECE" w14:textId="77777777" w:rsidTr="009C6F5A">
        <w:tc>
          <w:tcPr>
            <w:tcW w:w="1858" w:type="dxa"/>
          </w:tcPr>
          <w:p w14:paraId="5C24831E" w14:textId="77777777" w:rsidR="00EE6F6D" w:rsidRDefault="00EE6F6D" w:rsidP="009C6F5A">
            <w:r>
              <w:t>vardenhetHsaId</w:t>
            </w:r>
          </w:p>
        </w:tc>
        <w:tc>
          <w:tcPr>
            <w:tcW w:w="1858" w:type="dxa"/>
          </w:tcPr>
          <w:p w14:paraId="7FC6F222" w14:textId="77777777" w:rsidR="00EE6F6D" w:rsidRDefault="00EE6F6D" w:rsidP="009C6F5A">
            <w:r>
              <w:t>string</w:t>
            </w:r>
          </w:p>
        </w:tc>
        <w:tc>
          <w:tcPr>
            <w:tcW w:w="820" w:type="dxa"/>
          </w:tcPr>
          <w:p w14:paraId="0E43F332" w14:textId="77777777" w:rsidR="00EE6F6D" w:rsidRDefault="00EE6F6D" w:rsidP="009C6F5A">
            <w:r>
              <w:t>1..1</w:t>
            </w:r>
          </w:p>
        </w:tc>
        <w:tc>
          <w:tcPr>
            <w:tcW w:w="3402" w:type="dxa"/>
          </w:tcPr>
          <w:p w14:paraId="5FD58DC5" w14:textId="77777777" w:rsidR="00EE6F6D" w:rsidRDefault="00EE6F6D" w:rsidP="009C6F5A">
            <w:r>
              <w:t>HSA-id för läsande vårdenhet. Används för spårbarhet.</w:t>
            </w:r>
          </w:p>
        </w:tc>
        <w:tc>
          <w:tcPr>
            <w:tcW w:w="1349" w:type="dxa"/>
          </w:tcPr>
          <w:p w14:paraId="1EAC98C8" w14:textId="77777777" w:rsidR="00EE6F6D" w:rsidRDefault="00EE6F6D" w:rsidP="009C6F5A">
            <w:r>
              <w:t>1..64</w:t>
            </w:r>
          </w:p>
        </w:tc>
      </w:tr>
      <w:tr w:rsidR="00EE6F6D" w14:paraId="746F268D" w14:textId="77777777" w:rsidTr="009C6F5A">
        <w:tc>
          <w:tcPr>
            <w:tcW w:w="1858" w:type="dxa"/>
          </w:tcPr>
          <w:p w14:paraId="3CD50FFC" w14:textId="77777777" w:rsidR="00EE6F6D" w:rsidRDefault="00EE6F6D" w:rsidP="009C6F5A">
            <w:r>
              <w:t>vardgivareHsaId</w:t>
            </w:r>
          </w:p>
        </w:tc>
        <w:tc>
          <w:tcPr>
            <w:tcW w:w="1858" w:type="dxa"/>
          </w:tcPr>
          <w:p w14:paraId="54D306A5" w14:textId="77777777" w:rsidR="00EE6F6D" w:rsidRDefault="00EE6F6D" w:rsidP="009C6F5A">
            <w:r>
              <w:t>string</w:t>
            </w:r>
          </w:p>
        </w:tc>
        <w:tc>
          <w:tcPr>
            <w:tcW w:w="820" w:type="dxa"/>
          </w:tcPr>
          <w:p w14:paraId="3EB2C873" w14:textId="77777777" w:rsidR="00EE6F6D" w:rsidRDefault="00EE6F6D" w:rsidP="009C6F5A">
            <w:r>
              <w:t>1..1</w:t>
            </w:r>
          </w:p>
        </w:tc>
        <w:tc>
          <w:tcPr>
            <w:tcW w:w="3402" w:type="dxa"/>
          </w:tcPr>
          <w:p w14:paraId="6BC0BBD1" w14:textId="77777777" w:rsidR="00EE6F6D" w:rsidRDefault="00EE6F6D" w:rsidP="009C6F5A">
            <w:r>
              <w:t>HSA-id för läsande vårdgivare. Används för spårbarhet.</w:t>
            </w:r>
          </w:p>
        </w:tc>
        <w:tc>
          <w:tcPr>
            <w:tcW w:w="1349" w:type="dxa"/>
          </w:tcPr>
          <w:p w14:paraId="5BF22B2C" w14:textId="77777777" w:rsidR="00EE6F6D" w:rsidRDefault="00EE6F6D" w:rsidP="009C6F5A">
            <w:r>
              <w:t>1..64</w:t>
            </w:r>
          </w:p>
        </w:tc>
      </w:tr>
    </w:tbl>
    <w:p w14:paraId="0D363685" w14:textId="77777777" w:rsidR="00C50144" w:rsidRDefault="00C50144" w:rsidP="00C50144"/>
    <w:p w14:paraId="73D649FB" w14:textId="77777777" w:rsidR="00C50144" w:rsidRDefault="00C50144" w:rsidP="00C50144">
      <w:pPr>
        <w:pStyle w:val="Rubrik41"/>
      </w:pPr>
      <w:bookmarkStart w:id="1147" w:name="OrdineratLakemedel"/>
      <w:r>
        <w:t> OrdineratLakemedel</w:t>
      </w:r>
      <w:bookmarkEnd w:id="114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3B7FBC12" w14:textId="77777777" w:rsidTr="009C6F5A">
        <w:tc>
          <w:tcPr>
            <w:tcW w:w="1858" w:type="dxa"/>
            <w:shd w:val="clear" w:color="auto" w:fill="4F81BD" w:themeFill="accent1"/>
          </w:tcPr>
          <w:p w14:paraId="5EC494BA"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368A867A"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7B55C72A"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24C69616"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71789F2F" w14:textId="77777777" w:rsidR="00EE6F6D" w:rsidRDefault="00EE6F6D" w:rsidP="009C6F5A">
            <w:pPr>
              <w:rPr>
                <w:b/>
                <w:bCs/>
                <w:color w:val="FFFFFF" w:themeColor="background1"/>
              </w:rPr>
            </w:pPr>
            <w:r>
              <w:rPr>
                <w:b/>
                <w:bCs/>
                <w:color w:val="FFFFFF" w:themeColor="background1"/>
              </w:rPr>
              <w:t>Fältlängder</w:t>
            </w:r>
          </w:p>
        </w:tc>
      </w:tr>
      <w:tr w:rsidR="00EE6F6D" w14:paraId="3D1877A6" w14:textId="77777777" w:rsidTr="009C6F5A">
        <w:tc>
          <w:tcPr>
            <w:tcW w:w="1858" w:type="dxa"/>
          </w:tcPr>
          <w:p w14:paraId="2E5ECAE4" w14:textId="77777777" w:rsidR="00EE6F6D" w:rsidRDefault="00EE6F6D" w:rsidP="009C6F5A">
            <w:r>
              <w:t>lakemedelsbeskrivning</w:t>
            </w:r>
          </w:p>
        </w:tc>
        <w:tc>
          <w:tcPr>
            <w:tcW w:w="1858" w:type="dxa"/>
          </w:tcPr>
          <w:p w14:paraId="059A6A31" w14:textId="77777777" w:rsidR="00EE6F6D" w:rsidRDefault="00EE6F6D" w:rsidP="009C6F5A">
            <w:r>
              <w:t>string</w:t>
            </w:r>
          </w:p>
        </w:tc>
        <w:tc>
          <w:tcPr>
            <w:tcW w:w="820" w:type="dxa"/>
          </w:tcPr>
          <w:p w14:paraId="0FE899B8" w14:textId="77777777" w:rsidR="00EE6F6D" w:rsidRDefault="00EE6F6D" w:rsidP="009C6F5A">
            <w:r>
              <w:t>0..1</w:t>
            </w:r>
          </w:p>
        </w:tc>
        <w:tc>
          <w:tcPr>
            <w:tcW w:w="3402" w:type="dxa"/>
          </w:tcPr>
          <w:p w14:paraId="695DD8FF" w14:textId="77777777" w:rsidR="00EE6F6D" w:rsidRDefault="00EE6F6D" w:rsidP="009C6F5A">
            <w:r>
              <w:t>Beskrivning för exempelvis extempore och licensläkemedel.                 Används även för förskrivningens doseringstext2.</w:t>
            </w:r>
          </w:p>
        </w:tc>
        <w:tc>
          <w:tcPr>
            <w:tcW w:w="1349" w:type="dxa"/>
          </w:tcPr>
          <w:p w14:paraId="505A8E78" w14:textId="77777777" w:rsidR="00EE6F6D" w:rsidRDefault="00EE6F6D" w:rsidP="009C6F5A">
            <w:r>
              <w:t>1..256</w:t>
            </w:r>
          </w:p>
        </w:tc>
      </w:tr>
      <w:tr w:rsidR="00EE6F6D" w14:paraId="1D610F44" w14:textId="77777777" w:rsidTr="009C6F5A">
        <w:tc>
          <w:tcPr>
            <w:tcW w:w="1858" w:type="dxa"/>
          </w:tcPr>
          <w:p w14:paraId="6EB2DDEA" w14:textId="77777777" w:rsidR="00EE6F6D" w:rsidRDefault="00EE6F6D" w:rsidP="009C6F5A">
            <w:r>
              <w:t>ordineradAnvandning</w:t>
            </w:r>
          </w:p>
        </w:tc>
        <w:tc>
          <w:tcPr>
            <w:tcW w:w="1858" w:type="dxa"/>
          </w:tcPr>
          <w:p w14:paraId="5EF84634" w14:textId="77777777" w:rsidR="00EE6F6D" w:rsidRDefault="00EE6F6D" w:rsidP="009C6F5A">
            <w:r>
              <w:t>string</w:t>
            </w:r>
          </w:p>
        </w:tc>
        <w:tc>
          <w:tcPr>
            <w:tcW w:w="820" w:type="dxa"/>
          </w:tcPr>
          <w:p w14:paraId="75AA1DD1" w14:textId="77777777" w:rsidR="00EE6F6D" w:rsidRDefault="00EE6F6D" w:rsidP="009C6F5A">
            <w:r>
              <w:t>0..1</w:t>
            </w:r>
          </w:p>
        </w:tc>
        <w:tc>
          <w:tcPr>
            <w:tcW w:w="3402" w:type="dxa"/>
          </w:tcPr>
          <w:p w14:paraId="1A46CE78" w14:textId="77777777" w:rsidR="00EE6F6D" w:rsidRDefault="00EE6F6D" w:rsidP="009C6F5A">
            <w:r>
              <w:t>Användning. Den totala längden av doseringstext på den ordinerade doseringen och den ordinerade användningen får ej överstiga 256 tecken om ett e-recept ska skapas.</w:t>
            </w:r>
          </w:p>
        </w:tc>
        <w:tc>
          <w:tcPr>
            <w:tcW w:w="1349" w:type="dxa"/>
          </w:tcPr>
          <w:p w14:paraId="296B8885" w14:textId="77777777" w:rsidR="00EE6F6D" w:rsidRDefault="00EE6F6D" w:rsidP="009C6F5A">
            <w:r>
              <w:t>1..256</w:t>
            </w:r>
          </w:p>
        </w:tc>
      </w:tr>
      <w:tr w:rsidR="00EE6F6D" w:rsidRPr="0038015E" w14:paraId="42C94E47" w14:textId="77777777" w:rsidTr="009C6F5A">
        <w:tc>
          <w:tcPr>
            <w:tcW w:w="9287" w:type="dxa"/>
            <w:gridSpan w:val="5"/>
          </w:tcPr>
          <w:p w14:paraId="2F9358FA" w14:textId="77777777" w:rsidR="00EE6F6D" w:rsidRDefault="00EE6F6D" w:rsidP="009C6F5A">
            <w:r>
              <w:rPr>
                <w:i/>
              </w:rPr>
              <w:t>Skicka in ett av följande element:</w:t>
            </w:r>
          </w:p>
        </w:tc>
      </w:tr>
      <w:tr w:rsidR="00EE6F6D" w14:paraId="3765BC56" w14:textId="77777777" w:rsidTr="009C6F5A">
        <w:tc>
          <w:tcPr>
            <w:tcW w:w="1858" w:type="dxa"/>
          </w:tcPr>
          <w:p w14:paraId="3FCCE35E" w14:textId="77777777" w:rsidR="00EE6F6D" w:rsidRDefault="00EE6F6D" w:rsidP="009C6F5A">
            <w:r>
              <w:t>lakemedelsprodukt</w:t>
            </w:r>
          </w:p>
        </w:tc>
        <w:tc>
          <w:tcPr>
            <w:tcW w:w="1858" w:type="dxa"/>
          </w:tcPr>
          <w:p w14:paraId="323B645E" w14:textId="77777777" w:rsidR="00EE6F6D" w:rsidRDefault="001B1B9B" w:rsidP="009C6F5A">
            <w:hyperlink w:anchor="Lakemedelsprodukt">
              <w:r w:rsidR="00EE6F6D">
                <w:rPr>
                  <w:rStyle w:val="Hyperlnk"/>
                </w:rPr>
                <w:t>Lakemedelsprodukt</w:t>
              </w:r>
            </w:hyperlink>
          </w:p>
        </w:tc>
        <w:tc>
          <w:tcPr>
            <w:tcW w:w="820" w:type="dxa"/>
          </w:tcPr>
          <w:p w14:paraId="2B862E1C" w14:textId="77777777" w:rsidR="00EE6F6D" w:rsidRDefault="00EE6F6D" w:rsidP="009C6F5A">
            <w:r>
              <w:t>1..1</w:t>
            </w:r>
          </w:p>
        </w:tc>
        <w:tc>
          <w:tcPr>
            <w:tcW w:w="3402" w:type="dxa"/>
          </w:tcPr>
          <w:p w14:paraId="55A3B858" w14:textId="77777777" w:rsidR="00EE6F6D" w:rsidRDefault="00EE6F6D" w:rsidP="009C6F5A">
            <w:r>
              <w:t>Del av val. Eventuell läkemedelsprodukt.</w:t>
            </w:r>
          </w:p>
        </w:tc>
        <w:tc>
          <w:tcPr>
            <w:tcW w:w="1349" w:type="dxa"/>
          </w:tcPr>
          <w:p w14:paraId="04E3EF73" w14:textId="77777777" w:rsidR="00EE6F6D" w:rsidRDefault="00EE6F6D" w:rsidP="009C6F5A"/>
        </w:tc>
      </w:tr>
      <w:tr w:rsidR="00EE6F6D" w14:paraId="7EF58463" w14:textId="77777777" w:rsidTr="009C6F5A">
        <w:tc>
          <w:tcPr>
            <w:tcW w:w="1858" w:type="dxa"/>
          </w:tcPr>
          <w:p w14:paraId="54F6F380" w14:textId="77777777" w:rsidR="00EE6F6D" w:rsidRDefault="00EE6F6D" w:rsidP="009C6F5A">
            <w:r>
              <w:t>lakemedelsartikel</w:t>
            </w:r>
          </w:p>
        </w:tc>
        <w:tc>
          <w:tcPr>
            <w:tcW w:w="1858" w:type="dxa"/>
          </w:tcPr>
          <w:p w14:paraId="20E8618C" w14:textId="77777777" w:rsidR="00EE6F6D" w:rsidRDefault="001B1B9B" w:rsidP="009C6F5A">
            <w:hyperlink w:anchor="Lakemedelsartikel">
              <w:r w:rsidR="00EE6F6D">
                <w:rPr>
                  <w:rStyle w:val="Hyperlnk"/>
                </w:rPr>
                <w:t>Lakemedelsartikel</w:t>
              </w:r>
            </w:hyperlink>
          </w:p>
        </w:tc>
        <w:tc>
          <w:tcPr>
            <w:tcW w:w="820" w:type="dxa"/>
          </w:tcPr>
          <w:p w14:paraId="0DF30EDB" w14:textId="77777777" w:rsidR="00EE6F6D" w:rsidRDefault="00EE6F6D" w:rsidP="009C6F5A">
            <w:r>
              <w:t>1..1</w:t>
            </w:r>
          </w:p>
        </w:tc>
        <w:tc>
          <w:tcPr>
            <w:tcW w:w="3402" w:type="dxa"/>
          </w:tcPr>
          <w:p w14:paraId="408D969D" w14:textId="77777777" w:rsidR="00EE6F6D" w:rsidRDefault="00EE6F6D" w:rsidP="009C6F5A">
            <w:r>
              <w:t>Del av val. Eventuell läkemedelsartikel.</w:t>
            </w:r>
          </w:p>
        </w:tc>
        <w:tc>
          <w:tcPr>
            <w:tcW w:w="1349" w:type="dxa"/>
          </w:tcPr>
          <w:p w14:paraId="12D7E193" w14:textId="77777777" w:rsidR="00EE6F6D" w:rsidRDefault="00EE6F6D" w:rsidP="009C6F5A"/>
        </w:tc>
      </w:tr>
      <w:tr w:rsidR="00EE6F6D" w14:paraId="6841BE61" w14:textId="77777777" w:rsidTr="009C6F5A">
        <w:tc>
          <w:tcPr>
            <w:tcW w:w="1858" w:type="dxa"/>
          </w:tcPr>
          <w:p w14:paraId="2BE4CED0" w14:textId="77777777" w:rsidR="00EE6F6D" w:rsidRDefault="00EE6F6D" w:rsidP="009C6F5A">
            <w:r>
              <w:t>handelsvara</w:t>
            </w:r>
          </w:p>
        </w:tc>
        <w:tc>
          <w:tcPr>
            <w:tcW w:w="1858" w:type="dxa"/>
          </w:tcPr>
          <w:p w14:paraId="03DEDD5B" w14:textId="77777777" w:rsidR="00EE6F6D" w:rsidRDefault="001B1B9B" w:rsidP="009C6F5A">
            <w:hyperlink w:anchor="Handelsvara">
              <w:r w:rsidR="00EE6F6D">
                <w:rPr>
                  <w:rStyle w:val="Hyperlnk"/>
                </w:rPr>
                <w:t>Handelsvara</w:t>
              </w:r>
            </w:hyperlink>
          </w:p>
        </w:tc>
        <w:tc>
          <w:tcPr>
            <w:tcW w:w="820" w:type="dxa"/>
          </w:tcPr>
          <w:p w14:paraId="17DE8CBB" w14:textId="77777777" w:rsidR="00EE6F6D" w:rsidRDefault="00EE6F6D" w:rsidP="009C6F5A">
            <w:r>
              <w:t>1..1</w:t>
            </w:r>
          </w:p>
        </w:tc>
        <w:tc>
          <w:tcPr>
            <w:tcW w:w="3402" w:type="dxa"/>
          </w:tcPr>
          <w:p w14:paraId="4FC99CE7" w14:textId="77777777" w:rsidR="00EE6F6D" w:rsidRDefault="00EE6F6D" w:rsidP="009C6F5A">
            <w:r>
              <w:t>Del av val. Eventuell handelsvara.</w:t>
            </w:r>
          </w:p>
        </w:tc>
        <w:tc>
          <w:tcPr>
            <w:tcW w:w="1349" w:type="dxa"/>
          </w:tcPr>
          <w:p w14:paraId="049521E3" w14:textId="77777777" w:rsidR="00EE6F6D" w:rsidRDefault="00EE6F6D" w:rsidP="009C6F5A"/>
        </w:tc>
      </w:tr>
    </w:tbl>
    <w:p w14:paraId="18E1189D" w14:textId="77777777" w:rsidR="00C50144" w:rsidRDefault="00C50144" w:rsidP="00C50144"/>
    <w:p w14:paraId="0E79F4FD" w14:textId="77777777" w:rsidR="00C50144" w:rsidRDefault="00C50144" w:rsidP="00C50144">
      <w:pPr>
        <w:pStyle w:val="Rubrik41"/>
      </w:pPr>
      <w:bookmarkStart w:id="1148" w:name="Lakemedelsartikel"/>
      <w:r>
        <w:t> Lakemedelsartikel</w:t>
      </w:r>
      <w:bookmarkEnd w:id="114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188969AB" w14:textId="77777777" w:rsidTr="009C6F5A">
        <w:tc>
          <w:tcPr>
            <w:tcW w:w="1858" w:type="dxa"/>
            <w:shd w:val="clear" w:color="auto" w:fill="4F81BD" w:themeFill="accent1"/>
          </w:tcPr>
          <w:p w14:paraId="4091379A"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1E0ED7B4"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3A75D62E"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55A6689E"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6C08614B" w14:textId="77777777" w:rsidR="00EE6F6D" w:rsidRDefault="00EE6F6D" w:rsidP="009C6F5A">
            <w:pPr>
              <w:rPr>
                <w:b/>
                <w:bCs/>
                <w:color w:val="FFFFFF" w:themeColor="background1"/>
              </w:rPr>
            </w:pPr>
            <w:r>
              <w:rPr>
                <w:b/>
                <w:bCs/>
                <w:color w:val="FFFFFF" w:themeColor="background1"/>
              </w:rPr>
              <w:t>Fältlängder</w:t>
            </w:r>
          </w:p>
        </w:tc>
      </w:tr>
      <w:tr w:rsidR="00EE6F6D" w14:paraId="1CBA8DDD" w14:textId="77777777" w:rsidTr="009C6F5A">
        <w:tc>
          <w:tcPr>
            <w:tcW w:w="1858" w:type="dxa"/>
          </w:tcPr>
          <w:p w14:paraId="6AA77C7E" w14:textId="77777777" w:rsidR="00EE6F6D" w:rsidRDefault="00EE6F6D" w:rsidP="009C6F5A">
            <w:r>
              <w:t>nplPackId</w:t>
            </w:r>
          </w:p>
        </w:tc>
        <w:tc>
          <w:tcPr>
            <w:tcW w:w="1858" w:type="dxa"/>
          </w:tcPr>
          <w:p w14:paraId="365FD088" w14:textId="77777777" w:rsidR="00EE6F6D" w:rsidRDefault="00EE6F6D" w:rsidP="009C6F5A">
            <w:r>
              <w:t>string</w:t>
            </w:r>
          </w:p>
        </w:tc>
        <w:tc>
          <w:tcPr>
            <w:tcW w:w="820" w:type="dxa"/>
          </w:tcPr>
          <w:p w14:paraId="14CFB452" w14:textId="77777777" w:rsidR="00EE6F6D" w:rsidRDefault="00EE6F6D" w:rsidP="009C6F5A">
            <w:r>
              <w:t>1..1</w:t>
            </w:r>
          </w:p>
        </w:tc>
        <w:tc>
          <w:tcPr>
            <w:tcW w:w="3402" w:type="dxa"/>
          </w:tcPr>
          <w:p w14:paraId="7F456921" w14:textId="77777777" w:rsidR="00EE6F6D" w:rsidRDefault="00EE6F6D" w:rsidP="009C6F5A">
            <w:r>
              <w:t>NPLPack-ID.</w:t>
            </w:r>
          </w:p>
        </w:tc>
        <w:tc>
          <w:tcPr>
            <w:tcW w:w="1349" w:type="dxa"/>
          </w:tcPr>
          <w:p w14:paraId="24DF11CC" w14:textId="77777777" w:rsidR="00EE6F6D" w:rsidRDefault="00EE6F6D" w:rsidP="009C6F5A">
            <w:r>
              <w:t>14..14</w:t>
            </w:r>
          </w:p>
        </w:tc>
      </w:tr>
      <w:tr w:rsidR="00EE6F6D" w14:paraId="0891511F" w14:textId="77777777" w:rsidTr="009C6F5A">
        <w:tc>
          <w:tcPr>
            <w:tcW w:w="1858" w:type="dxa"/>
          </w:tcPr>
          <w:p w14:paraId="3BE10717" w14:textId="77777777" w:rsidR="00EE6F6D" w:rsidRDefault="00EE6F6D" w:rsidP="009C6F5A">
            <w:r>
              <w:t>lakemedelsprodukt</w:t>
            </w:r>
          </w:p>
        </w:tc>
        <w:tc>
          <w:tcPr>
            <w:tcW w:w="1858" w:type="dxa"/>
          </w:tcPr>
          <w:p w14:paraId="42D9D2D9" w14:textId="77777777" w:rsidR="00EE6F6D" w:rsidRDefault="001B1B9B" w:rsidP="009C6F5A">
            <w:hyperlink w:anchor="Lakemedelsprodukt">
              <w:r w:rsidR="00EE6F6D">
                <w:rPr>
                  <w:rStyle w:val="Hyperlnk"/>
                </w:rPr>
                <w:t>Lakemedelsprodukt</w:t>
              </w:r>
            </w:hyperlink>
          </w:p>
        </w:tc>
        <w:tc>
          <w:tcPr>
            <w:tcW w:w="820" w:type="dxa"/>
          </w:tcPr>
          <w:p w14:paraId="397AB256" w14:textId="77777777" w:rsidR="00EE6F6D" w:rsidRDefault="00EE6F6D" w:rsidP="009C6F5A">
            <w:r>
              <w:t>1..1</w:t>
            </w:r>
          </w:p>
        </w:tc>
        <w:tc>
          <w:tcPr>
            <w:tcW w:w="3402" w:type="dxa"/>
          </w:tcPr>
          <w:p w14:paraId="33186F79" w14:textId="77777777" w:rsidR="00EE6F6D" w:rsidRDefault="00EE6F6D" w:rsidP="009C6F5A">
            <w:r>
              <w:t>Läkemedelsartikelns produkt.</w:t>
            </w:r>
          </w:p>
        </w:tc>
        <w:tc>
          <w:tcPr>
            <w:tcW w:w="1349" w:type="dxa"/>
          </w:tcPr>
          <w:p w14:paraId="4B7953D1" w14:textId="77777777" w:rsidR="00EE6F6D" w:rsidRDefault="00EE6F6D" w:rsidP="009C6F5A"/>
        </w:tc>
      </w:tr>
      <w:tr w:rsidR="00EE6F6D" w14:paraId="314ED9FD" w14:textId="77777777" w:rsidTr="009C6F5A">
        <w:tc>
          <w:tcPr>
            <w:tcW w:w="1858" w:type="dxa"/>
          </w:tcPr>
          <w:p w14:paraId="49E1BDB8" w14:textId="77777777" w:rsidR="00EE6F6D" w:rsidRDefault="00EE6F6D" w:rsidP="009C6F5A">
            <w:r>
              <w:t>ordineradArtikelbenamning</w:t>
            </w:r>
          </w:p>
        </w:tc>
        <w:tc>
          <w:tcPr>
            <w:tcW w:w="1858" w:type="dxa"/>
          </w:tcPr>
          <w:p w14:paraId="7438232B" w14:textId="77777777" w:rsidR="00EE6F6D" w:rsidRDefault="00EE6F6D" w:rsidP="009C6F5A">
            <w:r>
              <w:t>string</w:t>
            </w:r>
          </w:p>
        </w:tc>
        <w:tc>
          <w:tcPr>
            <w:tcW w:w="820" w:type="dxa"/>
          </w:tcPr>
          <w:p w14:paraId="28AA14F8" w14:textId="77777777" w:rsidR="00EE6F6D" w:rsidRDefault="00EE6F6D" w:rsidP="009C6F5A">
            <w:r>
              <w:t>1..1</w:t>
            </w:r>
          </w:p>
        </w:tc>
        <w:tc>
          <w:tcPr>
            <w:tcW w:w="3402" w:type="dxa"/>
          </w:tcPr>
          <w:p w14:paraId="1FF33A99" w14:textId="77777777" w:rsidR="00EE6F6D" w:rsidRDefault="00EE6F6D" w:rsidP="009C6F5A">
            <w:r>
              <w:t>Artikelns artikelbenämning.</w:t>
            </w:r>
          </w:p>
        </w:tc>
        <w:tc>
          <w:tcPr>
            <w:tcW w:w="1349" w:type="dxa"/>
          </w:tcPr>
          <w:p w14:paraId="511BC484" w14:textId="77777777" w:rsidR="00EE6F6D" w:rsidRDefault="00EE6F6D" w:rsidP="009C6F5A">
            <w:r>
              <w:t>1..80</w:t>
            </w:r>
          </w:p>
        </w:tc>
      </w:tr>
    </w:tbl>
    <w:p w14:paraId="78D6F04E" w14:textId="77777777" w:rsidR="00C50144" w:rsidRDefault="00C50144" w:rsidP="00C50144"/>
    <w:p w14:paraId="68CDE46F" w14:textId="77777777" w:rsidR="00C50144" w:rsidRDefault="00C50144" w:rsidP="00C50144">
      <w:pPr>
        <w:pStyle w:val="Rubrik41"/>
      </w:pPr>
      <w:bookmarkStart w:id="1149" w:name="Handelsvara"/>
      <w:r>
        <w:t> Handelsvara</w:t>
      </w:r>
      <w:bookmarkEnd w:id="114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7F2D841C" w14:textId="77777777" w:rsidTr="009C6F5A">
        <w:tc>
          <w:tcPr>
            <w:tcW w:w="1858" w:type="dxa"/>
            <w:shd w:val="clear" w:color="auto" w:fill="4F81BD" w:themeFill="accent1"/>
          </w:tcPr>
          <w:p w14:paraId="04A88686"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503D7927"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615DA907"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612A65E8"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3294527E" w14:textId="77777777" w:rsidR="00EE6F6D" w:rsidRDefault="00EE6F6D" w:rsidP="009C6F5A">
            <w:pPr>
              <w:rPr>
                <w:b/>
                <w:bCs/>
                <w:color w:val="FFFFFF" w:themeColor="background1"/>
              </w:rPr>
            </w:pPr>
            <w:r>
              <w:rPr>
                <w:b/>
                <w:bCs/>
                <w:color w:val="FFFFFF" w:themeColor="background1"/>
              </w:rPr>
              <w:t>Fältlängder</w:t>
            </w:r>
          </w:p>
        </w:tc>
      </w:tr>
      <w:tr w:rsidR="00EE6F6D" w14:paraId="7CC6A17C" w14:textId="77777777" w:rsidTr="009C6F5A">
        <w:tc>
          <w:tcPr>
            <w:tcW w:w="1858" w:type="dxa"/>
          </w:tcPr>
          <w:p w14:paraId="10322C4C" w14:textId="77777777" w:rsidR="00EE6F6D" w:rsidRDefault="00EE6F6D" w:rsidP="009C6F5A">
            <w:r>
              <w:t>varunummer</w:t>
            </w:r>
          </w:p>
        </w:tc>
        <w:tc>
          <w:tcPr>
            <w:tcW w:w="1858" w:type="dxa"/>
          </w:tcPr>
          <w:p w14:paraId="6FDA1854" w14:textId="77777777" w:rsidR="00EE6F6D" w:rsidRDefault="00EE6F6D" w:rsidP="009C6F5A">
            <w:r>
              <w:t>string</w:t>
            </w:r>
          </w:p>
        </w:tc>
        <w:tc>
          <w:tcPr>
            <w:tcW w:w="820" w:type="dxa"/>
          </w:tcPr>
          <w:p w14:paraId="1CE43B9D" w14:textId="77777777" w:rsidR="00EE6F6D" w:rsidRDefault="00EE6F6D" w:rsidP="009C6F5A">
            <w:r>
              <w:t>1..1</w:t>
            </w:r>
          </w:p>
        </w:tc>
        <w:tc>
          <w:tcPr>
            <w:tcW w:w="3402" w:type="dxa"/>
          </w:tcPr>
          <w:p w14:paraId="7ACFBB7E" w14:textId="77777777" w:rsidR="00EE6F6D" w:rsidRDefault="00EE6F6D" w:rsidP="009C6F5A">
            <w:r>
              <w:t>Varunummer.</w:t>
            </w:r>
          </w:p>
        </w:tc>
        <w:tc>
          <w:tcPr>
            <w:tcW w:w="1349" w:type="dxa"/>
          </w:tcPr>
          <w:p w14:paraId="0E58B93A" w14:textId="77777777" w:rsidR="00EE6F6D" w:rsidRDefault="00EE6F6D" w:rsidP="009C6F5A">
            <w:r>
              <w:t>6..6</w:t>
            </w:r>
          </w:p>
        </w:tc>
      </w:tr>
      <w:tr w:rsidR="00EE6F6D" w14:paraId="0799A77F" w14:textId="77777777" w:rsidTr="009C6F5A">
        <w:tc>
          <w:tcPr>
            <w:tcW w:w="1858" w:type="dxa"/>
          </w:tcPr>
          <w:p w14:paraId="6B2E13D2" w14:textId="77777777" w:rsidR="00EE6F6D" w:rsidRDefault="00EE6F6D" w:rsidP="009C6F5A">
            <w:r>
              <w:t>ordineratProduktnamn</w:t>
            </w:r>
          </w:p>
        </w:tc>
        <w:tc>
          <w:tcPr>
            <w:tcW w:w="1858" w:type="dxa"/>
          </w:tcPr>
          <w:p w14:paraId="61BB5034" w14:textId="77777777" w:rsidR="00EE6F6D" w:rsidRDefault="00EE6F6D" w:rsidP="009C6F5A">
            <w:r>
              <w:t>string</w:t>
            </w:r>
          </w:p>
        </w:tc>
        <w:tc>
          <w:tcPr>
            <w:tcW w:w="820" w:type="dxa"/>
          </w:tcPr>
          <w:p w14:paraId="6A00D0E7" w14:textId="77777777" w:rsidR="00EE6F6D" w:rsidRDefault="00EE6F6D" w:rsidP="009C6F5A">
            <w:r>
              <w:t>1..1</w:t>
            </w:r>
          </w:p>
        </w:tc>
        <w:tc>
          <w:tcPr>
            <w:tcW w:w="3402" w:type="dxa"/>
          </w:tcPr>
          <w:p w14:paraId="3C5B0AFB" w14:textId="77777777" w:rsidR="00EE6F6D" w:rsidRDefault="00EE6F6D" w:rsidP="009C6F5A">
            <w:r>
              <w:t>Namn på produkten vid det tillfälle ordinationen upprättades.</w:t>
            </w:r>
          </w:p>
        </w:tc>
        <w:tc>
          <w:tcPr>
            <w:tcW w:w="1349" w:type="dxa"/>
          </w:tcPr>
          <w:p w14:paraId="0BC10997" w14:textId="77777777" w:rsidR="00EE6F6D" w:rsidRDefault="00EE6F6D" w:rsidP="009C6F5A">
            <w:r>
              <w:t>1..100</w:t>
            </w:r>
          </w:p>
        </w:tc>
      </w:tr>
      <w:tr w:rsidR="00EE6F6D" w14:paraId="79E2EEBC" w14:textId="77777777" w:rsidTr="009C6F5A">
        <w:tc>
          <w:tcPr>
            <w:tcW w:w="1858" w:type="dxa"/>
          </w:tcPr>
          <w:p w14:paraId="2CBB6B1C" w14:textId="77777777" w:rsidR="00EE6F6D" w:rsidRDefault="00EE6F6D" w:rsidP="009C6F5A">
            <w:r>
              <w:t>ordineradArtikelbenamning</w:t>
            </w:r>
          </w:p>
        </w:tc>
        <w:tc>
          <w:tcPr>
            <w:tcW w:w="1858" w:type="dxa"/>
          </w:tcPr>
          <w:p w14:paraId="2D08DEF3" w14:textId="77777777" w:rsidR="00EE6F6D" w:rsidRDefault="00EE6F6D" w:rsidP="009C6F5A">
            <w:r>
              <w:t>string</w:t>
            </w:r>
          </w:p>
        </w:tc>
        <w:tc>
          <w:tcPr>
            <w:tcW w:w="820" w:type="dxa"/>
          </w:tcPr>
          <w:p w14:paraId="485DD895" w14:textId="77777777" w:rsidR="00EE6F6D" w:rsidRDefault="00EE6F6D" w:rsidP="009C6F5A">
            <w:r>
              <w:t>1..1</w:t>
            </w:r>
          </w:p>
        </w:tc>
        <w:tc>
          <w:tcPr>
            <w:tcW w:w="3402" w:type="dxa"/>
          </w:tcPr>
          <w:p w14:paraId="534AB0D5" w14:textId="77777777" w:rsidR="00EE6F6D" w:rsidRDefault="00EE6F6D" w:rsidP="009C6F5A">
            <w:r>
              <w:t>Artikelns artikelbenämning.</w:t>
            </w:r>
          </w:p>
        </w:tc>
        <w:tc>
          <w:tcPr>
            <w:tcW w:w="1349" w:type="dxa"/>
          </w:tcPr>
          <w:p w14:paraId="736EBA03" w14:textId="77777777" w:rsidR="00EE6F6D" w:rsidRDefault="00EE6F6D" w:rsidP="009C6F5A">
            <w:r>
              <w:t>1..80</w:t>
            </w:r>
          </w:p>
        </w:tc>
      </w:tr>
    </w:tbl>
    <w:p w14:paraId="596DE840" w14:textId="77777777" w:rsidR="00C50144" w:rsidRDefault="00C50144" w:rsidP="00C50144"/>
    <w:p w14:paraId="6873B9C3" w14:textId="77777777" w:rsidR="00C50144" w:rsidRDefault="00C50144" w:rsidP="00C50144">
      <w:pPr>
        <w:pStyle w:val="Rubrik41"/>
      </w:pPr>
      <w:bookmarkStart w:id="1150" w:name="Lakemedelsprodukt"/>
      <w:r>
        <w:t> Lakemedelsprodukt</w:t>
      </w:r>
      <w:bookmarkEnd w:id="115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7D4D4955" w14:textId="77777777" w:rsidTr="009C6F5A">
        <w:tc>
          <w:tcPr>
            <w:tcW w:w="1858" w:type="dxa"/>
            <w:shd w:val="clear" w:color="auto" w:fill="4F81BD" w:themeFill="accent1"/>
          </w:tcPr>
          <w:p w14:paraId="02331F02"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7E393DA7"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74FF3D22"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7ED92FB8"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6D08951C" w14:textId="77777777" w:rsidR="00EE6F6D" w:rsidRDefault="00EE6F6D" w:rsidP="009C6F5A">
            <w:pPr>
              <w:rPr>
                <w:b/>
                <w:bCs/>
                <w:color w:val="FFFFFF" w:themeColor="background1"/>
              </w:rPr>
            </w:pPr>
            <w:r>
              <w:rPr>
                <w:b/>
                <w:bCs/>
                <w:color w:val="FFFFFF" w:themeColor="background1"/>
              </w:rPr>
              <w:t>Fältlängder</w:t>
            </w:r>
          </w:p>
        </w:tc>
      </w:tr>
      <w:tr w:rsidR="00EE6F6D" w14:paraId="6F28B232" w14:textId="77777777" w:rsidTr="009C6F5A">
        <w:tc>
          <w:tcPr>
            <w:tcW w:w="1858" w:type="dxa"/>
          </w:tcPr>
          <w:p w14:paraId="19032CF4" w14:textId="77777777" w:rsidR="00EE6F6D" w:rsidRDefault="00EE6F6D" w:rsidP="009C6F5A">
            <w:r>
              <w:t>nplId</w:t>
            </w:r>
          </w:p>
        </w:tc>
        <w:tc>
          <w:tcPr>
            <w:tcW w:w="1858" w:type="dxa"/>
          </w:tcPr>
          <w:p w14:paraId="29E055D9" w14:textId="77777777" w:rsidR="00EE6F6D" w:rsidRDefault="00EE6F6D" w:rsidP="009C6F5A">
            <w:r>
              <w:t>string</w:t>
            </w:r>
          </w:p>
        </w:tc>
        <w:tc>
          <w:tcPr>
            <w:tcW w:w="820" w:type="dxa"/>
          </w:tcPr>
          <w:p w14:paraId="1E4A2B11" w14:textId="77777777" w:rsidR="00EE6F6D" w:rsidRDefault="00EE6F6D" w:rsidP="009C6F5A">
            <w:r>
              <w:t>1..1</w:t>
            </w:r>
          </w:p>
        </w:tc>
        <w:tc>
          <w:tcPr>
            <w:tcW w:w="3402" w:type="dxa"/>
          </w:tcPr>
          <w:p w14:paraId="1E62FEB9" w14:textId="77777777" w:rsidR="00EE6F6D" w:rsidRDefault="00EE6F6D" w:rsidP="009C6F5A">
            <w:r>
              <w:t>NPL-ID.</w:t>
            </w:r>
          </w:p>
        </w:tc>
        <w:tc>
          <w:tcPr>
            <w:tcW w:w="1349" w:type="dxa"/>
          </w:tcPr>
          <w:p w14:paraId="56D2C6FD" w14:textId="77777777" w:rsidR="00EE6F6D" w:rsidRDefault="00EE6F6D" w:rsidP="009C6F5A">
            <w:r>
              <w:t>14..14</w:t>
            </w:r>
          </w:p>
        </w:tc>
      </w:tr>
      <w:tr w:rsidR="00EE6F6D" w14:paraId="5274E4EC" w14:textId="77777777" w:rsidTr="009C6F5A">
        <w:tc>
          <w:tcPr>
            <w:tcW w:w="1858" w:type="dxa"/>
          </w:tcPr>
          <w:p w14:paraId="074923A6" w14:textId="77777777" w:rsidR="00EE6F6D" w:rsidRDefault="00EE6F6D" w:rsidP="009C6F5A">
            <w:r>
              <w:t>ordineratProduktnamn</w:t>
            </w:r>
          </w:p>
        </w:tc>
        <w:tc>
          <w:tcPr>
            <w:tcW w:w="1858" w:type="dxa"/>
          </w:tcPr>
          <w:p w14:paraId="1BE957F8" w14:textId="77777777" w:rsidR="00EE6F6D" w:rsidRDefault="00EE6F6D" w:rsidP="009C6F5A">
            <w:r>
              <w:t>string</w:t>
            </w:r>
          </w:p>
        </w:tc>
        <w:tc>
          <w:tcPr>
            <w:tcW w:w="820" w:type="dxa"/>
          </w:tcPr>
          <w:p w14:paraId="61E09591" w14:textId="77777777" w:rsidR="00EE6F6D" w:rsidRDefault="00EE6F6D" w:rsidP="009C6F5A">
            <w:r>
              <w:t>1..1</w:t>
            </w:r>
          </w:p>
        </w:tc>
        <w:tc>
          <w:tcPr>
            <w:tcW w:w="3402" w:type="dxa"/>
          </w:tcPr>
          <w:p w14:paraId="7FD6B8A9" w14:textId="77777777" w:rsidR="00EE6F6D" w:rsidRDefault="00EE6F6D" w:rsidP="009C6F5A">
            <w:r>
              <w:t>Namn på produkten vid det tillfälle ordinationen upprättades.</w:t>
            </w:r>
          </w:p>
        </w:tc>
        <w:tc>
          <w:tcPr>
            <w:tcW w:w="1349" w:type="dxa"/>
          </w:tcPr>
          <w:p w14:paraId="6B771531" w14:textId="77777777" w:rsidR="00EE6F6D" w:rsidRDefault="00EE6F6D" w:rsidP="009C6F5A">
            <w:r>
              <w:t>1..100</w:t>
            </w:r>
          </w:p>
        </w:tc>
      </w:tr>
    </w:tbl>
    <w:p w14:paraId="5FF1F34E" w14:textId="77777777" w:rsidR="00C50144" w:rsidRDefault="00C50144" w:rsidP="00C50144"/>
    <w:p w14:paraId="600FECF9" w14:textId="77777777" w:rsidR="00C50144" w:rsidRDefault="00C50144" w:rsidP="00C50144">
      <w:pPr>
        <w:pStyle w:val="Rubrik41"/>
      </w:pPr>
      <w:bookmarkStart w:id="1151" w:name="LakemedelsordinationsunderlagConfirmBas"/>
      <w:r>
        <w:t> LakemedelsordinationsunderlagConfirmBas</w:t>
      </w:r>
      <w:bookmarkEnd w:id="115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72287A3A" w14:textId="77777777" w:rsidTr="009C6F5A">
        <w:tc>
          <w:tcPr>
            <w:tcW w:w="1858" w:type="dxa"/>
            <w:shd w:val="clear" w:color="auto" w:fill="4F81BD" w:themeFill="accent1"/>
          </w:tcPr>
          <w:p w14:paraId="01533582"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703860F0"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3DEBD78B"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1BB8B435"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17E61E63" w14:textId="77777777" w:rsidR="00EE6F6D" w:rsidRDefault="00EE6F6D" w:rsidP="009C6F5A">
            <w:pPr>
              <w:rPr>
                <w:b/>
                <w:bCs/>
                <w:color w:val="FFFFFF" w:themeColor="background1"/>
              </w:rPr>
            </w:pPr>
            <w:r>
              <w:rPr>
                <w:b/>
                <w:bCs/>
                <w:color w:val="FFFFFF" w:themeColor="background1"/>
              </w:rPr>
              <w:t>Fältlängder</w:t>
            </w:r>
          </w:p>
        </w:tc>
      </w:tr>
      <w:tr w:rsidR="00EE6F6D" w14:paraId="59B2D085" w14:textId="77777777" w:rsidTr="009C6F5A">
        <w:tc>
          <w:tcPr>
            <w:tcW w:w="1858" w:type="dxa"/>
          </w:tcPr>
          <w:p w14:paraId="15E6011A" w14:textId="77777777" w:rsidR="00EE6F6D" w:rsidRDefault="00EE6F6D" w:rsidP="009C6F5A">
            <w:r>
              <w:t>behandlingsandamal</w:t>
            </w:r>
          </w:p>
        </w:tc>
        <w:tc>
          <w:tcPr>
            <w:tcW w:w="1858" w:type="dxa"/>
          </w:tcPr>
          <w:p w14:paraId="33C509DA" w14:textId="77777777" w:rsidR="00EE6F6D" w:rsidRDefault="00EE6F6D" w:rsidP="009C6F5A">
            <w:r>
              <w:t>string</w:t>
            </w:r>
          </w:p>
        </w:tc>
        <w:tc>
          <w:tcPr>
            <w:tcW w:w="820" w:type="dxa"/>
          </w:tcPr>
          <w:p w14:paraId="2917CE02" w14:textId="77777777" w:rsidR="00EE6F6D" w:rsidRDefault="00EE6F6D" w:rsidP="009C6F5A">
            <w:r>
              <w:t>0..1</w:t>
            </w:r>
          </w:p>
        </w:tc>
        <w:tc>
          <w:tcPr>
            <w:tcW w:w="3402" w:type="dxa"/>
          </w:tcPr>
          <w:p w14:paraId="1146E617" w14:textId="77777777" w:rsidR="00EE6F6D" w:rsidRDefault="00EE6F6D" w:rsidP="009C6F5A">
            <w:r>
              <w:t>Behandlingsändamål. Ska ej skickas in vid anrop till ConfirmPrescriptions.</w:t>
            </w:r>
          </w:p>
        </w:tc>
        <w:tc>
          <w:tcPr>
            <w:tcW w:w="1349" w:type="dxa"/>
          </w:tcPr>
          <w:p w14:paraId="67F5BF25" w14:textId="77777777" w:rsidR="00EE6F6D" w:rsidRDefault="00EE6F6D" w:rsidP="009C6F5A">
            <w:r>
              <w:t>1..256</w:t>
            </w:r>
          </w:p>
        </w:tc>
      </w:tr>
      <w:tr w:rsidR="00EE6F6D" w14:paraId="0155A845" w14:textId="77777777" w:rsidTr="009C6F5A">
        <w:tc>
          <w:tcPr>
            <w:tcW w:w="1858" w:type="dxa"/>
          </w:tcPr>
          <w:p w14:paraId="3BF6759A" w14:textId="77777777" w:rsidR="00EE6F6D" w:rsidRDefault="00EE6F6D" w:rsidP="009C6F5A">
            <w:r>
              <w:t>dosering</w:t>
            </w:r>
          </w:p>
        </w:tc>
        <w:tc>
          <w:tcPr>
            <w:tcW w:w="1858" w:type="dxa"/>
          </w:tcPr>
          <w:p w14:paraId="790A7560" w14:textId="77777777" w:rsidR="00EE6F6D" w:rsidRDefault="001B1B9B" w:rsidP="009C6F5A">
            <w:hyperlink w:anchor="OrdineradDosering">
              <w:r w:rsidR="00EE6F6D">
                <w:rPr>
                  <w:rStyle w:val="Hyperlnk"/>
                </w:rPr>
                <w:t>OrdineradDosering</w:t>
              </w:r>
            </w:hyperlink>
          </w:p>
        </w:tc>
        <w:tc>
          <w:tcPr>
            <w:tcW w:w="820" w:type="dxa"/>
          </w:tcPr>
          <w:p w14:paraId="2145DB50" w14:textId="77777777" w:rsidR="00EE6F6D" w:rsidRDefault="00EE6F6D" w:rsidP="009C6F5A">
            <w:r>
              <w:t>0..1</w:t>
            </w:r>
          </w:p>
        </w:tc>
        <w:tc>
          <w:tcPr>
            <w:tcW w:w="3402" w:type="dxa"/>
          </w:tcPr>
          <w:p w14:paraId="0FFB5412" w14:textId="77777777" w:rsidR="00EE6F6D" w:rsidRDefault="00EE6F6D" w:rsidP="009C6F5A">
            <w:r>
              <w:t>Ordinerad dosering. Ska anges då ordinerat läkemedel anger ett läkemedel eller teknisk sprit.                         Ska ej anges vid verifiering av ordination med direktutsättning.</w:t>
            </w:r>
          </w:p>
        </w:tc>
        <w:tc>
          <w:tcPr>
            <w:tcW w:w="1349" w:type="dxa"/>
          </w:tcPr>
          <w:p w14:paraId="37D4FF5F" w14:textId="77777777" w:rsidR="00EE6F6D" w:rsidRDefault="00EE6F6D" w:rsidP="009C6F5A"/>
        </w:tc>
      </w:tr>
      <w:tr w:rsidR="00EE6F6D" w14:paraId="5365DA0E" w14:textId="77777777" w:rsidTr="009C6F5A">
        <w:tc>
          <w:tcPr>
            <w:tcW w:w="1858" w:type="dxa"/>
          </w:tcPr>
          <w:p w14:paraId="4E2520DA" w14:textId="77777777" w:rsidR="00EE6F6D" w:rsidRDefault="00EE6F6D" w:rsidP="009C6F5A">
            <w:r>
              <w:t>notat</w:t>
            </w:r>
          </w:p>
        </w:tc>
        <w:tc>
          <w:tcPr>
            <w:tcW w:w="1858" w:type="dxa"/>
          </w:tcPr>
          <w:p w14:paraId="016A3779" w14:textId="77777777" w:rsidR="00EE6F6D" w:rsidRDefault="00EE6F6D" w:rsidP="009C6F5A">
            <w:r>
              <w:t>string</w:t>
            </w:r>
          </w:p>
        </w:tc>
        <w:tc>
          <w:tcPr>
            <w:tcW w:w="820" w:type="dxa"/>
          </w:tcPr>
          <w:p w14:paraId="62DEC797" w14:textId="77777777" w:rsidR="00EE6F6D" w:rsidRDefault="00EE6F6D" w:rsidP="009C6F5A">
            <w:r>
              <w:t>0..1</w:t>
            </w:r>
          </w:p>
        </w:tc>
        <w:tc>
          <w:tcPr>
            <w:tcW w:w="3402" w:type="dxa"/>
          </w:tcPr>
          <w:p w14:paraId="179BD343" w14:textId="77777777" w:rsidR="00EE6F6D" w:rsidRDefault="00EE6F6D" w:rsidP="009C6F5A">
            <w:r>
              <w:t>Ordinationsnotat.</w:t>
            </w:r>
          </w:p>
        </w:tc>
        <w:tc>
          <w:tcPr>
            <w:tcW w:w="1349" w:type="dxa"/>
          </w:tcPr>
          <w:p w14:paraId="50046364" w14:textId="77777777" w:rsidR="00EE6F6D" w:rsidRDefault="00EE6F6D" w:rsidP="009C6F5A">
            <w:r>
              <w:t>1..512</w:t>
            </w:r>
          </w:p>
        </w:tc>
      </w:tr>
      <w:tr w:rsidR="00EE6F6D" w14:paraId="14BF1C04" w14:textId="77777777" w:rsidTr="009C6F5A">
        <w:tc>
          <w:tcPr>
            <w:tcW w:w="1858" w:type="dxa"/>
          </w:tcPr>
          <w:p w14:paraId="056B260E" w14:textId="77777777" w:rsidR="00EE6F6D" w:rsidRDefault="00EE6F6D" w:rsidP="009C6F5A">
            <w:r>
              <w:t>utvarderingstidpunkt</w:t>
            </w:r>
          </w:p>
        </w:tc>
        <w:tc>
          <w:tcPr>
            <w:tcW w:w="1858" w:type="dxa"/>
          </w:tcPr>
          <w:p w14:paraId="7A9F87D4" w14:textId="77777777" w:rsidR="00EE6F6D" w:rsidRDefault="00EE6F6D" w:rsidP="009C6F5A">
            <w:r>
              <w:t>dateTime</w:t>
            </w:r>
          </w:p>
        </w:tc>
        <w:tc>
          <w:tcPr>
            <w:tcW w:w="820" w:type="dxa"/>
          </w:tcPr>
          <w:p w14:paraId="552AB851" w14:textId="77777777" w:rsidR="00EE6F6D" w:rsidRDefault="00EE6F6D" w:rsidP="009C6F5A">
            <w:r>
              <w:t>0..1</w:t>
            </w:r>
          </w:p>
        </w:tc>
        <w:tc>
          <w:tcPr>
            <w:tcW w:w="3402" w:type="dxa"/>
          </w:tcPr>
          <w:p w14:paraId="62EDCF45" w14:textId="77777777" w:rsidR="00EE6F6D" w:rsidRDefault="00EE6F6D" w:rsidP="009C6F5A">
            <w:r>
              <w:t>Eventuell utvärderingstidpunkt. Om inget värde anges används ett år från nuvarande tidpunkt.</w:t>
            </w:r>
          </w:p>
        </w:tc>
        <w:tc>
          <w:tcPr>
            <w:tcW w:w="1349" w:type="dxa"/>
          </w:tcPr>
          <w:p w14:paraId="58356DB8" w14:textId="77777777" w:rsidR="00EE6F6D" w:rsidRDefault="00EE6F6D" w:rsidP="009C6F5A"/>
        </w:tc>
      </w:tr>
    </w:tbl>
    <w:p w14:paraId="45245851" w14:textId="77777777" w:rsidR="00C50144" w:rsidRDefault="00C50144" w:rsidP="00C50144"/>
    <w:p w14:paraId="1E5CF112" w14:textId="77777777" w:rsidR="00C50144" w:rsidRDefault="00C50144" w:rsidP="00C50144">
      <w:pPr>
        <w:pStyle w:val="Rubrik41"/>
      </w:pPr>
      <w:bookmarkStart w:id="1152" w:name="LakemedelsordinationsunderlagBas"/>
      <w:r>
        <w:t> LakemedelsordinationsunderlagBas</w:t>
      </w:r>
      <w:bookmarkEnd w:id="115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1AA4CE4C" w14:textId="77777777" w:rsidTr="009C6F5A">
        <w:tc>
          <w:tcPr>
            <w:tcW w:w="9287" w:type="dxa"/>
            <w:gridSpan w:val="5"/>
          </w:tcPr>
          <w:p w14:paraId="210A13C2" w14:textId="77777777" w:rsidR="00EE6F6D" w:rsidRDefault="00EE6F6D" w:rsidP="009C6F5A">
            <w:r>
              <w:rPr>
                <w:i/>
              </w:rPr>
              <w:t>Elementet är en extension av:</w:t>
            </w:r>
            <w:hyperlink w:anchor="LakemedelsordinationsunderlagConfirmBas">
              <w:r>
                <w:rPr>
                  <w:rStyle w:val="Hyperlnk"/>
                </w:rPr>
                <w:t>LakemedelsordinationsunderlagConfirmBas</w:t>
              </w:r>
            </w:hyperlink>
          </w:p>
        </w:tc>
      </w:tr>
      <w:tr w:rsidR="00EE6F6D" w:rsidRPr="0038015E" w14:paraId="504430CE" w14:textId="77777777" w:rsidTr="009C6F5A">
        <w:tc>
          <w:tcPr>
            <w:tcW w:w="1858" w:type="dxa"/>
            <w:shd w:val="clear" w:color="auto" w:fill="4F81BD" w:themeFill="accent1"/>
          </w:tcPr>
          <w:p w14:paraId="3F8B04C3"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53428DCC"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3B46A699"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20720D1B"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526D9043" w14:textId="77777777" w:rsidR="00EE6F6D" w:rsidRDefault="00EE6F6D" w:rsidP="009C6F5A">
            <w:pPr>
              <w:rPr>
                <w:b/>
                <w:bCs/>
                <w:color w:val="FFFFFF" w:themeColor="background1"/>
              </w:rPr>
            </w:pPr>
            <w:r>
              <w:rPr>
                <w:b/>
                <w:bCs/>
                <w:color w:val="FFFFFF" w:themeColor="background1"/>
              </w:rPr>
              <w:t>Fältlängder</w:t>
            </w:r>
          </w:p>
        </w:tc>
      </w:tr>
      <w:tr w:rsidR="00EE6F6D" w14:paraId="0E21B9CA" w14:textId="77777777" w:rsidTr="009C6F5A">
        <w:tc>
          <w:tcPr>
            <w:tcW w:w="1858" w:type="dxa"/>
          </w:tcPr>
          <w:p w14:paraId="63114033" w14:textId="77777777" w:rsidR="00EE6F6D" w:rsidRDefault="00EE6F6D" w:rsidP="009C6F5A">
            <w:r>
              <w:t>lakemedel</w:t>
            </w:r>
          </w:p>
        </w:tc>
        <w:tc>
          <w:tcPr>
            <w:tcW w:w="1858" w:type="dxa"/>
          </w:tcPr>
          <w:p w14:paraId="27D8DDEA" w14:textId="77777777" w:rsidR="00EE6F6D" w:rsidRDefault="001B1B9B" w:rsidP="009C6F5A">
            <w:hyperlink w:anchor="OrdineratLakemedel">
              <w:r w:rsidR="00EE6F6D">
                <w:rPr>
                  <w:rStyle w:val="Hyperlnk"/>
                </w:rPr>
                <w:t>OrdineratLakemedel</w:t>
              </w:r>
            </w:hyperlink>
          </w:p>
        </w:tc>
        <w:tc>
          <w:tcPr>
            <w:tcW w:w="820" w:type="dxa"/>
          </w:tcPr>
          <w:p w14:paraId="45C61760" w14:textId="77777777" w:rsidR="00EE6F6D" w:rsidRDefault="00EE6F6D" w:rsidP="009C6F5A">
            <w:r>
              <w:t>1..1</w:t>
            </w:r>
          </w:p>
        </w:tc>
        <w:tc>
          <w:tcPr>
            <w:tcW w:w="3402" w:type="dxa"/>
          </w:tcPr>
          <w:p w14:paraId="5B7B8EA5" w14:textId="77777777" w:rsidR="00EE6F6D" w:rsidRDefault="00EE6F6D" w:rsidP="009C6F5A">
            <w:r>
              <w:t>Ordinerat läkemedel.</w:t>
            </w:r>
          </w:p>
        </w:tc>
        <w:tc>
          <w:tcPr>
            <w:tcW w:w="1349" w:type="dxa"/>
          </w:tcPr>
          <w:p w14:paraId="2E1C48CD" w14:textId="77777777" w:rsidR="00EE6F6D" w:rsidRDefault="00EE6F6D" w:rsidP="009C6F5A"/>
        </w:tc>
      </w:tr>
    </w:tbl>
    <w:p w14:paraId="5E4ED694" w14:textId="77777777" w:rsidR="00C50144" w:rsidRDefault="00C50144" w:rsidP="00C50144"/>
    <w:p w14:paraId="118ADBA3" w14:textId="77777777" w:rsidR="00C50144" w:rsidRDefault="00C50144" w:rsidP="00C50144">
      <w:pPr>
        <w:pStyle w:val="Rubrik41"/>
      </w:pPr>
      <w:bookmarkStart w:id="1153" w:name="Lakemedelsordinationsunderlag"/>
      <w:r>
        <w:t> Lakemedelsordinationsunderlag</w:t>
      </w:r>
      <w:bookmarkEnd w:id="115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67FD910D" w14:textId="77777777" w:rsidTr="009C6F5A">
        <w:tc>
          <w:tcPr>
            <w:tcW w:w="9287" w:type="dxa"/>
            <w:gridSpan w:val="5"/>
          </w:tcPr>
          <w:p w14:paraId="4E81E366" w14:textId="77777777" w:rsidR="00EE6F6D" w:rsidRDefault="00EE6F6D" w:rsidP="009C6F5A">
            <w:r>
              <w:rPr>
                <w:i/>
              </w:rPr>
              <w:t>Elementet är en extension av:</w:t>
            </w:r>
            <w:hyperlink w:anchor="LakemedelsordinationsunderlagBas">
              <w:r>
                <w:rPr>
                  <w:rStyle w:val="Hyperlnk"/>
                </w:rPr>
                <w:t>LakemedelsordinationsunderlagBas</w:t>
              </w:r>
            </w:hyperlink>
          </w:p>
        </w:tc>
      </w:tr>
      <w:tr w:rsidR="00EE6F6D" w:rsidRPr="0038015E" w14:paraId="15098D63" w14:textId="77777777" w:rsidTr="009C6F5A">
        <w:tc>
          <w:tcPr>
            <w:tcW w:w="1858" w:type="dxa"/>
            <w:shd w:val="clear" w:color="auto" w:fill="4F81BD" w:themeFill="accent1"/>
          </w:tcPr>
          <w:p w14:paraId="05B28721"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2CF6A394"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0CEE2D26"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2846D01D"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3FAAC30D" w14:textId="77777777" w:rsidR="00EE6F6D" w:rsidRDefault="00EE6F6D" w:rsidP="009C6F5A">
            <w:pPr>
              <w:rPr>
                <w:b/>
                <w:bCs/>
                <w:color w:val="FFFFFF" w:themeColor="background1"/>
              </w:rPr>
            </w:pPr>
            <w:r>
              <w:rPr>
                <w:b/>
                <w:bCs/>
                <w:color w:val="FFFFFF" w:themeColor="background1"/>
              </w:rPr>
              <w:t>Fältlängder</w:t>
            </w:r>
          </w:p>
        </w:tc>
      </w:tr>
      <w:tr w:rsidR="00EE6F6D" w14:paraId="787AD396" w14:textId="77777777" w:rsidTr="009C6F5A">
        <w:tc>
          <w:tcPr>
            <w:tcW w:w="1858" w:type="dxa"/>
          </w:tcPr>
          <w:p w14:paraId="2A81C344" w14:textId="77777777" w:rsidR="00EE6F6D" w:rsidRDefault="00EE6F6D" w:rsidP="009C6F5A">
            <w:r>
              <w:t>foregaendeOrdinationsId</w:t>
            </w:r>
          </w:p>
        </w:tc>
        <w:tc>
          <w:tcPr>
            <w:tcW w:w="1858" w:type="dxa"/>
          </w:tcPr>
          <w:p w14:paraId="4F2CD94D" w14:textId="77777777" w:rsidR="00EE6F6D" w:rsidRDefault="001B1B9B" w:rsidP="009C6F5A">
            <w:hyperlink w:anchor="UUID">
              <w:r w:rsidR="00EE6F6D">
                <w:rPr>
                  <w:rStyle w:val="Hyperlnk"/>
                </w:rPr>
                <w:t>UUID</w:t>
              </w:r>
            </w:hyperlink>
          </w:p>
        </w:tc>
        <w:tc>
          <w:tcPr>
            <w:tcW w:w="820" w:type="dxa"/>
          </w:tcPr>
          <w:p w14:paraId="06993166" w14:textId="77777777" w:rsidR="00EE6F6D" w:rsidRDefault="00EE6F6D" w:rsidP="009C6F5A">
            <w:r>
              <w:t>0..1</w:t>
            </w:r>
          </w:p>
        </w:tc>
        <w:tc>
          <w:tcPr>
            <w:tcW w:w="3402" w:type="dxa"/>
          </w:tcPr>
          <w:p w14:paraId="3E08C20A" w14:textId="77777777" w:rsidR="00EE6F6D" w:rsidRDefault="00EE6F6D" w:rsidP="009C6F5A">
            <w:r>
              <w:t>Referens till föregående ordination i ordinationskedja.</w:t>
            </w:r>
          </w:p>
        </w:tc>
        <w:tc>
          <w:tcPr>
            <w:tcW w:w="1349" w:type="dxa"/>
          </w:tcPr>
          <w:p w14:paraId="7108C502" w14:textId="77777777" w:rsidR="00EE6F6D" w:rsidRDefault="00EE6F6D" w:rsidP="009C6F5A"/>
        </w:tc>
      </w:tr>
    </w:tbl>
    <w:p w14:paraId="66EAFA1C" w14:textId="77777777" w:rsidR="00C50144" w:rsidRDefault="00C50144" w:rsidP="00C50144"/>
    <w:p w14:paraId="5F89E581" w14:textId="77777777" w:rsidR="00C50144" w:rsidRDefault="00C50144" w:rsidP="00C50144">
      <w:pPr>
        <w:pStyle w:val="Rubrik41"/>
      </w:pPr>
      <w:bookmarkStart w:id="1154" w:name="Lakemedelsordination"/>
      <w:r>
        <w:t> Lakemedelsordination</w:t>
      </w:r>
      <w:bookmarkEnd w:id="115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13A84882" w14:textId="77777777" w:rsidTr="009C6F5A">
        <w:tc>
          <w:tcPr>
            <w:tcW w:w="9287" w:type="dxa"/>
            <w:gridSpan w:val="5"/>
          </w:tcPr>
          <w:p w14:paraId="0BB40173" w14:textId="77777777" w:rsidR="00EE6F6D" w:rsidRDefault="00EE6F6D" w:rsidP="009C6F5A">
            <w:r>
              <w:rPr>
                <w:i/>
              </w:rPr>
              <w:t>Elementet är en extension av:</w:t>
            </w:r>
            <w:hyperlink w:anchor="Lakemedelsordinationsunderlag">
              <w:r>
                <w:rPr>
                  <w:rStyle w:val="Hyperlnk"/>
                </w:rPr>
                <w:t>Lakemedelsordinationsunderlag</w:t>
              </w:r>
            </w:hyperlink>
          </w:p>
        </w:tc>
      </w:tr>
      <w:tr w:rsidR="00EE6F6D" w:rsidRPr="0038015E" w14:paraId="34F1A2BE" w14:textId="77777777" w:rsidTr="009C6F5A">
        <w:tc>
          <w:tcPr>
            <w:tcW w:w="1858" w:type="dxa"/>
            <w:shd w:val="clear" w:color="auto" w:fill="4F81BD" w:themeFill="accent1"/>
          </w:tcPr>
          <w:p w14:paraId="39F271C1"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2502BA61"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74B4D6BA"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589EA650"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595F37EF" w14:textId="77777777" w:rsidR="00EE6F6D" w:rsidRDefault="00EE6F6D" w:rsidP="009C6F5A">
            <w:pPr>
              <w:rPr>
                <w:b/>
                <w:bCs/>
                <w:color w:val="FFFFFF" w:themeColor="background1"/>
              </w:rPr>
            </w:pPr>
            <w:r>
              <w:rPr>
                <w:b/>
                <w:bCs/>
                <w:color w:val="FFFFFF" w:themeColor="background1"/>
              </w:rPr>
              <w:t>Fältlängder</w:t>
            </w:r>
          </w:p>
        </w:tc>
      </w:tr>
      <w:tr w:rsidR="00EE6F6D" w14:paraId="657579B6" w14:textId="77777777" w:rsidTr="009C6F5A">
        <w:tc>
          <w:tcPr>
            <w:tcW w:w="1858" w:type="dxa"/>
          </w:tcPr>
          <w:p w14:paraId="34FD2179" w14:textId="77777777" w:rsidR="00EE6F6D" w:rsidRDefault="00EE6F6D" w:rsidP="009C6F5A">
            <w:r>
              <w:t>dispenseringsforskrivning</w:t>
            </w:r>
          </w:p>
        </w:tc>
        <w:tc>
          <w:tcPr>
            <w:tcW w:w="1858" w:type="dxa"/>
          </w:tcPr>
          <w:p w14:paraId="6DF9FF9D" w14:textId="77777777" w:rsidR="00EE6F6D" w:rsidRDefault="001B1B9B" w:rsidP="009C6F5A">
            <w:hyperlink w:anchor="Dispenseringsforskrivning">
              <w:r w:rsidR="00EE6F6D">
                <w:rPr>
                  <w:rStyle w:val="Hyperlnk"/>
                </w:rPr>
                <w:t>Dispenseringsforskrivning</w:t>
              </w:r>
            </w:hyperlink>
          </w:p>
        </w:tc>
        <w:tc>
          <w:tcPr>
            <w:tcW w:w="820" w:type="dxa"/>
          </w:tcPr>
          <w:p w14:paraId="2AD01004" w14:textId="77777777" w:rsidR="00EE6F6D" w:rsidRDefault="00EE6F6D" w:rsidP="009C6F5A">
            <w:r>
              <w:t>0..*</w:t>
            </w:r>
          </w:p>
        </w:tc>
        <w:tc>
          <w:tcPr>
            <w:tcW w:w="3402" w:type="dxa"/>
          </w:tcPr>
          <w:p w14:paraId="0B03252D" w14:textId="77777777" w:rsidR="00EE6F6D" w:rsidRDefault="00EE6F6D" w:rsidP="009C6F5A">
            <w:r>
              <w:t>Eventuella dispenseringsförskrivningar.</w:t>
            </w:r>
          </w:p>
        </w:tc>
        <w:tc>
          <w:tcPr>
            <w:tcW w:w="1349" w:type="dxa"/>
          </w:tcPr>
          <w:p w14:paraId="12B5D9E9" w14:textId="77777777" w:rsidR="00EE6F6D" w:rsidRDefault="00EE6F6D" w:rsidP="009C6F5A"/>
        </w:tc>
      </w:tr>
      <w:tr w:rsidR="00EE6F6D" w14:paraId="541183DD" w14:textId="77777777" w:rsidTr="009C6F5A">
        <w:tc>
          <w:tcPr>
            <w:tcW w:w="1858" w:type="dxa"/>
          </w:tcPr>
          <w:p w14:paraId="66CB328D" w14:textId="77777777" w:rsidR="00EE6F6D" w:rsidRDefault="00EE6F6D" w:rsidP="009C6F5A">
            <w:r>
              <w:t>helforpackningsforskrivning</w:t>
            </w:r>
          </w:p>
        </w:tc>
        <w:tc>
          <w:tcPr>
            <w:tcW w:w="1858" w:type="dxa"/>
          </w:tcPr>
          <w:p w14:paraId="1C5F3998" w14:textId="77777777" w:rsidR="00EE6F6D" w:rsidRDefault="001B1B9B" w:rsidP="009C6F5A">
            <w:hyperlink w:anchor="Helforpackningsforskrivning">
              <w:r w:rsidR="00EE6F6D">
                <w:rPr>
                  <w:rStyle w:val="Hyperlnk"/>
                </w:rPr>
                <w:t>Helforpackningsforskrivning</w:t>
              </w:r>
            </w:hyperlink>
          </w:p>
        </w:tc>
        <w:tc>
          <w:tcPr>
            <w:tcW w:w="820" w:type="dxa"/>
          </w:tcPr>
          <w:p w14:paraId="0C31450D" w14:textId="77777777" w:rsidR="00EE6F6D" w:rsidRDefault="00EE6F6D" w:rsidP="009C6F5A">
            <w:r>
              <w:t>0..*</w:t>
            </w:r>
          </w:p>
        </w:tc>
        <w:tc>
          <w:tcPr>
            <w:tcW w:w="3402" w:type="dxa"/>
          </w:tcPr>
          <w:p w14:paraId="5932CC7A" w14:textId="77777777" w:rsidR="00EE6F6D" w:rsidRDefault="00EE6F6D" w:rsidP="009C6F5A">
            <w:r>
              <w:t>Eventuella helförpackningsförskrivningar.</w:t>
            </w:r>
          </w:p>
        </w:tc>
        <w:tc>
          <w:tcPr>
            <w:tcW w:w="1349" w:type="dxa"/>
          </w:tcPr>
          <w:p w14:paraId="0CDB4C79" w14:textId="77777777" w:rsidR="00EE6F6D" w:rsidRDefault="00EE6F6D" w:rsidP="009C6F5A"/>
        </w:tc>
      </w:tr>
      <w:tr w:rsidR="00EE6F6D" w14:paraId="364FD207" w14:textId="77777777" w:rsidTr="009C6F5A">
        <w:tc>
          <w:tcPr>
            <w:tcW w:w="1858" w:type="dxa"/>
          </w:tcPr>
          <w:p w14:paraId="3EFCA12F" w14:textId="77777777" w:rsidR="00EE6F6D" w:rsidRDefault="00EE6F6D" w:rsidP="009C6F5A">
            <w:r>
              <w:t>efterfoljandeOrdinationsId</w:t>
            </w:r>
          </w:p>
        </w:tc>
        <w:tc>
          <w:tcPr>
            <w:tcW w:w="1858" w:type="dxa"/>
          </w:tcPr>
          <w:p w14:paraId="7CC05120" w14:textId="77777777" w:rsidR="00EE6F6D" w:rsidRDefault="001B1B9B" w:rsidP="009C6F5A">
            <w:hyperlink w:anchor="UUID">
              <w:r w:rsidR="00EE6F6D">
                <w:rPr>
                  <w:rStyle w:val="Hyperlnk"/>
                </w:rPr>
                <w:t>UUID</w:t>
              </w:r>
            </w:hyperlink>
          </w:p>
        </w:tc>
        <w:tc>
          <w:tcPr>
            <w:tcW w:w="820" w:type="dxa"/>
          </w:tcPr>
          <w:p w14:paraId="78F53CA5" w14:textId="77777777" w:rsidR="00EE6F6D" w:rsidRDefault="00EE6F6D" w:rsidP="009C6F5A">
            <w:r>
              <w:t>0..1</w:t>
            </w:r>
          </w:p>
        </w:tc>
        <w:tc>
          <w:tcPr>
            <w:tcW w:w="3402" w:type="dxa"/>
          </w:tcPr>
          <w:p w14:paraId="73248817" w14:textId="77777777" w:rsidR="00EE6F6D" w:rsidRDefault="00EE6F6D" w:rsidP="009C6F5A">
            <w:r>
              <w:t>Referens till efterföljande ordination i ordinationskedja.</w:t>
            </w:r>
          </w:p>
        </w:tc>
        <w:tc>
          <w:tcPr>
            <w:tcW w:w="1349" w:type="dxa"/>
          </w:tcPr>
          <w:p w14:paraId="5B85C7D3" w14:textId="77777777" w:rsidR="00EE6F6D" w:rsidRDefault="00EE6F6D" w:rsidP="009C6F5A"/>
        </w:tc>
      </w:tr>
      <w:tr w:rsidR="00EE6F6D" w14:paraId="06A31D85" w14:textId="77777777" w:rsidTr="009C6F5A">
        <w:tc>
          <w:tcPr>
            <w:tcW w:w="1858" w:type="dxa"/>
          </w:tcPr>
          <w:p w14:paraId="2F39315B" w14:textId="77777777" w:rsidR="00EE6F6D" w:rsidRDefault="00EE6F6D" w:rsidP="009C6F5A">
            <w:r>
              <w:t>insattning</w:t>
            </w:r>
          </w:p>
        </w:tc>
        <w:tc>
          <w:tcPr>
            <w:tcW w:w="1858" w:type="dxa"/>
          </w:tcPr>
          <w:p w14:paraId="40274F98" w14:textId="77777777" w:rsidR="00EE6F6D" w:rsidRDefault="001B1B9B" w:rsidP="009C6F5A">
            <w:hyperlink w:anchor="Insattning">
              <w:r w:rsidR="00EE6F6D">
                <w:rPr>
                  <w:rStyle w:val="Hyperlnk"/>
                </w:rPr>
                <w:t>Insattning</w:t>
              </w:r>
            </w:hyperlink>
          </w:p>
        </w:tc>
        <w:tc>
          <w:tcPr>
            <w:tcW w:w="820" w:type="dxa"/>
          </w:tcPr>
          <w:p w14:paraId="3F254466" w14:textId="77777777" w:rsidR="00EE6F6D" w:rsidRDefault="00EE6F6D" w:rsidP="009C6F5A">
            <w:r>
              <w:t>1..1</w:t>
            </w:r>
          </w:p>
        </w:tc>
        <w:tc>
          <w:tcPr>
            <w:tcW w:w="3402" w:type="dxa"/>
          </w:tcPr>
          <w:p w14:paraId="13BDD027" w14:textId="77777777" w:rsidR="00EE6F6D" w:rsidRDefault="00EE6F6D" w:rsidP="009C6F5A">
            <w:r>
              <w:t>Insättningsinformation.</w:t>
            </w:r>
          </w:p>
        </w:tc>
        <w:tc>
          <w:tcPr>
            <w:tcW w:w="1349" w:type="dxa"/>
          </w:tcPr>
          <w:p w14:paraId="73E72C80" w14:textId="77777777" w:rsidR="00EE6F6D" w:rsidRDefault="00EE6F6D" w:rsidP="009C6F5A"/>
        </w:tc>
      </w:tr>
      <w:tr w:rsidR="00EE6F6D" w14:paraId="2E1A9B8C" w14:textId="77777777" w:rsidTr="009C6F5A">
        <w:tc>
          <w:tcPr>
            <w:tcW w:w="1858" w:type="dxa"/>
          </w:tcPr>
          <w:p w14:paraId="3AB023E6" w14:textId="77777777" w:rsidR="00EE6F6D" w:rsidRDefault="00EE6F6D" w:rsidP="009C6F5A">
            <w:r>
              <w:lastRenderedPageBreak/>
              <w:t>ordinationsId</w:t>
            </w:r>
          </w:p>
        </w:tc>
        <w:tc>
          <w:tcPr>
            <w:tcW w:w="1858" w:type="dxa"/>
          </w:tcPr>
          <w:p w14:paraId="125E0B52" w14:textId="77777777" w:rsidR="00EE6F6D" w:rsidRDefault="001B1B9B" w:rsidP="009C6F5A">
            <w:hyperlink w:anchor="UUID">
              <w:r w:rsidR="00EE6F6D">
                <w:rPr>
                  <w:rStyle w:val="Hyperlnk"/>
                </w:rPr>
                <w:t>UUID</w:t>
              </w:r>
            </w:hyperlink>
          </w:p>
        </w:tc>
        <w:tc>
          <w:tcPr>
            <w:tcW w:w="820" w:type="dxa"/>
          </w:tcPr>
          <w:p w14:paraId="3CE4F752" w14:textId="77777777" w:rsidR="00EE6F6D" w:rsidRDefault="00EE6F6D" w:rsidP="009C6F5A">
            <w:r>
              <w:t>1..1</w:t>
            </w:r>
          </w:p>
        </w:tc>
        <w:tc>
          <w:tcPr>
            <w:tcW w:w="3402" w:type="dxa"/>
          </w:tcPr>
          <w:p w14:paraId="36F0D6E9" w14:textId="77777777" w:rsidR="00EE6F6D" w:rsidRDefault="00EE6F6D" w:rsidP="009C6F5A">
            <w:r>
              <w:t>Ordinationens ID.</w:t>
            </w:r>
          </w:p>
        </w:tc>
        <w:tc>
          <w:tcPr>
            <w:tcW w:w="1349" w:type="dxa"/>
          </w:tcPr>
          <w:p w14:paraId="5071857B" w14:textId="77777777" w:rsidR="00EE6F6D" w:rsidRDefault="00EE6F6D" w:rsidP="009C6F5A"/>
        </w:tc>
      </w:tr>
      <w:tr w:rsidR="00EE6F6D" w14:paraId="3D3D9465" w14:textId="77777777" w:rsidTr="009C6F5A">
        <w:tc>
          <w:tcPr>
            <w:tcW w:w="1858" w:type="dxa"/>
          </w:tcPr>
          <w:p w14:paraId="4DCE17DC" w14:textId="77777777" w:rsidR="00EE6F6D" w:rsidRDefault="00EE6F6D" w:rsidP="009C6F5A">
            <w:r>
              <w:t>ordinationskedjasForstaInsattningstidpunkt</w:t>
            </w:r>
          </w:p>
        </w:tc>
        <w:tc>
          <w:tcPr>
            <w:tcW w:w="1858" w:type="dxa"/>
          </w:tcPr>
          <w:p w14:paraId="76763021" w14:textId="77777777" w:rsidR="00EE6F6D" w:rsidRDefault="00EE6F6D" w:rsidP="009C6F5A">
            <w:r>
              <w:t>dateTime</w:t>
            </w:r>
          </w:p>
        </w:tc>
        <w:tc>
          <w:tcPr>
            <w:tcW w:w="820" w:type="dxa"/>
          </w:tcPr>
          <w:p w14:paraId="2F2160B2" w14:textId="77777777" w:rsidR="00EE6F6D" w:rsidRDefault="00EE6F6D" w:rsidP="009C6F5A">
            <w:r>
              <w:t>0..1</w:t>
            </w:r>
          </w:p>
        </w:tc>
        <w:tc>
          <w:tcPr>
            <w:tcW w:w="3402" w:type="dxa"/>
          </w:tcPr>
          <w:p w14:paraId="2E874623" w14:textId="03733BE2" w:rsidR="00EE6F6D" w:rsidRDefault="000F4248" w:rsidP="009C6F5A">
            <w:ins w:id="1155" w:author="Maria Wettermark" w:date="2014-10-15T09:52:00Z">
              <w:r w:rsidRPr="000F4248">
                <w:t xml:space="preserve">Den tidigaste av Insättningstidpunkterna för ordinationerna i kedjan som saknar markeringen Aldrig aktiv </w:t>
              </w:r>
            </w:ins>
            <w:del w:id="1156" w:author="Maria Wettermark" w:date="2014-10-15T09:52:00Z">
              <w:r w:rsidR="00EE6F6D" w:rsidDel="000F4248">
                <w:delText>Tidpunkt för skapande av första ordinationen i ordinationskedjan.</w:delText>
              </w:r>
            </w:del>
          </w:p>
        </w:tc>
        <w:tc>
          <w:tcPr>
            <w:tcW w:w="1349" w:type="dxa"/>
          </w:tcPr>
          <w:p w14:paraId="169A6C68" w14:textId="77777777" w:rsidR="00EE6F6D" w:rsidRDefault="00EE6F6D" w:rsidP="009C6F5A"/>
        </w:tc>
      </w:tr>
      <w:tr w:rsidR="00EE6F6D" w14:paraId="18109B19" w14:textId="77777777" w:rsidTr="009C6F5A">
        <w:tc>
          <w:tcPr>
            <w:tcW w:w="1858" w:type="dxa"/>
          </w:tcPr>
          <w:p w14:paraId="7E72AC85" w14:textId="77777777" w:rsidR="00EE6F6D" w:rsidRDefault="00EE6F6D" w:rsidP="009C6F5A">
            <w:r>
              <w:t>ordinationskedjeId</w:t>
            </w:r>
          </w:p>
        </w:tc>
        <w:tc>
          <w:tcPr>
            <w:tcW w:w="1858" w:type="dxa"/>
          </w:tcPr>
          <w:p w14:paraId="1051759D" w14:textId="77777777" w:rsidR="00EE6F6D" w:rsidRDefault="001B1B9B" w:rsidP="009C6F5A">
            <w:hyperlink w:anchor="UUID">
              <w:r w:rsidR="00EE6F6D">
                <w:rPr>
                  <w:rStyle w:val="Hyperlnk"/>
                </w:rPr>
                <w:t>UUID</w:t>
              </w:r>
            </w:hyperlink>
          </w:p>
        </w:tc>
        <w:tc>
          <w:tcPr>
            <w:tcW w:w="820" w:type="dxa"/>
          </w:tcPr>
          <w:p w14:paraId="2019AEED" w14:textId="77777777" w:rsidR="00EE6F6D" w:rsidRDefault="00EE6F6D" w:rsidP="009C6F5A">
            <w:r>
              <w:t>1..1</w:t>
            </w:r>
          </w:p>
        </w:tc>
        <w:tc>
          <w:tcPr>
            <w:tcW w:w="3402" w:type="dxa"/>
          </w:tcPr>
          <w:p w14:paraId="145877FE" w14:textId="77777777" w:rsidR="00EE6F6D" w:rsidRDefault="00EE6F6D" w:rsidP="009C6F5A">
            <w:r>
              <w:t>Ordinationstionskedjeid.</w:t>
            </w:r>
          </w:p>
        </w:tc>
        <w:tc>
          <w:tcPr>
            <w:tcW w:w="1349" w:type="dxa"/>
          </w:tcPr>
          <w:p w14:paraId="2100001A" w14:textId="77777777" w:rsidR="00EE6F6D" w:rsidRDefault="00EE6F6D" w:rsidP="009C6F5A"/>
        </w:tc>
      </w:tr>
      <w:tr w:rsidR="00EE6F6D" w14:paraId="75A77BC5" w14:textId="77777777" w:rsidTr="009C6F5A">
        <w:tc>
          <w:tcPr>
            <w:tcW w:w="1858" w:type="dxa"/>
          </w:tcPr>
          <w:p w14:paraId="501AC3A8" w14:textId="77777777" w:rsidR="00EE6F6D" w:rsidRDefault="00EE6F6D" w:rsidP="009C6F5A">
            <w:r>
              <w:t>ordinationsstatus</w:t>
            </w:r>
          </w:p>
        </w:tc>
        <w:tc>
          <w:tcPr>
            <w:tcW w:w="1858" w:type="dxa"/>
          </w:tcPr>
          <w:p w14:paraId="2DD0D900" w14:textId="77777777" w:rsidR="00EE6F6D" w:rsidRDefault="001B1B9B" w:rsidP="009C6F5A">
            <w:hyperlink w:anchor="ordinationsstatus">
              <w:r w:rsidR="00EE6F6D">
                <w:rPr>
                  <w:rStyle w:val="Hyperlnk"/>
                </w:rPr>
                <w:t>ordinationsstatus</w:t>
              </w:r>
            </w:hyperlink>
          </w:p>
        </w:tc>
        <w:tc>
          <w:tcPr>
            <w:tcW w:w="820" w:type="dxa"/>
          </w:tcPr>
          <w:p w14:paraId="4021AE17" w14:textId="77777777" w:rsidR="00EE6F6D" w:rsidRDefault="00EE6F6D" w:rsidP="009C6F5A">
            <w:r>
              <w:t>1..1</w:t>
            </w:r>
          </w:p>
        </w:tc>
        <w:tc>
          <w:tcPr>
            <w:tcW w:w="3402" w:type="dxa"/>
          </w:tcPr>
          <w:p w14:paraId="67208112" w14:textId="77777777" w:rsidR="00EE6F6D" w:rsidRDefault="00EE6F6D" w:rsidP="009C6F5A">
            <w:r>
              <w:t>Aktuell ordinationsstatus.</w:t>
            </w:r>
          </w:p>
        </w:tc>
        <w:tc>
          <w:tcPr>
            <w:tcW w:w="1349" w:type="dxa"/>
          </w:tcPr>
          <w:p w14:paraId="65046BC6" w14:textId="77777777" w:rsidR="00EE6F6D" w:rsidRDefault="00EE6F6D" w:rsidP="009C6F5A"/>
        </w:tc>
      </w:tr>
      <w:tr w:rsidR="00EE6F6D" w14:paraId="21E83646" w14:textId="77777777" w:rsidTr="009C6F5A">
        <w:tc>
          <w:tcPr>
            <w:tcW w:w="1858" w:type="dxa"/>
          </w:tcPr>
          <w:p w14:paraId="35442389" w14:textId="77777777" w:rsidR="00EE6F6D" w:rsidRDefault="00EE6F6D" w:rsidP="009C6F5A">
            <w:r>
              <w:t>patient</w:t>
            </w:r>
          </w:p>
        </w:tc>
        <w:tc>
          <w:tcPr>
            <w:tcW w:w="1858" w:type="dxa"/>
          </w:tcPr>
          <w:p w14:paraId="12141910" w14:textId="77777777" w:rsidR="00EE6F6D" w:rsidRDefault="001B1B9B" w:rsidP="009C6F5A">
            <w:hyperlink w:anchor="Patient">
              <w:r w:rsidR="00EE6F6D">
                <w:rPr>
                  <w:rStyle w:val="Hyperlnk"/>
                </w:rPr>
                <w:t>Patient</w:t>
              </w:r>
            </w:hyperlink>
          </w:p>
        </w:tc>
        <w:tc>
          <w:tcPr>
            <w:tcW w:w="820" w:type="dxa"/>
          </w:tcPr>
          <w:p w14:paraId="28122992" w14:textId="77777777" w:rsidR="00EE6F6D" w:rsidRDefault="00EE6F6D" w:rsidP="009C6F5A">
            <w:r>
              <w:t>1..1</w:t>
            </w:r>
          </w:p>
        </w:tc>
        <w:tc>
          <w:tcPr>
            <w:tcW w:w="3402" w:type="dxa"/>
          </w:tcPr>
          <w:p w14:paraId="5BD186B3" w14:textId="77777777" w:rsidR="00EE6F6D" w:rsidRDefault="00EE6F6D" w:rsidP="009C6F5A">
            <w:r>
              <w:t>Patient ordinationen journalförts för.</w:t>
            </w:r>
          </w:p>
        </w:tc>
        <w:tc>
          <w:tcPr>
            <w:tcW w:w="1349" w:type="dxa"/>
          </w:tcPr>
          <w:p w14:paraId="102977DE" w14:textId="77777777" w:rsidR="00EE6F6D" w:rsidRDefault="00EE6F6D" w:rsidP="009C6F5A"/>
        </w:tc>
      </w:tr>
      <w:tr w:rsidR="00EE6F6D" w14:paraId="66118CDB" w14:textId="77777777" w:rsidTr="009C6F5A">
        <w:tc>
          <w:tcPr>
            <w:tcW w:w="1858" w:type="dxa"/>
          </w:tcPr>
          <w:p w14:paraId="6476DEDD" w14:textId="77777777" w:rsidR="00EE6F6D" w:rsidRDefault="00EE6F6D" w:rsidP="009C6F5A">
            <w:r>
              <w:t>registreringstidpunkt</w:t>
            </w:r>
          </w:p>
        </w:tc>
        <w:tc>
          <w:tcPr>
            <w:tcW w:w="1858" w:type="dxa"/>
          </w:tcPr>
          <w:p w14:paraId="3F50B068" w14:textId="77777777" w:rsidR="00EE6F6D" w:rsidRDefault="00EE6F6D" w:rsidP="009C6F5A">
            <w:r>
              <w:t>dateTime</w:t>
            </w:r>
          </w:p>
        </w:tc>
        <w:tc>
          <w:tcPr>
            <w:tcW w:w="820" w:type="dxa"/>
          </w:tcPr>
          <w:p w14:paraId="158C63BF" w14:textId="77777777" w:rsidR="00EE6F6D" w:rsidRDefault="00EE6F6D" w:rsidP="009C6F5A">
            <w:r>
              <w:t>1..1</w:t>
            </w:r>
          </w:p>
        </w:tc>
        <w:tc>
          <w:tcPr>
            <w:tcW w:w="3402" w:type="dxa"/>
          </w:tcPr>
          <w:p w14:paraId="45DB4152" w14:textId="77777777" w:rsidR="00EE6F6D" w:rsidRDefault="00EE6F6D" w:rsidP="009C6F5A">
            <w:r>
              <w:t>Tidpunkt då ordinationen registrerats i NOD.</w:t>
            </w:r>
          </w:p>
        </w:tc>
        <w:tc>
          <w:tcPr>
            <w:tcW w:w="1349" w:type="dxa"/>
          </w:tcPr>
          <w:p w14:paraId="0765C3B4" w14:textId="77777777" w:rsidR="00EE6F6D" w:rsidRDefault="00EE6F6D" w:rsidP="009C6F5A"/>
        </w:tc>
      </w:tr>
      <w:tr w:rsidR="00EE6F6D" w14:paraId="7ABD5B75" w14:textId="77777777" w:rsidTr="009C6F5A">
        <w:tc>
          <w:tcPr>
            <w:tcW w:w="1858" w:type="dxa"/>
          </w:tcPr>
          <w:p w14:paraId="4A559DCD" w14:textId="77777777" w:rsidR="00EE6F6D" w:rsidRDefault="00EE6F6D" w:rsidP="009C6F5A">
            <w:r>
              <w:t>utsattning</w:t>
            </w:r>
          </w:p>
        </w:tc>
        <w:tc>
          <w:tcPr>
            <w:tcW w:w="1858" w:type="dxa"/>
          </w:tcPr>
          <w:p w14:paraId="51939F0F" w14:textId="77777777" w:rsidR="00EE6F6D" w:rsidRDefault="001B1B9B" w:rsidP="009C6F5A">
            <w:hyperlink w:anchor="Utsattning">
              <w:r w:rsidR="00EE6F6D">
                <w:rPr>
                  <w:rStyle w:val="Hyperlnk"/>
                </w:rPr>
                <w:t>Utsattning</w:t>
              </w:r>
            </w:hyperlink>
          </w:p>
        </w:tc>
        <w:tc>
          <w:tcPr>
            <w:tcW w:w="820" w:type="dxa"/>
          </w:tcPr>
          <w:p w14:paraId="2749D745" w14:textId="77777777" w:rsidR="00EE6F6D" w:rsidRDefault="00EE6F6D" w:rsidP="009C6F5A">
            <w:r>
              <w:t>0..*</w:t>
            </w:r>
          </w:p>
        </w:tc>
        <w:tc>
          <w:tcPr>
            <w:tcW w:w="3402" w:type="dxa"/>
          </w:tcPr>
          <w:p w14:paraId="56D43D38" w14:textId="77777777" w:rsidR="00EE6F6D" w:rsidRDefault="00EE6F6D" w:rsidP="009C6F5A">
            <w:r>
              <w:t>Eventuella utsättningar.</w:t>
            </w:r>
          </w:p>
        </w:tc>
        <w:tc>
          <w:tcPr>
            <w:tcW w:w="1349" w:type="dxa"/>
          </w:tcPr>
          <w:p w14:paraId="273D6E4E" w14:textId="77777777" w:rsidR="00EE6F6D" w:rsidRDefault="00EE6F6D" w:rsidP="009C6F5A"/>
        </w:tc>
      </w:tr>
      <w:tr w:rsidR="00EE6F6D" w14:paraId="7E2250F4" w14:textId="77777777" w:rsidTr="009C6F5A">
        <w:tc>
          <w:tcPr>
            <w:tcW w:w="1858" w:type="dxa"/>
          </w:tcPr>
          <w:p w14:paraId="4D6A8F64" w14:textId="77777777" w:rsidR="00EE6F6D" w:rsidRDefault="00EE6F6D" w:rsidP="009C6F5A">
            <w:r>
              <w:t>uttagsstop</w:t>
            </w:r>
          </w:p>
        </w:tc>
        <w:tc>
          <w:tcPr>
            <w:tcW w:w="1858" w:type="dxa"/>
          </w:tcPr>
          <w:p w14:paraId="0C0BBAC9" w14:textId="77777777" w:rsidR="00EE6F6D" w:rsidRDefault="001B1B9B" w:rsidP="009C6F5A">
            <w:hyperlink w:anchor="StoppaUttag">
              <w:r w:rsidR="00EE6F6D">
                <w:rPr>
                  <w:rStyle w:val="Hyperlnk"/>
                </w:rPr>
                <w:t>StoppaUttag</w:t>
              </w:r>
            </w:hyperlink>
          </w:p>
        </w:tc>
        <w:tc>
          <w:tcPr>
            <w:tcW w:w="820" w:type="dxa"/>
          </w:tcPr>
          <w:p w14:paraId="39096120" w14:textId="77777777" w:rsidR="00EE6F6D" w:rsidRDefault="00EE6F6D" w:rsidP="009C6F5A">
            <w:r>
              <w:t>0..1</w:t>
            </w:r>
          </w:p>
        </w:tc>
        <w:tc>
          <w:tcPr>
            <w:tcW w:w="3402" w:type="dxa"/>
          </w:tcPr>
          <w:p w14:paraId="37DFD3A1" w14:textId="77777777" w:rsidR="00EE6F6D" w:rsidRDefault="00EE6F6D" w:rsidP="009C6F5A">
            <w:r>
              <w:t>Eventuella uttagsstopp.</w:t>
            </w:r>
          </w:p>
        </w:tc>
        <w:tc>
          <w:tcPr>
            <w:tcW w:w="1349" w:type="dxa"/>
          </w:tcPr>
          <w:p w14:paraId="20C69A83" w14:textId="77777777" w:rsidR="00EE6F6D" w:rsidRDefault="00EE6F6D" w:rsidP="009C6F5A"/>
        </w:tc>
      </w:tr>
      <w:tr w:rsidR="00EE6F6D" w14:paraId="4571DD4B" w14:textId="77777777" w:rsidTr="009C6F5A">
        <w:tc>
          <w:tcPr>
            <w:tcW w:w="1858" w:type="dxa"/>
          </w:tcPr>
          <w:p w14:paraId="058897C8" w14:textId="77777777" w:rsidR="00EE6F6D" w:rsidRDefault="00EE6F6D" w:rsidP="009C6F5A">
            <w:r>
              <w:t>aldrigAktiv</w:t>
            </w:r>
          </w:p>
        </w:tc>
        <w:tc>
          <w:tcPr>
            <w:tcW w:w="1858" w:type="dxa"/>
          </w:tcPr>
          <w:p w14:paraId="64337FCA" w14:textId="77777777" w:rsidR="00EE6F6D" w:rsidRDefault="00EE6F6D" w:rsidP="009C6F5A">
            <w:r>
              <w:t>boolean</w:t>
            </w:r>
          </w:p>
        </w:tc>
        <w:tc>
          <w:tcPr>
            <w:tcW w:w="820" w:type="dxa"/>
          </w:tcPr>
          <w:p w14:paraId="26BA41B3" w14:textId="77777777" w:rsidR="00EE6F6D" w:rsidRDefault="00EE6F6D" w:rsidP="009C6F5A">
            <w:r>
              <w:t>1..1</w:t>
            </w:r>
          </w:p>
        </w:tc>
        <w:tc>
          <w:tcPr>
            <w:tcW w:w="3402" w:type="dxa"/>
          </w:tcPr>
          <w:p w14:paraId="52773749" w14:textId="77777777" w:rsidR="00EE6F6D" w:rsidRDefault="00EE6F6D" w:rsidP="009C6F5A">
            <w:r>
              <w:t>Indikerar om ordinationen aldrig blir aktiv.</w:t>
            </w:r>
          </w:p>
        </w:tc>
        <w:tc>
          <w:tcPr>
            <w:tcW w:w="1349" w:type="dxa"/>
          </w:tcPr>
          <w:p w14:paraId="4290BB65" w14:textId="77777777" w:rsidR="00EE6F6D" w:rsidRDefault="00EE6F6D" w:rsidP="009C6F5A"/>
        </w:tc>
      </w:tr>
      <w:tr w:rsidR="00EE6F6D" w14:paraId="694AB764" w14:textId="77777777" w:rsidTr="009C6F5A">
        <w:tc>
          <w:tcPr>
            <w:tcW w:w="1858" w:type="dxa"/>
          </w:tcPr>
          <w:p w14:paraId="3C436AA7" w14:textId="77777777" w:rsidR="00EE6F6D" w:rsidRDefault="00EE6F6D" w:rsidP="009C6F5A">
            <w:r>
              <w:t>verifierad</w:t>
            </w:r>
          </w:p>
        </w:tc>
        <w:tc>
          <w:tcPr>
            <w:tcW w:w="1858" w:type="dxa"/>
          </w:tcPr>
          <w:p w14:paraId="015F4B6F" w14:textId="77777777" w:rsidR="00EE6F6D" w:rsidRDefault="001B1B9B" w:rsidP="009C6F5A">
            <w:hyperlink w:anchor="Verifierad">
              <w:r w:rsidR="00EE6F6D">
                <w:rPr>
                  <w:rStyle w:val="Hyperlnk"/>
                </w:rPr>
                <w:t>Verifierad</w:t>
              </w:r>
            </w:hyperlink>
          </w:p>
        </w:tc>
        <w:tc>
          <w:tcPr>
            <w:tcW w:w="820" w:type="dxa"/>
          </w:tcPr>
          <w:p w14:paraId="3FDD8EBB" w14:textId="77777777" w:rsidR="00EE6F6D" w:rsidRDefault="00EE6F6D" w:rsidP="009C6F5A">
            <w:r>
              <w:t>0..1</w:t>
            </w:r>
          </w:p>
        </w:tc>
        <w:tc>
          <w:tcPr>
            <w:tcW w:w="3402" w:type="dxa"/>
          </w:tcPr>
          <w:p w14:paraId="31B9789F" w14:textId="77777777" w:rsidR="00EE6F6D" w:rsidRDefault="00EE6F6D" w:rsidP="009C6F5A">
            <w:r>
              <w:t>Anges om ordinationen har blivit verifierad.</w:t>
            </w:r>
          </w:p>
        </w:tc>
        <w:tc>
          <w:tcPr>
            <w:tcW w:w="1349" w:type="dxa"/>
          </w:tcPr>
          <w:p w14:paraId="33554527" w14:textId="77777777" w:rsidR="00EE6F6D" w:rsidRDefault="00EE6F6D" w:rsidP="009C6F5A"/>
        </w:tc>
      </w:tr>
    </w:tbl>
    <w:p w14:paraId="0384051F" w14:textId="77777777" w:rsidR="00C50144" w:rsidRDefault="00C50144" w:rsidP="00C50144"/>
    <w:p w14:paraId="7AC536EC" w14:textId="77777777" w:rsidR="00C50144" w:rsidRDefault="00C50144" w:rsidP="00C50144">
      <w:pPr>
        <w:pStyle w:val="Rubrik41"/>
      </w:pPr>
      <w:bookmarkStart w:id="1157" w:name="VOKResultat"/>
      <w:r>
        <w:t> VOKResultat</w:t>
      </w:r>
      <w:bookmarkEnd w:id="115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456F2043" w14:textId="77777777" w:rsidTr="009C6F5A">
        <w:tc>
          <w:tcPr>
            <w:tcW w:w="1858" w:type="dxa"/>
            <w:shd w:val="clear" w:color="auto" w:fill="4F81BD" w:themeFill="accent1"/>
          </w:tcPr>
          <w:p w14:paraId="6F62E286"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3F9913AF"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6E94F4B7"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637D1002"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4FDBFC69" w14:textId="77777777" w:rsidR="00EE6F6D" w:rsidRDefault="00EE6F6D" w:rsidP="009C6F5A">
            <w:pPr>
              <w:rPr>
                <w:b/>
                <w:bCs/>
                <w:color w:val="FFFFFF" w:themeColor="background1"/>
              </w:rPr>
            </w:pPr>
            <w:r>
              <w:rPr>
                <w:b/>
                <w:bCs/>
                <w:color w:val="FFFFFF" w:themeColor="background1"/>
              </w:rPr>
              <w:t>Fältlängder</w:t>
            </w:r>
          </w:p>
        </w:tc>
      </w:tr>
      <w:tr w:rsidR="00EE6F6D" w14:paraId="2858D64E" w14:textId="77777777" w:rsidTr="009C6F5A">
        <w:tc>
          <w:tcPr>
            <w:tcW w:w="1858" w:type="dxa"/>
          </w:tcPr>
          <w:p w14:paraId="53357531" w14:textId="77777777" w:rsidR="00EE6F6D" w:rsidRDefault="00EE6F6D" w:rsidP="009C6F5A">
            <w:r>
              <w:t>kontrolltidpunkt</w:t>
            </w:r>
          </w:p>
        </w:tc>
        <w:tc>
          <w:tcPr>
            <w:tcW w:w="1858" w:type="dxa"/>
          </w:tcPr>
          <w:p w14:paraId="44DDC43F" w14:textId="77777777" w:rsidR="00EE6F6D" w:rsidRDefault="00EE6F6D" w:rsidP="009C6F5A">
            <w:r>
              <w:t>dateTime</w:t>
            </w:r>
          </w:p>
        </w:tc>
        <w:tc>
          <w:tcPr>
            <w:tcW w:w="820" w:type="dxa"/>
          </w:tcPr>
          <w:p w14:paraId="0ABE90DD" w14:textId="77777777" w:rsidR="00EE6F6D" w:rsidRDefault="00EE6F6D" w:rsidP="009C6F5A">
            <w:r>
              <w:t>1..1</w:t>
            </w:r>
          </w:p>
        </w:tc>
        <w:tc>
          <w:tcPr>
            <w:tcW w:w="3402" w:type="dxa"/>
          </w:tcPr>
          <w:p w14:paraId="4BC817F2" w14:textId="77777777" w:rsidR="00EE6F6D" w:rsidRDefault="00EE6F6D" w:rsidP="009C6F5A">
            <w:r>
              <w:t>Datum och tidpunkt för utförd VOK-kontroll.</w:t>
            </w:r>
          </w:p>
        </w:tc>
        <w:tc>
          <w:tcPr>
            <w:tcW w:w="1349" w:type="dxa"/>
          </w:tcPr>
          <w:p w14:paraId="564B7874" w14:textId="77777777" w:rsidR="00EE6F6D" w:rsidRDefault="00EE6F6D" w:rsidP="009C6F5A"/>
        </w:tc>
      </w:tr>
      <w:tr w:rsidR="00EE6F6D" w14:paraId="591868D7" w14:textId="77777777" w:rsidTr="009C6F5A">
        <w:tc>
          <w:tcPr>
            <w:tcW w:w="1858" w:type="dxa"/>
          </w:tcPr>
          <w:p w14:paraId="732231D8" w14:textId="77777777" w:rsidR="00EE6F6D" w:rsidRDefault="00EE6F6D" w:rsidP="009C6F5A">
            <w:r>
              <w:t>kontrolltyp</w:t>
            </w:r>
          </w:p>
        </w:tc>
        <w:tc>
          <w:tcPr>
            <w:tcW w:w="1858" w:type="dxa"/>
          </w:tcPr>
          <w:p w14:paraId="01DF1E90" w14:textId="77777777" w:rsidR="00EE6F6D" w:rsidRDefault="00EE6F6D" w:rsidP="009C6F5A">
            <w:r>
              <w:t>int</w:t>
            </w:r>
          </w:p>
        </w:tc>
        <w:tc>
          <w:tcPr>
            <w:tcW w:w="820" w:type="dxa"/>
          </w:tcPr>
          <w:p w14:paraId="67A42DC9" w14:textId="77777777" w:rsidR="00EE6F6D" w:rsidRDefault="00EE6F6D" w:rsidP="009C6F5A">
            <w:r>
              <w:t>1..1</w:t>
            </w:r>
          </w:p>
        </w:tc>
        <w:tc>
          <w:tcPr>
            <w:tcW w:w="3402" w:type="dxa"/>
          </w:tcPr>
          <w:p w14:paraId="207D700F" w14:textId="77777777" w:rsidR="00EE6F6D" w:rsidRDefault="00EE6F6D" w:rsidP="009C6F5A">
            <w:r>
              <w:t>Typ av VOKkontroll som har genomförts.</w:t>
            </w:r>
          </w:p>
        </w:tc>
        <w:tc>
          <w:tcPr>
            <w:tcW w:w="1349" w:type="dxa"/>
          </w:tcPr>
          <w:p w14:paraId="0740B97B" w14:textId="77777777" w:rsidR="00EE6F6D" w:rsidRDefault="00EE6F6D" w:rsidP="009C6F5A"/>
        </w:tc>
      </w:tr>
      <w:tr w:rsidR="00EE6F6D" w14:paraId="1172FFB4" w14:textId="77777777" w:rsidTr="009C6F5A">
        <w:tc>
          <w:tcPr>
            <w:tcW w:w="1858" w:type="dxa"/>
          </w:tcPr>
          <w:p w14:paraId="187AF30C" w14:textId="77777777" w:rsidR="00EE6F6D" w:rsidRDefault="00EE6F6D" w:rsidP="009C6F5A">
            <w:r>
              <w:t>vokFelLista</w:t>
            </w:r>
          </w:p>
        </w:tc>
        <w:tc>
          <w:tcPr>
            <w:tcW w:w="1858" w:type="dxa"/>
          </w:tcPr>
          <w:p w14:paraId="3FCADF43" w14:textId="77777777" w:rsidR="00EE6F6D" w:rsidRDefault="001B1B9B" w:rsidP="009C6F5A">
            <w:hyperlink w:anchor="VOKFel">
              <w:r w:rsidR="00EE6F6D">
                <w:rPr>
                  <w:rStyle w:val="Hyperlnk"/>
                </w:rPr>
                <w:t>VOKFel</w:t>
              </w:r>
            </w:hyperlink>
          </w:p>
        </w:tc>
        <w:tc>
          <w:tcPr>
            <w:tcW w:w="820" w:type="dxa"/>
          </w:tcPr>
          <w:p w14:paraId="64E3E740" w14:textId="77777777" w:rsidR="00EE6F6D" w:rsidRDefault="00EE6F6D" w:rsidP="009C6F5A">
            <w:r>
              <w:t>0..*</w:t>
            </w:r>
          </w:p>
        </w:tc>
        <w:tc>
          <w:tcPr>
            <w:tcW w:w="3402" w:type="dxa"/>
          </w:tcPr>
          <w:p w14:paraId="162B8142" w14:textId="77777777" w:rsidR="00EE6F6D" w:rsidRDefault="00EE6F6D" w:rsidP="009C6F5A">
            <w:r>
              <w:t>Lista med VOKfel.</w:t>
            </w:r>
          </w:p>
        </w:tc>
        <w:tc>
          <w:tcPr>
            <w:tcW w:w="1349" w:type="dxa"/>
          </w:tcPr>
          <w:p w14:paraId="1E0A6FE2" w14:textId="77777777" w:rsidR="00EE6F6D" w:rsidRDefault="00EE6F6D" w:rsidP="009C6F5A"/>
        </w:tc>
      </w:tr>
      <w:tr w:rsidR="00EE6F6D" w14:paraId="7602327B" w14:textId="77777777" w:rsidTr="009C6F5A">
        <w:tc>
          <w:tcPr>
            <w:tcW w:w="1858" w:type="dxa"/>
          </w:tcPr>
          <w:p w14:paraId="03C864A0" w14:textId="77777777" w:rsidR="00EE6F6D" w:rsidRDefault="00EE6F6D" w:rsidP="009C6F5A">
            <w:r>
              <w:t>vokStatus</w:t>
            </w:r>
          </w:p>
        </w:tc>
        <w:tc>
          <w:tcPr>
            <w:tcW w:w="1858" w:type="dxa"/>
          </w:tcPr>
          <w:p w14:paraId="39C9057F" w14:textId="77777777" w:rsidR="00EE6F6D" w:rsidRDefault="00EE6F6D" w:rsidP="009C6F5A">
            <w:r>
              <w:t>int</w:t>
            </w:r>
          </w:p>
        </w:tc>
        <w:tc>
          <w:tcPr>
            <w:tcW w:w="820" w:type="dxa"/>
          </w:tcPr>
          <w:p w14:paraId="6FE4BBE4" w14:textId="77777777" w:rsidR="00EE6F6D" w:rsidRDefault="00EE6F6D" w:rsidP="009C6F5A">
            <w:r>
              <w:t>1..1</w:t>
            </w:r>
          </w:p>
        </w:tc>
        <w:tc>
          <w:tcPr>
            <w:tcW w:w="3402" w:type="dxa"/>
          </w:tcPr>
          <w:p w14:paraId="3509031A" w14:textId="77777777" w:rsidR="00EE6F6D" w:rsidRDefault="00EE6F6D" w:rsidP="009C6F5A">
            <w:r>
              <w:t>Status för ordinationen. Allvarligaste VOKfelet styr status för hela ordinationen.</w:t>
            </w:r>
            <w:r>
              <w:br/>
              <w:t>0: OK</w:t>
            </w:r>
            <w:r>
              <w:br/>
              <w:t>1: Accepterad med varning</w:t>
            </w:r>
            <w:r>
              <w:br/>
              <w:t>2: Avvisad</w:t>
            </w:r>
          </w:p>
        </w:tc>
        <w:tc>
          <w:tcPr>
            <w:tcW w:w="1349" w:type="dxa"/>
          </w:tcPr>
          <w:p w14:paraId="35C8DE3A" w14:textId="77777777" w:rsidR="00EE6F6D" w:rsidRDefault="00EE6F6D" w:rsidP="009C6F5A"/>
        </w:tc>
      </w:tr>
      <w:tr w:rsidR="00EE6F6D" w14:paraId="2E28B99D" w14:textId="77777777" w:rsidTr="009C6F5A">
        <w:tc>
          <w:tcPr>
            <w:tcW w:w="1858" w:type="dxa"/>
          </w:tcPr>
          <w:p w14:paraId="4D57899A" w14:textId="77777777" w:rsidR="00EE6F6D" w:rsidRDefault="00EE6F6D" w:rsidP="009C6F5A">
            <w:r>
              <w:t>ordinationsId</w:t>
            </w:r>
          </w:p>
        </w:tc>
        <w:tc>
          <w:tcPr>
            <w:tcW w:w="1858" w:type="dxa"/>
          </w:tcPr>
          <w:p w14:paraId="3246A898" w14:textId="77777777" w:rsidR="00EE6F6D" w:rsidRDefault="001B1B9B" w:rsidP="009C6F5A">
            <w:hyperlink w:anchor="UUID">
              <w:r w:rsidR="00EE6F6D">
                <w:rPr>
                  <w:rStyle w:val="Hyperlnk"/>
                </w:rPr>
                <w:t>UUID</w:t>
              </w:r>
            </w:hyperlink>
          </w:p>
        </w:tc>
        <w:tc>
          <w:tcPr>
            <w:tcW w:w="820" w:type="dxa"/>
          </w:tcPr>
          <w:p w14:paraId="5BBEAC47" w14:textId="77777777" w:rsidR="00EE6F6D" w:rsidRDefault="00EE6F6D" w:rsidP="009C6F5A">
            <w:r>
              <w:t>0..1</w:t>
            </w:r>
          </w:p>
        </w:tc>
        <w:tc>
          <w:tcPr>
            <w:tcW w:w="3402" w:type="dxa"/>
          </w:tcPr>
          <w:p w14:paraId="3CE41090" w14:textId="77777777" w:rsidR="00EE6F6D" w:rsidRDefault="00EE6F6D" w:rsidP="009C6F5A">
            <w:r>
              <w:t>Förskrivningens ordinationsId.</w:t>
            </w:r>
          </w:p>
        </w:tc>
        <w:tc>
          <w:tcPr>
            <w:tcW w:w="1349" w:type="dxa"/>
          </w:tcPr>
          <w:p w14:paraId="145C25F4" w14:textId="77777777" w:rsidR="00EE6F6D" w:rsidRDefault="00EE6F6D" w:rsidP="009C6F5A"/>
        </w:tc>
      </w:tr>
    </w:tbl>
    <w:p w14:paraId="6BDB3527" w14:textId="77777777" w:rsidR="00C50144" w:rsidRDefault="00C50144" w:rsidP="00C50144"/>
    <w:p w14:paraId="53930C68" w14:textId="77777777" w:rsidR="00C50144" w:rsidRDefault="00C50144" w:rsidP="00C50144">
      <w:pPr>
        <w:pStyle w:val="Rubrik41"/>
      </w:pPr>
      <w:bookmarkStart w:id="1158" w:name="Bas"/>
      <w:r>
        <w:t> Bas</w:t>
      </w:r>
      <w:bookmarkEnd w:id="115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3541963D" w14:textId="77777777" w:rsidTr="009C6F5A">
        <w:tc>
          <w:tcPr>
            <w:tcW w:w="1858" w:type="dxa"/>
            <w:shd w:val="clear" w:color="auto" w:fill="4F81BD" w:themeFill="accent1"/>
          </w:tcPr>
          <w:p w14:paraId="38DABE02"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3AB829F2"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462DECE0"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6AE51D8C"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72AB6B55" w14:textId="77777777" w:rsidR="00EE6F6D" w:rsidRDefault="00EE6F6D" w:rsidP="009C6F5A">
            <w:pPr>
              <w:rPr>
                <w:b/>
                <w:bCs/>
                <w:color w:val="FFFFFF" w:themeColor="background1"/>
              </w:rPr>
            </w:pPr>
            <w:r>
              <w:rPr>
                <w:b/>
                <w:bCs/>
                <w:color w:val="FFFFFF" w:themeColor="background1"/>
              </w:rPr>
              <w:t>Fältlängder</w:t>
            </w:r>
          </w:p>
        </w:tc>
      </w:tr>
      <w:tr w:rsidR="00EE6F6D" w14:paraId="49090D28" w14:textId="77777777" w:rsidTr="009C6F5A">
        <w:tc>
          <w:tcPr>
            <w:tcW w:w="1858" w:type="dxa"/>
          </w:tcPr>
          <w:p w14:paraId="302D6D77" w14:textId="77777777" w:rsidR="00EE6F6D" w:rsidRDefault="00EE6F6D" w:rsidP="009C6F5A">
            <w:r>
              <w:t>beslutstidpunkt</w:t>
            </w:r>
          </w:p>
        </w:tc>
        <w:tc>
          <w:tcPr>
            <w:tcW w:w="1858" w:type="dxa"/>
          </w:tcPr>
          <w:p w14:paraId="59CD36C3" w14:textId="77777777" w:rsidR="00EE6F6D" w:rsidRDefault="00EE6F6D" w:rsidP="009C6F5A">
            <w:r>
              <w:t>dateTime</w:t>
            </w:r>
          </w:p>
        </w:tc>
        <w:tc>
          <w:tcPr>
            <w:tcW w:w="820" w:type="dxa"/>
          </w:tcPr>
          <w:p w14:paraId="30BAAA16" w14:textId="77777777" w:rsidR="00EE6F6D" w:rsidRDefault="00EE6F6D" w:rsidP="009C6F5A">
            <w:r>
              <w:t>0..1</w:t>
            </w:r>
          </w:p>
        </w:tc>
        <w:tc>
          <w:tcPr>
            <w:tcW w:w="3402" w:type="dxa"/>
          </w:tcPr>
          <w:p w14:paraId="041BE044" w14:textId="77777777" w:rsidR="00EE6F6D" w:rsidRDefault="00EE6F6D" w:rsidP="009C6F5A">
            <w:r>
              <w:t>Tidpunkt för upprättande av beslut.                         Om ej angiven antas momentan tidpunkt.</w:t>
            </w:r>
          </w:p>
        </w:tc>
        <w:tc>
          <w:tcPr>
            <w:tcW w:w="1349" w:type="dxa"/>
          </w:tcPr>
          <w:p w14:paraId="3C77551D" w14:textId="77777777" w:rsidR="00EE6F6D" w:rsidRDefault="00EE6F6D" w:rsidP="009C6F5A"/>
        </w:tc>
      </w:tr>
    </w:tbl>
    <w:p w14:paraId="620C5A44" w14:textId="77777777" w:rsidR="00C50144" w:rsidRDefault="00C50144" w:rsidP="00C50144"/>
    <w:p w14:paraId="0EEFC9E2" w14:textId="77777777" w:rsidR="00C50144" w:rsidRDefault="00C50144" w:rsidP="00C50144">
      <w:pPr>
        <w:pStyle w:val="Rubrik41"/>
      </w:pPr>
      <w:bookmarkStart w:id="1159" w:name="Insattningsunderlag"/>
      <w:r>
        <w:t> Insattningsunderlag</w:t>
      </w:r>
      <w:bookmarkEnd w:id="115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4371FF74" w14:textId="77777777" w:rsidTr="009C6F5A">
        <w:tc>
          <w:tcPr>
            <w:tcW w:w="9287" w:type="dxa"/>
            <w:gridSpan w:val="5"/>
          </w:tcPr>
          <w:p w14:paraId="21E403C9" w14:textId="77777777" w:rsidR="00EE6F6D" w:rsidRDefault="00EE6F6D" w:rsidP="009C6F5A">
            <w:r>
              <w:rPr>
                <w:i/>
              </w:rPr>
              <w:t>Elementet är en extension av:</w:t>
            </w:r>
            <w:hyperlink w:anchor="InsattningsunderlagBas">
              <w:r>
                <w:rPr>
                  <w:rStyle w:val="Hyperlnk"/>
                </w:rPr>
                <w:t>InsattningsunderlagBas</w:t>
              </w:r>
            </w:hyperlink>
          </w:p>
        </w:tc>
      </w:tr>
      <w:tr w:rsidR="00EE6F6D" w:rsidRPr="0038015E" w14:paraId="04072F2F" w14:textId="77777777" w:rsidTr="009C6F5A">
        <w:tc>
          <w:tcPr>
            <w:tcW w:w="1858" w:type="dxa"/>
            <w:shd w:val="clear" w:color="auto" w:fill="4F81BD" w:themeFill="accent1"/>
          </w:tcPr>
          <w:p w14:paraId="0761CFEC"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4E724ED9"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1247CAEE"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6740B5BF"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38893D73" w14:textId="77777777" w:rsidR="00EE6F6D" w:rsidRDefault="00EE6F6D" w:rsidP="009C6F5A">
            <w:pPr>
              <w:rPr>
                <w:b/>
                <w:bCs/>
                <w:color w:val="FFFFFF" w:themeColor="background1"/>
              </w:rPr>
            </w:pPr>
            <w:r>
              <w:rPr>
                <w:b/>
                <w:bCs/>
                <w:color w:val="FFFFFF" w:themeColor="background1"/>
              </w:rPr>
              <w:t>Fältlängder</w:t>
            </w:r>
          </w:p>
        </w:tc>
      </w:tr>
      <w:tr w:rsidR="00EE6F6D" w14:paraId="58CEC5CD" w14:textId="77777777" w:rsidTr="009C6F5A">
        <w:tc>
          <w:tcPr>
            <w:tcW w:w="1858" w:type="dxa"/>
          </w:tcPr>
          <w:p w14:paraId="22A9DFB7" w14:textId="77777777" w:rsidR="00EE6F6D" w:rsidRDefault="00EE6F6D" w:rsidP="009C6F5A">
            <w:r>
              <w:t>beslutstidpunkt</w:t>
            </w:r>
          </w:p>
        </w:tc>
        <w:tc>
          <w:tcPr>
            <w:tcW w:w="1858" w:type="dxa"/>
          </w:tcPr>
          <w:p w14:paraId="69F82773" w14:textId="77777777" w:rsidR="00EE6F6D" w:rsidRDefault="00EE6F6D" w:rsidP="009C6F5A">
            <w:r>
              <w:t>dateTime</w:t>
            </w:r>
          </w:p>
        </w:tc>
        <w:tc>
          <w:tcPr>
            <w:tcW w:w="820" w:type="dxa"/>
          </w:tcPr>
          <w:p w14:paraId="700E5AEA" w14:textId="77777777" w:rsidR="00EE6F6D" w:rsidRDefault="00EE6F6D" w:rsidP="009C6F5A">
            <w:r>
              <w:t>0..1</w:t>
            </w:r>
          </w:p>
        </w:tc>
        <w:tc>
          <w:tcPr>
            <w:tcW w:w="3402" w:type="dxa"/>
          </w:tcPr>
          <w:p w14:paraId="71C2B1AD" w14:textId="77777777" w:rsidR="00EE6F6D" w:rsidRDefault="00EE6F6D" w:rsidP="009C6F5A">
            <w:r>
              <w:t xml:space="preserve">Tidpunkt för upprättande av beslut.                                 Om ej angiven antas momentan </w:t>
            </w:r>
            <w:r>
              <w:lastRenderedPageBreak/>
              <w:t>tidpunkt.</w:t>
            </w:r>
          </w:p>
        </w:tc>
        <w:tc>
          <w:tcPr>
            <w:tcW w:w="1349" w:type="dxa"/>
          </w:tcPr>
          <w:p w14:paraId="55271EA0" w14:textId="77777777" w:rsidR="00EE6F6D" w:rsidRDefault="00EE6F6D" w:rsidP="009C6F5A"/>
        </w:tc>
      </w:tr>
    </w:tbl>
    <w:p w14:paraId="346ADDEC" w14:textId="77777777" w:rsidR="00C50144" w:rsidRDefault="00C50144" w:rsidP="00C50144"/>
    <w:p w14:paraId="02D07BEF" w14:textId="77777777" w:rsidR="00C50144" w:rsidRDefault="00C50144" w:rsidP="00C50144">
      <w:pPr>
        <w:pStyle w:val="Rubrik41"/>
      </w:pPr>
      <w:bookmarkStart w:id="1160" w:name="InsattningsunderlagConfirm"/>
      <w:r>
        <w:t> InsattningsunderlagConfirm</w:t>
      </w:r>
      <w:bookmarkEnd w:id="116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06885C40" w14:textId="77777777" w:rsidTr="009C6F5A">
        <w:tc>
          <w:tcPr>
            <w:tcW w:w="1858" w:type="dxa"/>
            <w:shd w:val="clear" w:color="auto" w:fill="4F81BD" w:themeFill="accent1"/>
          </w:tcPr>
          <w:p w14:paraId="6D73E719"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12759DD9"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453559BC"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2AC05B36"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3077FF42" w14:textId="77777777" w:rsidR="00EE6F6D" w:rsidRDefault="00EE6F6D" w:rsidP="009C6F5A">
            <w:pPr>
              <w:rPr>
                <w:b/>
                <w:bCs/>
                <w:color w:val="FFFFFF" w:themeColor="background1"/>
              </w:rPr>
            </w:pPr>
            <w:r>
              <w:rPr>
                <w:b/>
                <w:bCs/>
                <w:color w:val="FFFFFF" w:themeColor="background1"/>
              </w:rPr>
              <w:t>Fältlängder</w:t>
            </w:r>
          </w:p>
        </w:tc>
      </w:tr>
      <w:tr w:rsidR="00EE6F6D" w14:paraId="2271833C" w14:textId="77777777" w:rsidTr="009C6F5A">
        <w:tc>
          <w:tcPr>
            <w:tcW w:w="1858" w:type="dxa"/>
          </w:tcPr>
          <w:p w14:paraId="3847AB7D" w14:textId="77777777" w:rsidR="00EE6F6D" w:rsidRDefault="00EE6F6D" w:rsidP="009C6F5A">
            <w:r>
              <w:t>insattningsorsaker</w:t>
            </w:r>
          </w:p>
        </w:tc>
        <w:tc>
          <w:tcPr>
            <w:tcW w:w="1858" w:type="dxa"/>
          </w:tcPr>
          <w:p w14:paraId="308AA2A4" w14:textId="77777777" w:rsidR="00EE6F6D" w:rsidRDefault="001B1B9B" w:rsidP="009C6F5A">
            <w:hyperlink w:anchor="Insattningsorsaker">
              <w:r w:rsidR="00EE6F6D">
                <w:rPr>
                  <w:rStyle w:val="Hyperlnk"/>
                </w:rPr>
                <w:t>Insattningsorsaker</w:t>
              </w:r>
            </w:hyperlink>
          </w:p>
        </w:tc>
        <w:tc>
          <w:tcPr>
            <w:tcW w:w="820" w:type="dxa"/>
          </w:tcPr>
          <w:p w14:paraId="518E4B50" w14:textId="77777777" w:rsidR="00EE6F6D" w:rsidRDefault="00EE6F6D" w:rsidP="009C6F5A">
            <w:r>
              <w:t>1..1</w:t>
            </w:r>
          </w:p>
        </w:tc>
        <w:tc>
          <w:tcPr>
            <w:tcW w:w="3402" w:type="dxa"/>
          </w:tcPr>
          <w:p w14:paraId="5AEC1ED1" w14:textId="77777777" w:rsidR="00EE6F6D" w:rsidRDefault="00EE6F6D" w:rsidP="009C6F5A">
            <w:r>
              <w:t>Orsaker för insättning.</w:t>
            </w:r>
          </w:p>
        </w:tc>
        <w:tc>
          <w:tcPr>
            <w:tcW w:w="1349" w:type="dxa"/>
          </w:tcPr>
          <w:p w14:paraId="2F672134" w14:textId="77777777" w:rsidR="00EE6F6D" w:rsidRDefault="00EE6F6D" w:rsidP="009C6F5A"/>
        </w:tc>
      </w:tr>
    </w:tbl>
    <w:p w14:paraId="55C6DC98" w14:textId="77777777" w:rsidR="00C50144" w:rsidRDefault="00C50144" w:rsidP="00C50144"/>
    <w:p w14:paraId="4909850A" w14:textId="77777777" w:rsidR="00C50144" w:rsidRDefault="00C50144" w:rsidP="00C50144">
      <w:pPr>
        <w:pStyle w:val="Rubrik41"/>
      </w:pPr>
      <w:bookmarkStart w:id="1161" w:name="InsattningsunderlagBas"/>
      <w:r>
        <w:t> InsattningsunderlagBas</w:t>
      </w:r>
      <w:bookmarkEnd w:id="116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04C696AB" w14:textId="77777777" w:rsidTr="009C6F5A">
        <w:tc>
          <w:tcPr>
            <w:tcW w:w="1858" w:type="dxa"/>
            <w:shd w:val="clear" w:color="auto" w:fill="4F81BD" w:themeFill="accent1"/>
          </w:tcPr>
          <w:p w14:paraId="145C05EA"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295B9BEE"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3A79BC99"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6B4509D4"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5296F876" w14:textId="77777777" w:rsidR="00EE6F6D" w:rsidRDefault="00EE6F6D" w:rsidP="009C6F5A">
            <w:pPr>
              <w:rPr>
                <w:b/>
                <w:bCs/>
                <w:color w:val="FFFFFF" w:themeColor="background1"/>
              </w:rPr>
            </w:pPr>
            <w:r>
              <w:rPr>
                <w:b/>
                <w:bCs/>
                <w:color w:val="FFFFFF" w:themeColor="background1"/>
              </w:rPr>
              <w:t>Fältlängder</w:t>
            </w:r>
          </w:p>
        </w:tc>
      </w:tr>
      <w:tr w:rsidR="00EE6F6D" w14:paraId="52F83539" w14:textId="77777777" w:rsidTr="009C6F5A">
        <w:tc>
          <w:tcPr>
            <w:tcW w:w="1858" w:type="dxa"/>
          </w:tcPr>
          <w:p w14:paraId="518EE2C1" w14:textId="77777777" w:rsidR="00EE6F6D" w:rsidRDefault="00EE6F6D" w:rsidP="009C6F5A">
            <w:r>
              <w:t>insattningstidpunkt</w:t>
            </w:r>
          </w:p>
        </w:tc>
        <w:tc>
          <w:tcPr>
            <w:tcW w:w="1858" w:type="dxa"/>
          </w:tcPr>
          <w:p w14:paraId="719DEEA3" w14:textId="77777777" w:rsidR="00EE6F6D" w:rsidRDefault="00EE6F6D" w:rsidP="009C6F5A">
            <w:r>
              <w:t>dateTime</w:t>
            </w:r>
          </w:p>
        </w:tc>
        <w:tc>
          <w:tcPr>
            <w:tcW w:w="820" w:type="dxa"/>
          </w:tcPr>
          <w:p w14:paraId="52D8CBF7" w14:textId="77777777" w:rsidR="00EE6F6D" w:rsidRDefault="00EE6F6D" w:rsidP="009C6F5A">
            <w:r>
              <w:t>0..1</w:t>
            </w:r>
          </w:p>
        </w:tc>
        <w:tc>
          <w:tcPr>
            <w:tcW w:w="3402" w:type="dxa"/>
          </w:tcPr>
          <w:p w14:paraId="62159A05" w14:textId="77777777" w:rsidR="00EE6F6D" w:rsidRDefault="00EE6F6D" w:rsidP="009C6F5A">
            <w:r>
              <w:t>Tidpunkt för insättning.                         Om ej angiven antas momentan tidpunkt.                         Vid insättning av recept används endast datum ingen tidpunkt.</w:t>
            </w:r>
          </w:p>
        </w:tc>
        <w:tc>
          <w:tcPr>
            <w:tcW w:w="1349" w:type="dxa"/>
          </w:tcPr>
          <w:p w14:paraId="71C2A31B" w14:textId="77777777" w:rsidR="00EE6F6D" w:rsidRDefault="00EE6F6D" w:rsidP="009C6F5A"/>
        </w:tc>
      </w:tr>
      <w:tr w:rsidR="00EE6F6D" w14:paraId="028F2A07" w14:textId="77777777" w:rsidTr="009C6F5A">
        <w:tc>
          <w:tcPr>
            <w:tcW w:w="1858" w:type="dxa"/>
          </w:tcPr>
          <w:p w14:paraId="171EB3A3" w14:textId="77777777" w:rsidR="00EE6F6D" w:rsidRDefault="00EE6F6D" w:rsidP="009C6F5A">
            <w:r>
              <w:t>insattningsorsaker</w:t>
            </w:r>
          </w:p>
        </w:tc>
        <w:tc>
          <w:tcPr>
            <w:tcW w:w="1858" w:type="dxa"/>
          </w:tcPr>
          <w:p w14:paraId="0FDE2539" w14:textId="77777777" w:rsidR="00EE6F6D" w:rsidRDefault="001B1B9B" w:rsidP="009C6F5A">
            <w:hyperlink w:anchor="Insattningsorsaker">
              <w:r w:rsidR="00EE6F6D">
                <w:rPr>
                  <w:rStyle w:val="Hyperlnk"/>
                </w:rPr>
                <w:t>Insattningsorsaker</w:t>
              </w:r>
            </w:hyperlink>
          </w:p>
        </w:tc>
        <w:tc>
          <w:tcPr>
            <w:tcW w:w="820" w:type="dxa"/>
          </w:tcPr>
          <w:p w14:paraId="5846A73D" w14:textId="77777777" w:rsidR="00EE6F6D" w:rsidRDefault="00EE6F6D" w:rsidP="009C6F5A">
            <w:r>
              <w:t>1..1</w:t>
            </w:r>
          </w:p>
        </w:tc>
        <w:tc>
          <w:tcPr>
            <w:tcW w:w="3402" w:type="dxa"/>
          </w:tcPr>
          <w:p w14:paraId="298ABD75" w14:textId="77777777" w:rsidR="00EE6F6D" w:rsidRDefault="00EE6F6D" w:rsidP="009C6F5A">
            <w:r>
              <w:t>Orsaker för insättning.</w:t>
            </w:r>
          </w:p>
        </w:tc>
        <w:tc>
          <w:tcPr>
            <w:tcW w:w="1349" w:type="dxa"/>
          </w:tcPr>
          <w:p w14:paraId="4A92F35E" w14:textId="77777777" w:rsidR="00EE6F6D" w:rsidRDefault="00EE6F6D" w:rsidP="009C6F5A"/>
        </w:tc>
      </w:tr>
    </w:tbl>
    <w:p w14:paraId="67E7BA8E" w14:textId="77777777" w:rsidR="00C50144" w:rsidRDefault="00C50144" w:rsidP="00C50144"/>
    <w:p w14:paraId="3FECCD5A" w14:textId="77777777" w:rsidR="00C50144" w:rsidRDefault="00C50144" w:rsidP="00C50144">
      <w:pPr>
        <w:pStyle w:val="Rubrik41"/>
      </w:pPr>
      <w:bookmarkStart w:id="1162" w:name="InsattningsunderlagConfirmBas"/>
      <w:r>
        <w:t> InsattningsunderlagConfirmBas</w:t>
      </w:r>
      <w:bookmarkEnd w:id="116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2F7CE88B" w14:textId="77777777" w:rsidTr="009C6F5A">
        <w:tc>
          <w:tcPr>
            <w:tcW w:w="1858" w:type="dxa"/>
            <w:shd w:val="clear" w:color="auto" w:fill="4F81BD" w:themeFill="accent1"/>
          </w:tcPr>
          <w:p w14:paraId="5D8D7D9E"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18190A3E"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13AA98F5"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12BABDD5"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21114B27" w14:textId="77777777" w:rsidR="00EE6F6D" w:rsidRDefault="00EE6F6D" w:rsidP="009C6F5A">
            <w:pPr>
              <w:rPr>
                <w:b/>
                <w:bCs/>
                <w:color w:val="FFFFFF" w:themeColor="background1"/>
              </w:rPr>
            </w:pPr>
            <w:r>
              <w:rPr>
                <w:b/>
                <w:bCs/>
                <w:color w:val="FFFFFF" w:themeColor="background1"/>
              </w:rPr>
              <w:t>Fältlängder</w:t>
            </w:r>
          </w:p>
        </w:tc>
      </w:tr>
      <w:tr w:rsidR="00EE6F6D" w14:paraId="4CB95FFD" w14:textId="77777777" w:rsidTr="009C6F5A">
        <w:tc>
          <w:tcPr>
            <w:tcW w:w="1858" w:type="dxa"/>
          </w:tcPr>
          <w:p w14:paraId="65F1DA03" w14:textId="77777777" w:rsidR="00EE6F6D" w:rsidRDefault="00EE6F6D" w:rsidP="009C6F5A">
            <w:r>
              <w:t>insattningsorsaker</w:t>
            </w:r>
          </w:p>
        </w:tc>
        <w:tc>
          <w:tcPr>
            <w:tcW w:w="1858" w:type="dxa"/>
          </w:tcPr>
          <w:p w14:paraId="0A4583CE" w14:textId="77777777" w:rsidR="00EE6F6D" w:rsidRDefault="001B1B9B" w:rsidP="009C6F5A">
            <w:hyperlink w:anchor="Insattningsorsaker">
              <w:r w:rsidR="00EE6F6D">
                <w:rPr>
                  <w:rStyle w:val="Hyperlnk"/>
                </w:rPr>
                <w:t>Insattningsorsaker</w:t>
              </w:r>
            </w:hyperlink>
          </w:p>
        </w:tc>
        <w:tc>
          <w:tcPr>
            <w:tcW w:w="820" w:type="dxa"/>
          </w:tcPr>
          <w:p w14:paraId="27DE19BA" w14:textId="77777777" w:rsidR="00EE6F6D" w:rsidRDefault="00EE6F6D" w:rsidP="009C6F5A">
            <w:r>
              <w:t>1..1</w:t>
            </w:r>
          </w:p>
        </w:tc>
        <w:tc>
          <w:tcPr>
            <w:tcW w:w="3402" w:type="dxa"/>
          </w:tcPr>
          <w:p w14:paraId="0E8DCEA3" w14:textId="77777777" w:rsidR="00EE6F6D" w:rsidRDefault="00EE6F6D" w:rsidP="009C6F5A">
            <w:r>
              <w:t>Orsaker för insättning.</w:t>
            </w:r>
          </w:p>
        </w:tc>
        <w:tc>
          <w:tcPr>
            <w:tcW w:w="1349" w:type="dxa"/>
          </w:tcPr>
          <w:p w14:paraId="713D036D" w14:textId="77777777" w:rsidR="00EE6F6D" w:rsidRDefault="00EE6F6D" w:rsidP="009C6F5A"/>
        </w:tc>
      </w:tr>
    </w:tbl>
    <w:p w14:paraId="7D3E0C42" w14:textId="77777777" w:rsidR="00C50144" w:rsidRDefault="00C50144" w:rsidP="00C50144"/>
    <w:p w14:paraId="50693DA1" w14:textId="77777777" w:rsidR="00C50144" w:rsidRDefault="00C50144" w:rsidP="00C50144">
      <w:pPr>
        <w:pStyle w:val="Rubrik41"/>
      </w:pPr>
      <w:bookmarkStart w:id="1163" w:name="Insattning"/>
      <w:r>
        <w:t> Insattning</w:t>
      </w:r>
      <w:bookmarkEnd w:id="116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34F8BF68" w14:textId="77777777" w:rsidTr="009C6F5A">
        <w:tc>
          <w:tcPr>
            <w:tcW w:w="9287" w:type="dxa"/>
            <w:gridSpan w:val="5"/>
          </w:tcPr>
          <w:p w14:paraId="3187774E" w14:textId="77777777" w:rsidR="00EE6F6D" w:rsidRDefault="00EE6F6D" w:rsidP="009C6F5A">
            <w:r>
              <w:rPr>
                <w:i/>
              </w:rPr>
              <w:t>Elementet är en extension av:</w:t>
            </w:r>
            <w:hyperlink w:anchor="Insattningsunderlag">
              <w:r>
                <w:rPr>
                  <w:rStyle w:val="Hyperlnk"/>
                </w:rPr>
                <w:t>Insattningsunderlag</w:t>
              </w:r>
            </w:hyperlink>
          </w:p>
        </w:tc>
      </w:tr>
      <w:tr w:rsidR="00EE6F6D" w:rsidRPr="0038015E" w14:paraId="3F760DD2" w14:textId="77777777" w:rsidTr="009C6F5A">
        <w:tc>
          <w:tcPr>
            <w:tcW w:w="1858" w:type="dxa"/>
            <w:shd w:val="clear" w:color="auto" w:fill="4F81BD" w:themeFill="accent1"/>
          </w:tcPr>
          <w:p w14:paraId="45D3CAFA"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691EBC9F"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5B371DDD"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6C819C05"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434B6BDE" w14:textId="77777777" w:rsidR="00EE6F6D" w:rsidRDefault="00EE6F6D" w:rsidP="009C6F5A">
            <w:pPr>
              <w:rPr>
                <w:b/>
                <w:bCs/>
                <w:color w:val="FFFFFF" w:themeColor="background1"/>
              </w:rPr>
            </w:pPr>
            <w:r>
              <w:rPr>
                <w:b/>
                <w:bCs/>
                <w:color w:val="FFFFFF" w:themeColor="background1"/>
              </w:rPr>
              <w:t>Fältlängder</w:t>
            </w:r>
          </w:p>
        </w:tc>
      </w:tr>
      <w:tr w:rsidR="00EE6F6D" w14:paraId="59EAFB1F" w14:textId="77777777" w:rsidTr="009C6F5A">
        <w:tc>
          <w:tcPr>
            <w:tcW w:w="1858" w:type="dxa"/>
          </w:tcPr>
          <w:p w14:paraId="2EFD19E4" w14:textId="77777777" w:rsidR="00EE6F6D" w:rsidRDefault="00EE6F6D" w:rsidP="009C6F5A">
            <w:r>
              <w:t>vardpersonal</w:t>
            </w:r>
          </w:p>
        </w:tc>
        <w:tc>
          <w:tcPr>
            <w:tcW w:w="1858" w:type="dxa"/>
          </w:tcPr>
          <w:p w14:paraId="3ED7092F" w14:textId="77777777" w:rsidR="00EE6F6D" w:rsidRDefault="001B1B9B" w:rsidP="009C6F5A">
            <w:hyperlink w:anchor="VardpersonalInformation">
              <w:r w:rsidR="00EE6F6D">
                <w:rPr>
                  <w:rStyle w:val="Hyperlnk"/>
                </w:rPr>
                <w:t>VardpersonalInformation</w:t>
              </w:r>
            </w:hyperlink>
          </w:p>
        </w:tc>
        <w:tc>
          <w:tcPr>
            <w:tcW w:w="820" w:type="dxa"/>
          </w:tcPr>
          <w:p w14:paraId="5A88233E" w14:textId="77777777" w:rsidR="00EE6F6D" w:rsidRDefault="00EE6F6D" w:rsidP="009C6F5A">
            <w:r>
              <w:t>1..1</w:t>
            </w:r>
          </w:p>
        </w:tc>
        <w:tc>
          <w:tcPr>
            <w:tcW w:w="3402" w:type="dxa"/>
          </w:tcPr>
          <w:p w14:paraId="33BCF331" w14:textId="77777777" w:rsidR="00EE6F6D" w:rsidRDefault="00EE6F6D" w:rsidP="009C6F5A">
            <w:r>
              <w:t>Information om registrerande och ordinerande vårdpersonal.</w:t>
            </w:r>
          </w:p>
        </w:tc>
        <w:tc>
          <w:tcPr>
            <w:tcW w:w="1349" w:type="dxa"/>
          </w:tcPr>
          <w:p w14:paraId="72CA6754" w14:textId="77777777" w:rsidR="00EE6F6D" w:rsidRDefault="00EE6F6D" w:rsidP="009C6F5A"/>
        </w:tc>
      </w:tr>
    </w:tbl>
    <w:p w14:paraId="40D63285" w14:textId="77777777" w:rsidR="00C50144" w:rsidRDefault="00C50144" w:rsidP="00C50144"/>
    <w:p w14:paraId="745CE929" w14:textId="77777777" w:rsidR="00C50144" w:rsidRDefault="00C50144" w:rsidP="00C50144">
      <w:pPr>
        <w:pStyle w:val="Rubrik41"/>
      </w:pPr>
      <w:bookmarkStart w:id="1164" w:name="Utsattningsinformation"/>
      <w:r>
        <w:t> Utsattningsinformation</w:t>
      </w:r>
      <w:bookmarkEnd w:id="116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2E9B886A" w14:textId="77777777" w:rsidTr="009C6F5A">
        <w:tc>
          <w:tcPr>
            <w:tcW w:w="1858" w:type="dxa"/>
            <w:shd w:val="clear" w:color="auto" w:fill="4F81BD" w:themeFill="accent1"/>
          </w:tcPr>
          <w:p w14:paraId="58F77212"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27E00E6F"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59966F65"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7B3C62EF"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56AC6495" w14:textId="77777777" w:rsidR="00EE6F6D" w:rsidRDefault="00EE6F6D" w:rsidP="009C6F5A">
            <w:pPr>
              <w:rPr>
                <w:b/>
                <w:bCs/>
                <w:color w:val="FFFFFF" w:themeColor="background1"/>
              </w:rPr>
            </w:pPr>
            <w:r>
              <w:rPr>
                <w:b/>
                <w:bCs/>
                <w:color w:val="FFFFFF" w:themeColor="background1"/>
              </w:rPr>
              <w:t>Fältlängder</w:t>
            </w:r>
          </w:p>
        </w:tc>
      </w:tr>
      <w:tr w:rsidR="00EE6F6D" w14:paraId="116CC6C0" w14:textId="77777777" w:rsidTr="009C6F5A">
        <w:tc>
          <w:tcPr>
            <w:tcW w:w="1858" w:type="dxa"/>
          </w:tcPr>
          <w:p w14:paraId="1FCD0DA5" w14:textId="77777777" w:rsidR="00EE6F6D" w:rsidRDefault="00EE6F6D" w:rsidP="009C6F5A">
            <w:r>
              <w:t>utsattning</w:t>
            </w:r>
          </w:p>
        </w:tc>
        <w:tc>
          <w:tcPr>
            <w:tcW w:w="1858" w:type="dxa"/>
          </w:tcPr>
          <w:p w14:paraId="18914331" w14:textId="77777777" w:rsidR="00EE6F6D" w:rsidRDefault="001B1B9B" w:rsidP="009C6F5A">
            <w:hyperlink w:anchor="Utsattningsunderlag">
              <w:r w:rsidR="00EE6F6D">
                <w:rPr>
                  <w:rStyle w:val="Hyperlnk"/>
                </w:rPr>
                <w:t>Utsattningsunderlag</w:t>
              </w:r>
            </w:hyperlink>
          </w:p>
        </w:tc>
        <w:tc>
          <w:tcPr>
            <w:tcW w:w="820" w:type="dxa"/>
          </w:tcPr>
          <w:p w14:paraId="17CB76E2" w14:textId="77777777" w:rsidR="00EE6F6D" w:rsidRDefault="00EE6F6D" w:rsidP="009C6F5A">
            <w:r>
              <w:t>1..1</w:t>
            </w:r>
          </w:p>
        </w:tc>
        <w:tc>
          <w:tcPr>
            <w:tcW w:w="3402" w:type="dxa"/>
          </w:tcPr>
          <w:p w14:paraId="739C8BE6" w14:textId="77777777" w:rsidR="00EE6F6D" w:rsidRDefault="00EE6F6D" w:rsidP="009C6F5A">
            <w:r>
              <w:t>Utsättning av ordination.</w:t>
            </w:r>
          </w:p>
        </w:tc>
        <w:tc>
          <w:tcPr>
            <w:tcW w:w="1349" w:type="dxa"/>
          </w:tcPr>
          <w:p w14:paraId="57AFE18D" w14:textId="77777777" w:rsidR="00EE6F6D" w:rsidRDefault="00EE6F6D" w:rsidP="009C6F5A"/>
        </w:tc>
      </w:tr>
      <w:tr w:rsidR="00EE6F6D" w14:paraId="51312015" w14:textId="77777777" w:rsidTr="009C6F5A">
        <w:tc>
          <w:tcPr>
            <w:tcW w:w="1858" w:type="dxa"/>
          </w:tcPr>
          <w:p w14:paraId="15117624" w14:textId="77777777" w:rsidR="00EE6F6D" w:rsidRDefault="00EE6F6D" w:rsidP="009C6F5A">
            <w:r>
              <w:t>forskrivningsinformation</w:t>
            </w:r>
          </w:p>
        </w:tc>
        <w:tc>
          <w:tcPr>
            <w:tcW w:w="1858" w:type="dxa"/>
          </w:tcPr>
          <w:p w14:paraId="59EDF401" w14:textId="77777777" w:rsidR="00EE6F6D" w:rsidRDefault="001B1B9B" w:rsidP="009C6F5A">
            <w:hyperlink w:anchor="Forskrivningsinformation">
              <w:r w:rsidR="00EE6F6D">
                <w:rPr>
                  <w:rStyle w:val="Hyperlnk"/>
                </w:rPr>
                <w:t>Forskrivningsinformation</w:t>
              </w:r>
            </w:hyperlink>
          </w:p>
        </w:tc>
        <w:tc>
          <w:tcPr>
            <w:tcW w:w="820" w:type="dxa"/>
          </w:tcPr>
          <w:p w14:paraId="18B6BBA8" w14:textId="77777777" w:rsidR="00EE6F6D" w:rsidRDefault="00EE6F6D" w:rsidP="009C6F5A">
            <w:r>
              <w:t>0..1</w:t>
            </w:r>
          </w:p>
        </w:tc>
        <w:tc>
          <w:tcPr>
            <w:tcW w:w="3402" w:type="dxa"/>
          </w:tcPr>
          <w:p w14:paraId="3549E816" w14:textId="77777777" w:rsidR="00EE6F6D" w:rsidRDefault="00EE6F6D" w:rsidP="009C6F5A">
            <w:r>
              <w:t>Information som krävs för att sätta ut eller makulera förskrivning.</w:t>
            </w:r>
          </w:p>
        </w:tc>
        <w:tc>
          <w:tcPr>
            <w:tcW w:w="1349" w:type="dxa"/>
          </w:tcPr>
          <w:p w14:paraId="6F59557A" w14:textId="77777777" w:rsidR="00EE6F6D" w:rsidRDefault="00EE6F6D" w:rsidP="009C6F5A"/>
        </w:tc>
      </w:tr>
    </w:tbl>
    <w:p w14:paraId="33752D9B" w14:textId="77777777" w:rsidR="00C50144" w:rsidRDefault="00C50144" w:rsidP="00C50144"/>
    <w:p w14:paraId="31635BC4" w14:textId="77777777" w:rsidR="00C50144" w:rsidRDefault="00C50144" w:rsidP="00C50144">
      <w:pPr>
        <w:pStyle w:val="Rubrik41"/>
      </w:pPr>
      <w:bookmarkStart w:id="1165" w:name="UtsattningsinformationConfirm"/>
      <w:r>
        <w:t> UtsattningsinformationConfirm</w:t>
      </w:r>
      <w:bookmarkEnd w:id="116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30461E3A" w14:textId="77777777" w:rsidTr="009C6F5A">
        <w:tc>
          <w:tcPr>
            <w:tcW w:w="1858" w:type="dxa"/>
            <w:shd w:val="clear" w:color="auto" w:fill="4F81BD" w:themeFill="accent1"/>
          </w:tcPr>
          <w:p w14:paraId="5B07EEE0"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5A63FBBD"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48BD5EDF"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23ED695B"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65EF8174" w14:textId="77777777" w:rsidR="00EE6F6D" w:rsidRDefault="00EE6F6D" w:rsidP="009C6F5A">
            <w:pPr>
              <w:rPr>
                <w:b/>
                <w:bCs/>
                <w:color w:val="FFFFFF" w:themeColor="background1"/>
              </w:rPr>
            </w:pPr>
            <w:r>
              <w:rPr>
                <w:b/>
                <w:bCs/>
                <w:color w:val="FFFFFF" w:themeColor="background1"/>
              </w:rPr>
              <w:t>Fältlängder</w:t>
            </w:r>
          </w:p>
        </w:tc>
      </w:tr>
      <w:tr w:rsidR="00EE6F6D" w14:paraId="7D0AF391" w14:textId="77777777" w:rsidTr="009C6F5A">
        <w:tc>
          <w:tcPr>
            <w:tcW w:w="1858" w:type="dxa"/>
          </w:tcPr>
          <w:p w14:paraId="0D025DCE" w14:textId="77777777" w:rsidR="00EE6F6D" w:rsidRDefault="00EE6F6D" w:rsidP="009C6F5A">
            <w:r>
              <w:t>utsattning</w:t>
            </w:r>
          </w:p>
        </w:tc>
        <w:tc>
          <w:tcPr>
            <w:tcW w:w="1858" w:type="dxa"/>
          </w:tcPr>
          <w:p w14:paraId="2ED56D4C" w14:textId="77777777" w:rsidR="00EE6F6D" w:rsidRDefault="001B1B9B" w:rsidP="009C6F5A">
            <w:hyperlink w:anchor="UtsattningsunderlagConfirm">
              <w:r w:rsidR="00EE6F6D">
                <w:rPr>
                  <w:rStyle w:val="Hyperlnk"/>
                </w:rPr>
                <w:t>UtsattningsunderlagConfirm</w:t>
              </w:r>
            </w:hyperlink>
          </w:p>
        </w:tc>
        <w:tc>
          <w:tcPr>
            <w:tcW w:w="820" w:type="dxa"/>
          </w:tcPr>
          <w:p w14:paraId="4CCEBEB2" w14:textId="77777777" w:rsidR="00EE6F6D" w:rsidRDefault="00EE6F6D" w:rsidP="009C6F5A">
            <w:r>
              <w:t>1..1</w:t>
            </w:r>
          </w:p>
        </w:tc>
        <w:tc>
          <w:tcPr>
            <w:tcW w:w="3402" w:type="dxa"/>
          </w:tcPr>
          <w:p w14:paraId="32769472" w14:textId="77777777" w:rsidR="00EE6F6D" w:rsidRDefault="00EE6F6D" w:rsidP="009C6F5A">
            <w:r>
              <w:t>Utsättning av ordination.</w:t>
            </w:r>
          </w:p>
        </w:tc>
        <w:tc>
          <w:tcPr>
            <w:tcW w:w="1349" w:type="dxa"/>
          </w:tcPr>
          <w:p w14:paraId="0A29B4D5" w14:textId="77777777" w:rsidR="00EE6F6D" w:rsidRDefault="00EE6F6D" w:rsidP="009C6F5A"/>
        </w:tc>
      </w:tr>
      <w:tr w:rsidR="00EE6F6D" w14:paraId="3F762020" w14:textId="77777777" w:rsidTr="009C6F5A">
        <w:tc>
          <w:tcPr>
            <w:tcW w:w="1858" w:type="dxa"/>
          </w:tcPr>
          <w:p w14:paraId="282EF79D" w14:textId="77777777" w:rsidR="00EE6F6D" w:rsidRDefault="00EE6F6D" w:rsidP="009C6F5A">
            <w:r>
              <w:t>forskrivningsinformation</w:t>
            </w:r>
          </w:p>
        </w:tc>
        <w:tc>
          <w:tcPr>
            <w:tcW w:w="1858" w:type="dxa"/>
          </w:tcPr>
          <w:p w14:paraId="2CDE1821" w14:textId="77777777" w:rsidR="00EE6F6D" w:rsidRDefault="001B1B9B" w:rsidP="009C6F5A">
            <w:hyperlink w:anchor="Forskrivningsinformation">
              <w:r w:rsidR="00EE6F6D">
                <w:rPr>
                  <w:rStyle w:val="Hyperlnk"/>
                </w:rPr>
                <w:t>Forskrivningsinformation</w:t>
              </w:r>
            </w:hyperlink>
          </w:p>
        </w:tc>
        <w:tc>
          <w:tcPr>
            <w:tcW w:w="820" w:type="dxa"/>
          </w:tcPr>
          <w:p w14:paraId="5F507883" w14:textId="77777777" w:rsidR="00EE6F6D" w:rsidRDefault="00EE6F6D" w:rsidP="009C6F5A">
            <w:r>
              <w:t>0..1</w:t>
            </w:r>
          </w:p>
        </w:tc>
        <w:tc>
          <w:tcPr>
            <w:tcW w:w="3402" w:type="dxa"/>
          </w:tcPr>
          <w:p w14:paraId="2D2C2138" w14:textId="77777777" w:rsidR="00EE6F6D" w:rsidRDefault="00EE6F6D" w:rsidP="009C6F5A">
            <w:r>
              <w:t>Information som krävs för att sätta ut eller makulera förskrivning.</w:t>
            </w:r>
          </w:p>
        </w:tc>
        <w:tc>
          <w:tcPr>
            <w:tcW w:w="1349" w:type="dxa"/>
          </w:tcPr>
          <w:p w14:paraId="11031CD7" w14:textId="77777777" w:rsidR="00EE6F6D" w:rsidRDefault="00EE6F6D" w:rsidP="009C6F5A"/>
        </w:tc>
      </w:tr>
    </w:tbl>
    <w:p w14:paraId="6E310252" w14:textId="77777777" w:rsidR="00C50144" w:rsidRDefault="00C50144" w:rsidP="00C50144"/>
    <w:p w14:paraId="6932F8E6" w14:textId="77777777" w:rsidR="00C50144" w:rsidRDefault="00C50144" w:rsidP="00C50144">
      <w:pPr>
        <w:pStyle w:val="Rubrik41"/>
      </w:pPr>
      <w:bookmarkStart w:id="1166" w:name="Forskrivningsinformation"/>
      <w:r>
        <w:t> Forskrivningsinformation</w:t>
      </w:r>
      <w:bookmarkEnd w:id="116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1A225128" w14:textId="77777777" w:rsidTr="009C6F5A">
        <w:tc>
          <w:tcPr>
            <w:tcW w:w="1858" w:type="dxa"/>
            <w:shd w:val="clear" w:color="auto" w:fill="4F81BD" w:themeFill="accent1"/>
          </w:tcPr>
          <w:p w14:paraId="5FAEC3EF"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4E9FA1E2"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5D1230D1"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1DE7BA57"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5DE44B1C" w14:textId="77777777" w:rsidR="00EE6F6D" w:rsidRDefault="00EE6F6D" w:rsidP="009C6F5A">
            <w:pPr>
              <w:rPr>
                <w:b/>
                <w:bCs/>
                <w:color w:val="FFFFFF" w:themeColor="background1"/>
              </w:rPr>
            </w:pPr>
            <w:r>
              <w:rPr>
                <w:b/>
                <w:bCs/>
                <w:color w:val="FFFFFF" w:themeColor="background1"/>
              </w:rPr>
              <w:t>Fältlängder</w:t>
            </w:r>
          </w:p>
        </w:tc>
      </w:tr>
      <w:tr w:rsidR="00EE6F6D" w:rsidRPr="0038015E" w14:paraId="04ED9445" w14:textId="77777777" w:rsidTr="009C6F5A">
        <w:tc>
          <w:tcPr>
            <w:tcW w:w="9287" w:type="dxa"/>
            <w:gridSpan w:val="5"/>
          </w:tcPr>
          <w:p w14:paraId="31903928" w14:textId="77777777" w:rsidR="00EE6F6D" w:rsidRDefault="00EE6F6D" w:rsidP="009C6F5A">
            <w:r>
              <w:rPr>
                <w:i/>
              </w:rPr>
              <w:t>Skicka in ett av följande element:</w:t>
            </w:r>
          </w:p>
        </w:tc>
      </w:tr>
      <w:tr w:rsidR="00EE6F6D" w14:paraId="0BB314BD" w14:textId="77777777" w:rsidTr="009C6F5A">
        <w:tc>
          <w:tcPr>
            <w:tcW w:w="1858" w:type="dxa"/>
          </w:tcPr>
          <w:p w14:paraId="295DBB4A" w14:textId="77777777" w:rsidR="00EE6F6D" w:rsidRDefault="00EE6F6D" w:rsidP="009C6F5A">
            <w:r>
              <w:t>makulering</w:t>
            </w:r>
          </w:p>
        </w:tc>
        <w:tc>
          <w:tcPr>
            <w:tcW w:w="1858" w:type="dxa"/>
          </w:tcPr>
          <w:p w14:paraId="0BE6BD68" w14:textId="77777777" w:rsidR="00EE6F6D" w:rsidRDefault="001B1B9B" w:rsidP="009C6F5A">
            <w:hyperlink w:anchor="Forskrivningsmakuleringsunderlag">
              <w:r w:rsidR="00EE6F6D">
                <w:rPr>
                  <w:rStyle w:val="Hyperlnk"/>
                </w:rPr>
                <w:t>Forskrivningsmaku</w:t>
              </w:r>
              <w:r w:rsidR="00EE6F6D">
                <w:rPr>
                  <w:rStyle w:val="Hyperlnk"/>
                </w:rPr>
                <w:lastRenderedPageBreak/>
                <w:t>leringsunderlag</w:t>
              </w:r>
            </w:hyperlink>
          </w:p>
        </w:tc>
        <w:tc>
          <w:tcPr>
            <w:tcW w:w="820" w:type="dxa"/>
          </w:tcPr>
          <w:p w14:paraId="2DFD091D" w14:textId="77777777" w:rsidR="00EE6F6D" w:rsidRDefault="00EE6F6D" w:rsidP="009C6F5A">
            <w:r>
              <w:lastRenderedPageBreak/>
              <w:t>1..1</w:t>
            </w:r>
          </w:p>
        </w:tc>
        <w:tc>
          <w:tcPr>
            <w:tcW w:w="3402" w:type="dxa"/>
          </w:tcPr>
          <w:p w14:paraId="5F535834" w14:textId="77777777" w:rsidR="00EE6F6D" w:rsidRDefault="00EE6F6D" w:rsidP="009C6F5A">
            <w:r>
              <w:t xml:space="preserve">Del av val. Makuleringsunderlag av </w:t>
            </w:r>
            <w:r>
              <w:lastRenderedPageBreak/>
              <w:t>förskrivning för icke dospatient.</w:t>
            </w:r>
          </w:p>
        </w:tc>
        <w:tc>
          <w:tcPr>
            <w:tcW w:w="1349" w:type="dxa"/>
          </w:tcPr>
          <w:p w14:paraId="1B6BA559" w14:textId="77777777" w:rsidR="00EE6F6D" w:rsidRDefault="00EE6F6D" w:rsidP="009C6F5A"/>
        </w:tc>
      </w:tr>
      <w:tr w:rsidR="00EE6F6D" w14:paraId="5AF8BC1B" w14:textId="77777777" w:rsidTr="009C6F5A">
        <w:tc>
          <w:tcPr>
            <w:tcW w:w="1858" w:type="dxa"/>
          </w:tcPr>
          <w:p w14:paraId="702F3C1F" w14:textId="77777777" w:rsidR="00EE6F6D" w:rsidRDefault="00EE6F6D" w:rsidP="009C6F5A">
            <w:r>
              <w:lastRenderedPageBreak/>
              <w:t>utsattning</w:t>
            </w:r>
          </w:p>
        </w:tc>
        <w:tc>
          <w:tcPr>
            <w:tcW w:w="1858" w:type="dxa"/>
          </w:tcPr>
          <w:p w14:paraId="5F226A92" w14:textId="77777777" w:rsidR="00EE6F6D" w:rsidRDefault="001B1B9B" w:rsidP="009C6F5A">
            <w:hyperlink w:anchor="Forskrivningsutsattningsunderlag">
              <w:r w:rsidR="00EE6F6D">
                <w:rPr>
                  <w:rStyle w:val="Hyperlnk"/>
                </w:rPr>
                <w:t>Forskrivningsutsattningsunderlag</w:t>
              </w:r>
            </w:hyperlink>
          </w:p>
        </w:tc>
        <w:tc>
          <w:tcPr>
            <w:tcW w:w="820" w:type="dxa"/>
          </w:tcPr>
          <w:p w14:paraId="465F3FE0" w14:textId="77777777" w:rsidR="00EE6F6D" w:rsidRDefault="00EE6F6D" w:rsidP="009C6F5A">
            <w:r>
              <w:t>1..1</w:t>
            </w:r>
          </w:p>
        </w:tc>
        <w:tc>
          <w:tcPr>
            <w:tcW w:w="3402" w:type="dxa"/>
          </w:tcPr>
          <w:p w14:paraId="4F22503D" w14:textId="77777777" w:rsidR="00EE6F6D" w:rsidRDefault="00EE6F6D" w:rsidP="009C6F5A">
            <w:r>
              <w:t>Del av val. Utsättningsunderlag av förskrivning för dospatient.</w:t>
            </w:r>
          </w:p>
        </w:tc>
        <w:tc>
          <w:tcPr>
            <w:tcW w:w="1349" w:type="dxa"/>
          </w:tcPr>
          <w:p w14:paraId="726D0228" w14:textId="77777777" w:rsidR="00EE6F6D" w:rsidRDefault="00EE6F6D" w:rsidP="009C6F5A"/>
        </w:tc>
      </w:tr>
    </w:tbl>
    <w:p w14:paraId="33F260C7" w14:textId="77777777" w:rsidR="00C50144" w:rsidRDefault="00C50144" w:rsidP="00C50144"/>
    <w:p w14:paraId="74778250" w14:textId="77777777" w:rsidR="00C50144" w:rsidRDefault="00C50144" w:rsidP="00C50144">
      <w:pPr>
        <w:pStyle w:val="Rubrik41"/>
      </w:pPr>
      <w:bookmarkStart w:id="1167" w:name="Utsattningsunderlag"/>
      <w:r>
        <w:t> Utsattningsunderlag</w:t>
      </w:r>
      <w:bookmarkEnd w:id="116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26EBCA4B" w14:textId="77777777" w:rsidTr="009C6F5A">
        <w:tc>
          <w:tcPr>
            <w:tcW w:w="9287" w:type="dxa"/>
            <w:gridSpan w:val="5"/>
          </w:tcPr>
          <w:p w14:paraId="1B1F9D8C" w14:textId="77777777" w:rsidR="00EE6F6D" w:rsidRDefault="00EE6F6D" w:rsidP="009C6F5A">
            <w:r>
              <w:rPr>
                <w:i/>
              </w:rPr>
              <w:t>Elementet är en extension av:</w:t>
            </w:r>
            <w:hyperlink w:anchor="UtsattningsunderlagBas">
              <w:r>
                <w:rPr>
                  <w:rStyle w:val="Hyperlnk"/>
                </w:rPr>
                <w:t>UtsattningsunderlagBas</w:t>
              </w:r>
            </w:hyperlink>
          </w:p>
        </w:tc>
      </w:tr>
      <w:tr w:rsidR="00EE6F6D" w:rsidRPr="0038015E" w14:paraId="68FDB6CB" w14:textId="77777777" w:rsidTr="009C6F5A">
        <w:tc>
          <w:tcPr>
            <w:tcW w:w="1858" w:type="dxa"/>
            <w:shd w:val="clear" w:color="auto" w:fill="4F81BD" w:themeFill="accent1"/>
          </w:tcPr>
          <w:p w14:paraId="3EBC6F32"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5E02A3BC"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26504395"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703D6E43"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7FBBF6F3" w14:textId="77777777" w:rsidR="00EE6F6D" w:rsidRDefault="00EE6F6D" w:rsidP="009C6F5A">
            <w:pPr>
              <w:rPr>
                <w:b/>
                <w:bCs/>
                <w:color w:val="FFFFFF" w:themeColor="background1"/>
              </w:rPr>
            </w:pPr>
            <w:r>
              <w:rPr>
                <w:b/>
                <w:bCs/>
                <w:color w:val="FFFFFF" w:themeColor="background1"/>
              </w:rPr>
              <w:t>Fältlängder</w:t>
            </w:r>
          </w:p>
        </w:tc>
      </w:tr>
      <w:tr w:rsidR="00EE6F6D" w14:paraId="0AF2149B" w14:textId="77777777" w:rsidTr="009C6F5A">
        <w:tc>
          <w:tcPr>
            <w:tcW w:w="1858" w:type="dxa"/>
          </w:tcPr>
          <w:p w14:paraId="685A86F3" w14:textId="77777777" w:rsidR="00EE6F6D" w:rsidRDefault="00EE6F6D" w:rsidP="009C6F5A">
            <w:r>
              <w:t>beslutstidpunkt</w:t>
            </w:r>
          </w:p>
        </w:tc>
        <w:tc>
          <w:tcPr>
            <w:tcW w:w="1858" w:type="dxa"/>
          </w:tcPr>
          <w:p w14:paraId="73F8061F" w14:textId="77777777" w:rsidR="00EE6F6D" w:rsidRDefault="00EE6F6D" w:rsidP="009C6F5A">
            <w:r>
              <w:t>dateTime</w:t>
            </w:r>
          </w:p>
        </w:tc>
        <w:tc>
          <w:tcPr>
            <w:tcW w:w="820" w:type="dxa"/>
          </w:tcPr>
          <w:p w14:paraId="0D0FB80B" w14:textId="77777777" w:rsidR="00EE6F6D" w:rsidRDefault="00EE6F6D" w:rsidP="009C6F5A">
            <w:r>
              <w:t>0..1</w:t>
            </w:r>
          </w:p>
        </w:tc>
        <w:tc>
          <w:tcPr>
            <w:tcW w:w="3402" w:type="dxa"/>
          </w:tcPr>
          <w:p w14:paraId="2F143D50" w14:textId="77777777" w:rsidR="00EE6F6D" w:rsidRDefault="00EE6F6D" w:rsidP="009C6F5A">
            <w:r>
              <w:t>Tidpunkt för uprättande av beslut.                                 Om ej angiven antas momentan tidpunkt. Skall ej anges i samband med verifiering.</w:t>
            </w:r>
          </w:p>
        </w:tc>
        <w:tc>
          <w:tcPr>
            <w:tcW w:w="1349" w:type="dxa"/>
          </w:tcPr>
          <w:p w14:paraId="3680EC32" w14:textId="77777777" w:rsidR="00EE6F6D" w:rsidRDefault="00EE6F6D" w:rsidP="009C6F5A"/>
        </w:tc>
      </w:tr>
    </w:tbl>
    <w:p w14:paraId="24209958" w14:textId="77777777" w:rsidR="00C50144" w:rsidRDefault="00C50144" w:rsidP="00C50144"/>
    <w:p w14:paraId="11A778E6" w14:textId="77777777" w:rsidR="00C50144" w:rsidRDefault="00C50144" w:rsidP="00C50144">
      <w:pPr>
        <w:pStyle w:val="Rubrik41"/>
      </w:pPr>
      <w:bookmarkStart w:id="1168" w:name="UtsattningsunderlagConfirm"/>
      <w:r>
        <w:t> UtsattningsunderlagConfirm</w:t>
      </w:r>
      <w:bookmarkEnd w:id="116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6925B71A" w14:textId="77777777" w:rsidTr="009C6F5A">
        <w:tc>
          <w:tcPr>
            <w:tcW w:w="1858" w:type="dxa"/>
            <w:shd w:val="clear" w:color="auto" w:fill="4F81BD" w:themeFill="accent1"/>
          </w:tcPr>
          <w:p w14:paraId="27520D9B"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11E0C176"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766A90A6"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713C26C3"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2BA80DCA" w14:textId="77777777" w:rsidR="00EE6F6D" w:rsidRDefault="00EE6F6D" w:rsidP="009C6F5A">
            <w:pPr>
              <w:rPr>
                <w:b/>
                <w:bCs/>
                <w:color w:val="FFFFFF" w:themeColor="background1"/>
              </w:rPr>
            </w:pPr>
            <w:r>
              <w:rPr>
                <w:b/>
                <w:bCs/>
                <w:color w:val="FFFFFF" w:themeColor="background1"/>
              </w:rPr>
              <w:t>Fältlängder</w:t>
            </w:r>
          </w:p>
        </w:tc>
      </w:tr>
      <w:tr w:rsidR="00EE6F6D" w14:paraId="6FFCB18A" w14:textId="77777777" w:rsidTr="009C6F5A">
        <w:tc>
          <w:tcPr>
            <w:tcW w:w="1858" w:type="dxa"/>
          </w:tcPr>
          <w:p w14:paraId="66EE4D8A" w14:textId="77777777" w:rsidR="00EE6F6D" w:rsidRDefault="00EE6F6D" w:rsidP="009C6F5A">
            <w:r>
              <w:t>utsattningskommentar</w:t>
            </w:r>
          </w:p>
        </w:tc>
        <w:tc>
          <w:tcPr>
            <w:tcW w:w="1858" w:type="dxa"/>
          </w:tcPr>
          <w:p w14:paraId="5F2192F4" w14:textId="77777777" w:rsidR="00EE6F6D" w:rsidRDefault="00EE6F6D" w:rsidP="009C6F5A">
            <w:r>
              <w:t>string</w:t>
            </w:r>
          </w:p>
        </w:tc>
        <w:tc>
          <w:tcPr>
            <w:tcW w:w="820" w:type="dxa"/>
          </w:tcPr>
          <w:p w14:paraId="260F8318" w14:textId="77777777" w:rsidR="00EE6F6D" w:rsidRDefault="00EE6F6D" w:rsidP="009C6F5A">
            <w:r>
              <w:t>1..1</w:t>
            </w:r>
          </w:p>
        </w:tc>
        <w:tc>
          <w:tcPr>
            <w:tcW w:w="3402" w:type="dxa"/>
          </w:tcPr>
          <w:p w14:paraId="3C24EB23" w14:textId="77777777" w:rsidR="00EE6F6D" w:rsidRDefault="00EE6F6D" w:rsidP="009C6F5A">
            <w:r>
              <w:t>Kommentar till utsättning.</w:t>
            </w:r>
          </w:p>
        </w:tc>
        <w:tc>
          <w:tcPr>
            <w:tcW w:w="1349" w:type="dxa"/>
          </w:tcPr>
          <w:p w14:paraId="6F5D7920" w14:textId="77777777" w:rsidR="00EE6F6D" w:rsidRDefault="00EE6F6D" w:rsidP="009C6F5A">
            <w:r>
              <w:t>1..254</w:t>
            </w:r>
          </w:p>
        </w:tc>
      </w:tr>
    </w:tbl>
    <w:p w14:paraId="3C624F12" w14:textId="77777777" w:rsidR="00C50144" w:rsidRDefault="00C50144" w:rsidP="00C50144"/>
    <w:p w14:paraId="22802EE5" w14:textId="77777777" w:rsidR="00C50144" w:rsidRDefault="00C50144" w:rsidP="00C50144">
      <w:pPr>
        <w:pStyle w:val="Rubrik41"/>
      </w:pPr>
      <w:bookmarkStart w:id="1169" w:name="UtsattningsunderlagBas"/>
      <w:r>
        <w:t> UtsattningsunderlagBas</w:t>
      </w:r>
      <w:bookmarkEnd w:id="116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1ADD8952" w14:textId="77777777" w:rsidTr="009C6F5A">
        <w:tc>
          <w:tcPr>
            <w:tcW w:w="1858" w:type="dxa"/>
            <w:shd w:val="clear" w:color="auto" w:fill="4F81BD" w:themeFill="accent1"/>
          </w:tcPr>
          <w:p w14:paraId="63809BC6"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57E4F6A3"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05D6A0C9"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15E30322"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40FBE719" w14:textId="77777777" w:rsidR="00EE6F6D" w:rsidRDefault="00EE6F6D" w:rsidP="009C6F5A">
            <w:pPr>
              <w:rPr>
                <w:b/>
                <w:bCs/>
                <w:color w:val="FFFFFF" w:themeColor="background1"/>
              </w:rPr>
            </w:pPr>
            <w:r>
              <w:rPr>
                <w:b/>
                <w:bCs/>
                <w:color w:val="FFFFFF" w:themeColor="background1"/>
              </w:rPr>
              <w:t>Fältlängder</w:t>
            </w:r>
          </w:p>
        </w:tc>
      </w:tr>
      <w:tr w:rsidR="00EE6F6D" w14:paraId="7E16B569" w14:textId="77777777" w:rsidTr="009C6F5A">
        <w:tc>
          <w:tcPr>
            <w:tcW w:w="1858" w:type="dxa"/>
          </w:tcPr>
          <w:p w14:paraId="3FE9BD18" w14:textId="77777777" w:rsidR="00EE6F6D" w:rsidRDefault="00EE6F6D" w:rsidP="009C6F5A">
            <w:r>
              <w:t>utsattningstidpunkt</w:t>
            </w:r>
          </w:p>
        </w:tc>
        <w:tc>
          <w:tcPr>
            <w:tcW w:w="1858" w:type="dxa"/>
          </w:tcPr>
          <w:p w14:paraId="0508254D" w14:textId="77777777" w:rsidR="00EE6F6D" w:rsidRDefault="00EE6F6D" w:rsidP="009C6F5A">
            <w:r>
              <w:t>dateTime</w:t>
            </w:r>
          </w:p>
        </w:tc>
        <w:tc>
          <w:tcPr>
            <w:tcW w:w="820" w:type="dxa"/>
          </w:tcPr>
          <w:p w14:paraId="248BBDD0" w14:textId="77777777" w:rsidR="00EE6F6D" w:rsidRDefault="00EE6F6D" w:rsidP="009C6F5A">
            <w:r>
              <w:t>0..1</w:t>
            </w:r>
          </w:p>
        </w:tc>
        <w:tc>
          <w:tcPr>
            <w:tcW w:w="3402" w:type="dxa"/>
          </w:tcPr>
          <w:p w14:paraId="1FFD88F1" w14:textId="77777777" w:rsidR="00EE6F6D" w:rsidRDefault="00EE6F6D" w:rsidP="009C6F5A">
            <w:r>
              <w:t>Tidpunkt för ordinationsförändring.                         Om ej angiven antas momentan tidpunkt. Vid momentan utsättning av recept lämnas fältet tomt. Observera att vid framtida utsättning är receptet expedierbart även utsättningsdagen. Patienten får alltså läkemedlet även på utsättningsdagen om det gäller ett recept på ett dispenserat läkemedel.                         Skall ej anges i samband med verifiering.</w:t>
            </w:r>
          </w:p>
        </w:tc>
        <w:tc>
          <w:tcPr>
            <w:tcW w:w="1349" w:type="dxa"/>
          </w:tcPr>
          <w:p w14:paraId="5C7B37C0" w14:textId="77777777" w:rsidR="00EE6F6D" w:rsidRDefault="00EE6F6D" w:rsidP="009C6F5A"/>
        </w:tc>
      </w:tr>
      <w:tr w:rsidR="00EE6F6D" w14:paraId="1D1A884A" w14:textId="77777777" w:rsidTr="009C6F5A">
        <w:tc>
          <w:tcPr>
            <w:tcW w:w="1858" w:type="dxa"/>
          </w:tcPr>
          <w:p w14:paraId="483A763A" w14:textId="77777777" w:rsidR="00EE6F6D" w:rsidRDefault="00EE6F6D" w:rsidP="009C6F5A">
            <w:r>
              <w:t>utsattningskommentar</w:t>
            </w:r>
          </w:p>
        </w:tc>
        <w:tc>
          <w:tcPr>
            <w:tcW w:w="1858" w:type="dxa"/>
          </w:tcPr>
          <w:p w14:paraId="05D67D4B" w14:textId="77777777" w:rsidR="00EE6F6D" w:rsidRDefault="00EE6F6D" w:rsidP="009C6F5A">
            <w:r>
              <w:t>string</w:t>
            </w:r>
          </w:p>
        </w:tc>
        <w:tc>
          <w:tcPr>
            <w:tcW w:w="820" w:type="dxa"/>
          </w:tcPr>
          <w:p w14:paraId="10916125" w14:textId="77777777" w:rsidR="00EE6F6D" w:rsidRDefault="00EE6F6D" w:rsidP="009C6F5A">
            <w:r>
              <w:t>1..1</w:t>
            </w:r>
          </w:p>
        </w:tc>
        <w:tc>
          <w:tcPr>
            <w:tcW w:w="3402" w:type="dxa"/>
          </w:tcPr>
          <w:p w14:paraId="34487314" w14:textId="77777777" w:rsidR="00EE6F6D" w:rsidRDefault="00EE6F6D" w:rsidP="009C6F5A">
            <w:r>
              <w:t>Kommentar till utsättning.</w:t>
            </w:r>
          </w:p>
        </w:tc>
        <w:tc>
          <w:tcPr>
            <w:tcW w:w="1349" w:type="dxa"/>
          </w:tcPr>
          <w:p w14:paraId="5A73874D" w14:textId="77777777" w:rsidR="00EE6F6D" w:rsidRDefault="00EE6F6D" w:rsidP="009C6F5A">
            <w:r>
              <w:t>1..254</w:t>
            </w:r>
          </w:p>
        </w:tc>
      </w:tr>
    </w:tbl>
    <w:p w14:paraId="7129CE24" w14:textId="77777777" w:rsidR="00C50144" w:rsidRDefault="00C50144" w:rsidP="00C50144"/>
    <w:p w14:paraId="6BD62D44" w14:textId="77777777" w:rsidR="00C50144" w:rsidRDefault="00C50144" w:rsidP="00C50144">
      <w:pPr>
        <w:pStyle w:val="Rubrik41"/>
      </w:pPr>
      <w:bookmarkStart w:id="1170" w:name="Utsattning"/>
      <w:r>
        <w:t> Utsattning</w:t>
      </w:r>
      <w:bookmarkEnd w:id="117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2D324058" w14:textId="77777777" w:rsidTr="009C6F5A">
        <w:tc>
          <w:tcPr>
            <w:tcW w:w="9287" w:type="dxa"/>
            <w:gridSpan w:val="5"/>
          </w:tcPr>
          <w:p w14:paraId="68FC2C09" w14:textId="77777777" w:rsidR="00EE6F6D" w:rsidRDefault="00EE6F6D" w:rsidP="009C6F5A">
            <w:r>
              <w:rPr>
                <w:i/>
              </w:rPr>
              <w:t>Elementet är en extension av:</w:t>
            </w:r>
            <w:hyperlink w:anchor="Utsattningsunderlag">
              <w:r>
                <w:rPr>
                  <w:rStyle w:val="Hyperlnk"/>
                </w:rPr>
                <w:t>Utsattningsunderlag</w:t>
              </w:r>
            </w:hyperlink>
          </w:p>
        </w:tc>
      </w:tr>
      <w:tr w:rsidR="00EE6F6D" w:rsidRPr="0038015E" w14:paraId="3D7D55B5" w14:textId="77777777" w:rsidTr="009C6F5A">
        <w:tc>
          <w:tcPr>
            <w:tcW w:w="1858" w:type="dxa"/>
            <w:shd w:val="clear" w:color="auto" w:fill="4F81BD" w:themeFill="accent1"/>
          </w:tcPr>
          <w:p w14:paraId="7BDB3918"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242A58B6"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079A15DD"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3D45674C"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2A98A84D" w14:textId="77777777" w:rsidR="00EE6F6D" w:rsidRDefault="00EE6F6D" w:rsidP="009C6F5A">
            <w:pPr>
              <w:rPr>
                <w:b/>
                <w:bCs/>
                <w:color w:val="FFFFFF" w:themeColor="background1"/>
              </w:rPr>
            </w:pPr>
            <w:r>
              <w:rPr>
                <w:b/>
                <w:bCs/>
                <w:color w:val="FFFFFF" w:themeColor="background1"/>
              </w:rPr>
              <w:t>Fältlängder</w:t>
            </w:r>
          </w:p>
        </w:tc>
      </w:tr>
      <w:tr w:rsidR="00EE6F6D" w14:paraId="02D221FF" w14:textId="77777777" w:rsidTr="009C6F5A">
        <w:tc>
          <w:tcPr>
            <w:tcW w:w="1858" w:type="dxa"/>
          </w:tcPr>
          <w:p w14:paraId="0C4DE264" w14:textId="77777777" w:rsidR="00EE6F6D" w:rsidRDefault="00EE6F6D" w:rsidP="009C6F5A">
            <w:r>
              <w:t>vardpersonal</w:t>
            </w:r>
          </w:p>
        </w:tc>
        <w:tc>
          <w:tcPr>
            <w:tcW w:w="1858" w:type="dxa"/>
          </w:tcPr>
          <w:p w14:paraId="22F2BD71" w14:textId="77777777" w:rsidR="00EE6F6D" w:rsidRDefault="001B1B9B" w:rsidP="009C6F5A">
            <w:hyperlink w:anchor="VardpersonalInformation">
              <w:r w:rsidR="00EE6F6D">
                <w:rPr>
                  <w:rStyle w:val="Hyperlnk"/>
                </w:rPr>
                <w:t>VardpersonalInformation</w:t>
              </w:r>
            </w:hyperlink>
          </w:p>
        </w:tc>
        <w:tc>
          <w:tcPr>
            <w:tcW w:w="820" w:type="dxa"/>
          </w:tcPr>
          <w:p w14:paraId="555A6AD8" w14:textId="77777777" w:rsidR="00EE6F6D" w:rsidRDefault="00EE6F6D" w:rsidP="009C6F5A">
            <w:r>
              <w:t>1..1</w:t>
            </w:r>
          </w:p>
        </w:tc>
        <w:tc>
          <w:tcPr>
            <w:tcW w:w="3402" w:type="dxa"/>
          </w:tcPr>
          <w:p w14:paraId="08C1D5A9" w14:textId="77777777" w:rsidR="00EE6F6D" w:rsidRDefault="00EE6F6D" w:rsidP="009C6F5A">
            <w:r>
              <w:t>Information om registrerande och ordinerande vårdpersonal.</w:t>
            </w:r>
          </w:p>
        </w:tc>
        <w:tc>
          <w:tcPr>
            <w:tcW w:w="1349" w:type="dxa"/>
          </w:tcPr>
          <w:p w14:paraId="0F2E6B2C" w14:textId="77777777" w:rsidR="00EE6F6D" w:rsidRDefault="00EE6F6D" w:rsidP="009C6F5A"/>
        </w:tc>
      </w:tr>
    </w:tbl>
    <w:p w14:paraId="61299A09" w14:textId="77777777" w:rsidR="00C50144" w:rsidRDefault="00C50144" w:rsidP="00C50144"/>
    <w:p w14:paraId="1407361F" w14:textId="77777777" w:rsidR="00C50144" w:rsidRDefault="00C50144" w:rsidP="00C50144">
      <w:pPr>
        <w:pStyle w:val="Rubrik41"/>
      </w:pPr>
      <w:bookmarkStart w:id="1171" w:name="StoppaUttag"/>
      <w:r>
        <w:t> StoppaUttag</w:t>
      </w:r>
      <w:bookmarkEnd w:id="117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78C6E2D0" w14:textId="77777777" w:rsidTr="009C6F5A">
        <w:tc>
          <w:tcPr>
            <w:tcW w:w="1858" w:type="dxa"/>
            <w:shd w:val="clear" w:color="auto" w:fill="4F81BD" w:themeFill="accent1"/>
          </w:tcPr>
          <w:p w14:paraId="74FE542A"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5BEFCB56"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19589AA8"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7731CE88"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4CCD3DC1" w14:textId="77777777" w:rsidR="00EE6F6D" w:rsidRDefault="00EE6F6D" w:rsidP="009C6F5A">
            <w:pPr>
              <w:rPr>
                <w:b/>
                <w:bCs/>
                <w:color w:val="FFFFFF" w:themeColor="background1"/>
              </w:rPr>
            </w:pPr>
            <w:r>
              <w:rPr>
                <w:b/>
                <w:bCs/>
                <w:color w:val="FFFFFF" w:themeColor="background1"/>
              </w:rPr>
              <w:t>Fältlängder</w:t>
            </w:r>
          </w:p>
        </w:tc>
      </w:tr>
      <w:tr w:rsidR="00EE6F6D" w14:paraId="331E4E53" w14:textId="77777777" w:rsidTr="009C6F5A">
        <w:tc>
          <w:tcPr>
            <w:tcW w:w="1858" w:type="dxa"/>
          </w:tcPr>
          <w:p w14:paraId="00F82D44" w14:textId="77777777" w:rsidR="00EE6F6D" w:rsidRDefault="00EE6F6D" w:rsidP="009C6F5A">
            <w:r>
              <w:t>vardpersonal</w:t>
            </w:r>
          </w:p>
        </w:tc>
        <w:tc>
          <w:tcPr>
            <w:tcW w:w="1858" w:type="dxa"/>
          </w:tcPr>
          <w:p w14:paraId="4BED4C2A" w14:textId="77777777" w:rsidR="00EE6F6D" w:rsidRDefault="001B1B9B" w:rsidP="009C6F5A">
            <w:hyperlink w:anchor="VardpersonalInformation">
              <w:r w:rsidR="00EE6F6D">
                <w:rPr>
                  <w:rStyle w:val="Hyperlnk"/>
                </w:rPr>
                <w:t>VardpersonalInformation</w:t>
              </w:r>
            </w:hyperlink>
          </w:p>
        </w:tc>
        <w:tc>
          <w:tcPr>
            <w:tcW w:w="820" w:type="dxa"/>
          </w:tcPr>
          <w:p w14:paraId="698FC584" w14:textId="77777777" w:rsidR="00EE6F6D" w:rsidRDefault="00EE6F6D" w:rsidP="009C6F5A">
            <w:r>
              <w:t>1..1</w:t>
            </w:r>
          </w:p>
        </w:tc>
        <w:tc>
          <w:tcPr>
            <w:tcW w:w="3402" w:type="dxa"/>
          </w:tcPr>
          <w:p w14:paraId="4B995196" w14:textId="77777777" w:rsidR="00EE6F6D" w:rsidRDefault="00EE6F6D" w:rsidP="009C6F5A">
            <w:r>
              <w:t>Information om registrerande och ordinerande vårdpersonal.</w:t>
            </w:r>
          </w:p>
        </w:tc>
        <w:tc>
          <w:tcPr>
            <w:tcW w:w="1349" w:type="dxa"/>
          </w:tcPr>
          <w:p w14:paraId="53DBD244" w14:textId="77777777" w:rsidR="00EE6F6D" w:rsidRDefault="00EE6F6D" w:rsidP="009C6F5A"/>
        </w:tc>
      </w:tr>
      <w:tr w:rsidR="00EE6F6D" w14:paraId="16F6ED01" w14:textId="77777777" w:rsidTr="009C6F5A">
        <w:tc>
          <w:tcPr>
            <w:tcW w:w="1858" w:type="dxa"/>
          </w:tcPr>
          <w:p w14:paraId="2CAF94E7" w14:textId="77777777" w:rsidR="00EE6F6D" w:rsidRDefault="00EE6F6D" w:rsidP="009C6F5A">
            <w:r>
              <w:t>beslutstidpunkt</w:t>
            </w:r>
          </w:p>
        </w:tc>
        <w:tc>
          <w:tcPr>
            <w:tcW w:w="1858" w:type="dxa"/>
          </w:tcPr>
          <w:p w14:paraId="66F03815" w14:textId="77777777" w:rsidR="00EE6F6D" w:rsidRDefault="00EE6F6D" w:rsidP="009C6F5A">
            <w:r>
              <w:t>dateTime</w:t>
            </w:r>
          </w:p>
        </w:tc>
        <w:tc>
          <w:tcPr>
            <w:tcW w:w="820" w:type="dxa"/>
          </w:tcPr>
          <w:p w14:paraId="28A4797D" w14:textId="77777777" w:rsidR="00EE6F6D" w:rsidRDefault="00EE6F6D" w:rsidP="009C6F5A">
            <w:r>
              <w:t>0..1</w:t>
            </w:r>
          </w:p>
        </w:tc>
        <w:tc>
          <w:tcPr>
            <w:tcW w:w="3402" w:type="dxa"/>
          </w:tcPr>
          <w:p w14:paraId="48D56D8D" w14:textId="77777777" w:rsidR="00EE6F6D" w:rsidRDefault="00EE6F6D" w:rsidP="009C6F5A">
            <w:r>
              <w:t xml:space="preserve">Tidpunkt för upprättande av beslut.                         </w:t>
            </w:r>
            <w:r>
              <w:lastRenderedPageBreak/>
              <w:t>Kan vara insättning/utsättning/makulering beroende på typ av förändring.                         Om ej angiven antas momentan tidpunkt.</w:t>
            </w:r>
          </w:p>
        </w:tc>
        <w:tc>
          <w:tcPr>
            <w:tcW w:w="1349" w:type="dxa"/>
          </w:tcPr>
          <w:p w14:paraId="3ED89C74" w14:textId="77777777" w:rsidR="00EE6F6D" w:rsidRDefault="00EE6F6D" w:rsidP="009C6F5A"/>
        </w:tc>
      </w:tr>
      <w:tr w:rsidR="00EE6F6D" w14:paraId="34876AED" w14:textId="77777777" w:rsidTr="009C6F5A">
        <w:tc>
          <w:tcPr>
            <w:tcW w:w="1858" w:type="dxa"/>
          </w:tcPr>
          <w:p w14:paraId="19EEF131" w14:textId="77777777" w:rsidR="00EE6F6D" w:rsidRDefault="00EE6F6D" w:rsidP="009C6F5A">
            <w:r>
              <w:lastRenderedPageBreak/>
              <w:t>forandringstidpunkt</w:t>
            </w:r>
          </w:p>
        </w:tc>
        <w:tc>
          <w:tcPr>
            <w:tcW w:w="1858" w:type="dxa"/>
          </w:tcPr>
          <w:p w14:paraId="7EA7B69E" w14:textId="77777777" w:rsidR="00EE6F6D" w:rsidRDefault="00EE6F6D" w:rsidP="009C6F5A">
            <w:r>
              <w:t>dateTime</w:t>
            </w:r>
          </w:p>
        </w:tc>
        <w:tc>
          <w:tcPr>
            <w:tcW w:w="820" w:type="dxa"/>
          </w:tcPr>
          <w:p w14:paraId="0315D918" w14:textId="77777777" w:rsidR="00EE6F6D" w:rsidRDefault="00EE6F6D" w:rsidP="009C6F5A">
            <w:r>
              <w:t>0..1</w:t>
            </w:r>
          </w:p>
        </w:tc>
        <w:tc>
          <w:tcPr>
            <w:tcW w:w="3402" w:type="dxa"/>
          </w:tcPr>
          <w:p w14:paraId="78360D69" w14:textId="77777777" w:rsidR="00EE6F6D" w:rsidRDefault="00EE6F6D" w:rsidP="009C6F5A">
            <w:r>
              <w:t>Tidpunkt för ordinationsförändring.                         Kan vara insättningstidpunkt/utsättningstidpunkt/makuleringstidpunkt beroende på typ av förändring.                         Om ej angiven antas momentan tidpunkt.</w:t>
            </w:r>
          </w:p>
        </w:tc>
        <w:tc>
          <w:tcPr>
            <w:tcW w:w="1349" w:type="dxa"/>
          </w:tcPr>
          <w:p w14:paraId="4CAD6EFB" w14:textId="77777777" w:rsidR="00EE6F6D" w:rsidRDefault="00EE6F6D" w:rsidP="009C6F5A"/>
        </w:tc>
      </w:tr>
    </w:tbl>
    <w:p w14:paraId="0DB70CDB" w14:textId="77777777" w:rsidR="00C50144" w:rsidRDefault="00C50144" w:rsidP="00C50144"/>
    <w:p w14:paraId="4274EB73" w14:textId="77777777" w:rsidR="00C50144" w:rsidRDefault="00C50144" w:rsidP="00C50144">
      <w:pPr>
        <w:pStyle w:val="Rubrik41"/>
      </w:pPr>
      <w:bookmarkStart w:id="1172" w:name="Helforpackningsunderlag"/>
      <w:r>
        <w:t> Helforpackningsunderlag</w:t>
      </w:r>
      <w:bookmarkEnd w:id="117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rsidRPr="0038015E" w14:paraId="188FDC48" w14:textId="77777777" w:rsidTr="009C6F5A">
        <w:tc>
          <w:tcPr>
            <w:tcW w:w="1858" w:type="dxa"/>
            <w:shd w:val="clear" w:color="auto" w:fill="4F81BD" w:themeFill="accent1"/>
          </w:tcPr>
          <w:p w14:paraId="1F21B71E"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6B7ABA69"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5E4E370B"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79A28639"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6B0421C1" w14:textId="77777777" w:rsidR="00EE6F6D" w:rsidRDefault="00EE6F6D" w:rsidP="009C6F5A">
            <w:pPr>
              <w:rPr>
                <w:b/>
                <w:bCs/>
                <w:color w:val="FFFFFF" w:themeColor="background1"/>
              </w:rPr>
            </w:pPr>
            <w:r>
              <w:rPr>
                <w:b/>
                <w:bCs/>
                <w:color w:val="FFFFFF" w:themeColor="background1"/>
              </w:rPr>
              <w:t>Fältlängder</w:t>
            </w:r>
          </w:p>
        </w:tc>
      </w:tr>
      <w:tr w:rsidR="00EE6F6D" w14:paraId="62D34930" w14:textId="77777777" w:rsidTr="009C6F5A">
        <w:tc>
          <w:tcPr>
            <w:tcW w:w="1858" w:type="dxa"/>
          </w:tcPr>
          <w:p w14:paraId="620270AC" w14:textId="77777777" w:rsidR="00EE6F6D" w:rsidRDefault="00EE6F6D" w:rsidP="009C6F5A">
            <w:r>
              <w:t>antalForpackningar</w:t>
            </w:r>
          </w:p>
        </w:tc>
        <w:tc>
          <w:tcPr>
            <w:tcW w:w="1858" w:type="dxa"/>
          </w:tcPr>
          <w:p w14:paraId="12A9715F" w14:textId="77777777" w:rsidR="00EE6F6D" w:rsidRDefault="00EE6F6D" w:rsidP="009C6F5A">
            <w:r>
              <w:t>int</w:t>
            </w:r>
          </w:p>
        </w:tc>
        <w:tc>
          <w:tcPr>
            <w:tcW w:w="820" w:type="dxa"/>
          </w:tcPr>
          <w:p w14:paraId="096EF8CC" w14:textId="77777777" w:rsidR="00EE6F6D" w:rsidRDefault="00EE6F6D" w:rsidP="009C6F5A">
            <w:r>
              <w:t>0..1</w:t>
            </w:r>
          </w:p>
        </w:tc>
        <w:tc>
          <w:tcPr>
            <w:tcW w:w="3402" w:type="dxa"/>
          </w:tcPr>
          <w:p w14:paraId="014B4ED4" w14:textId="77777777" w:rsidR="00EE6F6D" w:rsidRDefault="00EE6F6D" w:rsidP="009C6F5A">
            <w:r>
              <w:t>Förskrivet antal förpackningar per uttag.</w:t>
            </w:r>
          </w:p>
        </w:tc>
        <w:tc>
          <w:tcPr>
            <w:tcW w:w="1349" w:type="dxa"/>
          </w:tcPr>
          <w:p w14:paraId="411BCEA4" w14:textId="77777777" w:rsidR="00EE6F6D" w:rsidRDefault="00EE6F6D" w:rsidP="009C6F5A"/>
        </w:tc>
      </w:tr>
      <w:tr w:rsidR="00EE6F6D" w14:paraId="0E2E5647" w14:textId="77777777" w:rsidTr="009C6F5A">
        <w:tc>
          <w:tcPr>
            <w:tcW w:w="1858" w:type="dxa"/>
          </w:tcPr>
          <w:p w14:paraId="5EAB930C" w14:textId="77777777" w:rsidR="00EE6F6D" w:rsidRDefault="00EE6F6D" w:rsidP="009C6F5A">
            <w:r>
              <w:t>antalUttag</w:t>
            </w:r>
          </w:p>
        </w:tc>
        <w:tc>
          <w:tcPr>
            <w:tcW w:w="1858" w:type="dxa"/>
          </w:tcPr>
          <w:p w14:paraId="773520AD" w14:textId="77777777" w:rsidR="00EE6F6D" w:rsidRDefault="00EE6F6D" w:rsidP="009C6F5A">
            <w:r>
              <w:t>int</w:t>
            </w:r>
          </w:p>
        </w:tc>
        <w:tc>
          <w:tcPr>
            <w:tcW w:w="820" w:type="dxa"/>
          </w:tcPr>
          <w:p w14:paraId="4C338D93" w14:textId="77777777" w:rsidR="00EE6F6D" w:rsidRDefault="00EE6F6D" w:rsidP="009C6F5A">
            <w:r>
              <w:t>0..1</w:t>
            </w:r>
          </w:p>
        </w:tc>
        <w:tc>
          <w:tcPr>
            <w:tcW w:w="3402" w:type="dxa"/>
          </w:tcPr>
          <w:p w14:paraId="70CB1C7D" w14:textId="77777777" w:rsidR="00EE6F6D" w:rsidRDefault="00EE6F6D" w:rsidP="009C6F5A">
            <w:r>
              <w:t>Förskrivet antal uttag.</w:t>
            </w:r>
          </w:p>
        </w:tc>
        <w:tc>
          <w:tcPr>
            <w:tcW w:w="1349" w:type="dxa"/>
          </w:tcPr>
          <w:p w14:paraId="3B10CA51" w14:textId="77777777" w:rsidR="00EE6F6D" w:rsidRDefault="00EE6F6D" w:rsidP="009C6F5A"/>
        </w:tc>
      </w:tr>
      <w:tr w:rsidR="00EE6F6D" w14:paraId="385B8EDB" w14:textId="77777777" w:rsidTr="009C6F5A">
        <w:tc>
          <w:tcPr>
            <w:tcW w:w="1858" w:type="dxa"/>
          </w:tcPr>
          <w:p w14:paraId="22B094E5" w14:textId="77777777" w:rsidR="00EE6F6D" w:rsidRDefault="00EE6F6D" w:rsidP="009C6F5A">
            <w:r>
              <w:t>forstaUttagFore</w:t>
            </w:r>
          </w:p>
        </w:tc>
        <w:tc>
          <w:tcPr>
            <w:tcW w:w="1858" w:type="dxa"/>
          </w:tcPr>
          <w:p w14:paraId="6B4CEA62" w14:textId="77777777" w:rsidR="00EE6F6D" w:rsidRDefault="00EE6F6D" w:rsidP="009C6F5A">
            <w:r>
              <w:t>dateTime</w:t>
            </w:r>
          </w:p>
        </w:tc>
        <w:tc>
          <w:tcPr>
            <w:tcW w:w="820" w:type="dxa"/>
          </w:tcPr>
          <w:p w14:paraId="00C89F9A" w14:textId="77777777" w:rsidR="00EE6F6D" w:rsidRDefault="00EE6F6D" w:rsidP="009C6F5A">
            <w:r>
              <w:t>0..1</w:t>
            </w:r>
          </w:p>
        </w:tc>
        <w:tc>
          <w:tcPr>
            <w:tcW w:w="3402" w:type="dxa"/>
          </w:tcPr>
          <w:p w14:paraId="2B9F7CEF" w14:textId="77777777" w:rsidR="00EE6F6D" w:rsidRDefault="00EE6F6D" w:rsidP="009C6F5A">
            <w:r>
              <w:t>Första uttag före.</w:t>
            </w:r>
          </w:p>
        </w:tc>
        <w:tc>
          <w:tcPr>
            <w:tcW w:w="1349" w:type="dxa"/>
          </w:tcPr>
          <w:p w14:paraId="2088BA30" w14:textId="77777777" w:rsidR="00EE6F6D" w:rsidRDefault="00EE6F6D" w:rsidP="009C6F5A"/>
        </w:tc>
      </w:tr>
      <w:tr w:rsidR="00EE6F6D" w14:paraId="5CA80221" w14:textId="77777777" w:rsidTr="009C6F5A">
        <w:tc>
          <w:tcPr>
            <w:tcW w:w="1858" w:type="dxa"/>
          </w:tcPr>
          <w:p w14:paraId="2B84275D" w14:textId="77777777" w:rsidR="00EE6F6D" w:rsidRDefault="00EE6F6D" w:rsidP="009C6F5A">
            <w:r>
              <w:t>intervallenhet</w:t>
            </w:r>
          </w:p>
        </w:tc>
        <w:tc>
          <w:tcPr>
            <w:tcW w:w="1858" w:type="dxa"/>
          </w:tcPr>
          <w:p w14:paraId="07E6D4B5" w14:textId="77777777" w:rsidR="00EE6F6D" w:rsidRDefault="00EE6F6D" w:rsidP="009C6F5A">
            <w:r>
              <w:t>string</w:t>
            </w:r>
          </w:p>
        </w:tc>
        <w:tc>
          <w:tcPr>
            <w:tcW w:w="820" w:type="dxa"/>
          </w:tcPr>
          <w:p w14:paraId="3D7AE6E4" w14:textId="77777777" w:rsidR="00EE6F6D" w:rsidRDefault="00EE6F6D" w:rsidP="009C6F5A">
            <w:r>
              <w:t>0..1</w:t>
            </w:r>
          </w:p>
        </w:tc>
        <w:tc>
          <w:tcPr>
            <w:tcW w:w="3402" w:type="dxa"/>
          </w:tcPr>
          <w:p w14:paraId="2EF88914" w14:textId="77777777" w:rsidR="00EE6F6D" w:rsidRDefault="00EE6F6D" w:rsidP="009C6F5A">
            <w:r>
              <w:t>Intervallenhet. Obligatorisk om utlamningsintervall anges.                 Giltiga värden är Mn, V eller Dg (kort för Månader, Veckor, Dagar).</w:t>
            </w:r>
          </w:p>
        </w:tc>
        <w:tc>
          <w:tcPr>
            <w:tcW w:w="1349" w:type="dxa"/>
          </w:tcPr>
          <w:p w14:paraId="0FAF8C5A" w14:textId="77777777" w:rsidR="00EE6F6D" w:rsidRDefault="00EE6F6D" w:rsidP="009C6F5A">
            <w:r>
              <w:t>1..2</w:t>
            </w:r>
          </w:p>
        </w:tc>
      </w:tr>
      <w:tr w:rsidR="00EE6F6D" w14:paraId="381F63D9" w14:textId="77777777" w:rsidTr="009C6F5A">
        <w:tc>
          <w:tcPr>
            <w:tcW w:w="1858" w:type="dxa"/>
          </w:tcPr>
          <w:p w14:paraId="346696FD" w14:textId="77777777" w:rsidR="00EE6F6D" w:rsidRDefault="00EE6F6D" w:rsidP="009C6F5A">
            <w:r>
              <w:t>leveransmeddelande</w:t>
            </w:r>
          </w:p>
        </w:tc>
        <w:tc>
          <w:tcPr>
            <w:tcW w:w="1858" w:type="dxa"/>
          </w:tcPr>
          <w:p w14:paraId="5EBB2A12" w14:textId="77777777" w:rsidR="00EE6F6D" w:rsidRDefault="00EE6F6D" w:rsidP="009C6F5A">
            <w:r>
              <w:t>string</w:t>
            </w:r>
          </w:p>
        </w:tc>
        <w:tc>
          <w:tcPr>
            <w:tcW w:w="820" w:type="dxa"/>
          </w:tcPr>
          <w:p w14:paraId="4D49DD4A" w14:textId="77777777" w:rsidR="00EE6F6D" w:rsidRDefault="00EE6F6D" w:rsidP="009C6F5A">
            <w:r>
              <w:t>0..1</w:t>
            </w:r>
          </w:p>
        </w:tc>
        <w:tc>
          <w:tcPr>
            <w:tcW w:w="3402" w:type="dxa"/>
          </w:tcPr>
          <w:p w14:paraId="25BB372D" w14:textId="77777777" w:rsidR="00EE6F6D" w:rsidRDefault="00EE6F6D" w:rsidP="009C6F5A">
            <w:r>
              <w:t>Leveransmeddelande.</w:t>
            </w:r>
          </w:p>
        </w:tc>
        <w:tc>
          <w:tcPr>
            <w:tcW w:w="1349" w:type="dxa"/>
          </w:tcPr>
          <w:p w14:paraId="1A408447" w14:textId="77777777" w:rsidR="00EE6F6D" w:rsidRDefault="00EE6F6D" w:rsidP="009C6F5A">
            <w:r>
              <w:t>1..35</w:t>
            </w:r>
          </w:p>
        </w:tc>
      </w:tr>
      <w:tr w:rsidR="00EE6F6D" w14:paraId="5D78A4A5" w14:textId="77777777" w:rsidTr="009C6F5A">
        <w:tc>
          <w:tcPr>
            <w:tcW w:w="1858" w:type="dxa"/>
          </w:tcPr>
          <w:p w14:paraId="27463D52" w14:textId="77777777" w:rsidR="00EE6F6D" w:rsidRDefault="00EE6F6D" w:rsidP="009C6F5A">
            <w:r>
              <w:t>maxDygnsdos</w:t>
            </w:r>
          </w:p>
        </w:tc>
        <w:tc>
          <w:tcPr>
            <w:tcW w:w="1858" w:type="dxa"/>
          </w:tcPr>
          <w:p w14:paraId="4CAB4330" w14:textId="77777777" w:rsidR="00EE6F6D" w:rsidRDefault="00EE6F6D" w:rsidP="009C6F5A">
            <w:r>
              <w:t>decimal</w:t>
            </w:r>
          </w:p>
        </w:tc>
        <w:tc>
          <w:tcPr>
            <w:tcW w:w="820" w:type="dxa"/>
          </w:tcPr>
          <w:p w14:paraId="613D5E74" w14:textId="77777777" w:rsidR="00EE6F6D" w:rsidRDefault="00EE6F6D" w:rsidP="009C6F5A">
            <w:r>
              <w:t>0..1</w:t>
            </w:r>
          </w:p>
        </w:tc>
        <w:tc>
          <w:tcPr>
            <w:tcW w:w="3402" w:type="dxa"/>
          </w:tcPr>
          <w:p w14:paraId="0A5D7610" w14:textId="77777777" w:rsidR="00EE6F6D" w:rsidRDefault="00EE6F6D" w:rsidP="009C6F5A">
            <w:r>
              <w:t>Max dygnsdos.</w:t>
            </w:r>
          </w:p>
        </w:tc>
        <w:tc>
          <w:tcPr>
            <w:tcW w:w="1349" w:type="dxa"/>
          </w:tcPr>
          <w:p w14:paraId="3E870932" w14:textId="77777777" w:rsidR="00EE6F6D" w:rsidRDefault="00EE6F6D" w:rsidP="009C6F5A"/>
        </w:tc>
      </w:tr>
      <w:tr w:rsidR="00EE6F6D" w14:paraId="37410D4D" w14:textId="77777777" w:rsidTr="009C6F5A">
        <w:tc>
          <w:tcPr>
            <w:tcW w:w="1858" w:type="dxa"/>
          </w:tcPr>
          <w:p w14:paraId="785133D7" w14:textId="77777777" w:rsidR="00EE6F6D" w:rsidRDefault="00EE6F6D" w:rsidP="009C6F5A">
            <w:r>
              <w:t>maxVeckodos</w:t>
            </w:r>
          </w:p>
        </w:tc>
        <w:tc>
          <w:tcPr>
            <w:tcW w:w="1858" w:type="dxa"/>
          </w:tcPr>
          <w:p w14:paraId="5E3EC081" w14:textId="77777777" w:rsidR="00EE6F6D" w:rsidRDefault="00EE6F6D" w:rsidP="009C6F5A">
            <w:r>
              <w:t>decimal</w:t>
            </w:r>
          </w:p>
        </w:tc>
        <w:tc>
          <w:tcPr>
            <w:tcW w:w="820" w:type="dxa"/>
          </w:tcPr>
          <w:p w14:paraId="286C0961" w14:textId="77777777" w:rsidR="00EE6F6D" w:rsidRDefault="00EE6F6D" w:rsidP="009C6F5A">
            <w:r>
              <w:t>0..1</w:t>
            </w:r>
          </w:p>
        </w:tc>
        <w:tc>
          <w:tcPr>
            <w:tcW w:w="3402" w:type="dxa"/>
          </w:tcPr>
          <w:p w14:paraId="53B09306" w14:textId="77777777" w:rsidR="00EE6F6D" w:rsidRDefault="00EE6F6D" w:rsidP="009C6F5A">
            <w:r>
              <w:t>Max veckodos.</w:t>
            </w:r>
          </w:p>
        </w:tc>
        <w:tc>
          <w:tcPr>
            <w:tcW w:w="1349" w:type="dxa"/>
          </w:tcPr>
          <w:p w14:paraId="38051D47" w14:textId="77777777" w:rsidR="00EE6F6D" w:rsidRDefault="00EE6F6D" w:rsidP="009C6F5A"/>
        </w:tc>
      </w:tr>
      <w:tr w:rsidR="00EE6F6D" w14:paraId="3AF11BD0" w14:textId="77777777" w:rsidTr="009C6F5A">
        <w:tc>
          <w:tcPr>
            <w:tcW w:w="1858" w:type="dxa"/>
          </w:tcPr>
          <w:p w14:paraId="55A81B03" w14:textId="77777777" w:rsidR="00EE6F6D" w:rsidRDefault="00EE6F6D" w:rsidP="009C6F5A">
            <w:r>
              <w:t>staende</w:t>
            </w:r>
          </w:p>
        </w:tc>
        <w:tc>
          <w:tcPr>
            <w:tcW w:w="1858" w:type="dxa"/>
          </w:tcPr>
          <w:p w14:paraId="2D212C57" w14:textId="77777777" w:rsidR="00EE6F6D" w:rsidRDefault="00EE6F6D" w:rsidP="009C6F5A">
            <w:r>
              <w:t>boolean</w:t>
            </w:r>
          </w:p>
        </w:tc>
        <w:tc>
          <w:tcPr>
            <w:tcW w:w="820" w:type="dxa"/>
          </w:tcPr>
          <w:p w14:paraId="6CAECECF" w14:textId="77777777" w:rsidR="00EE6F6D" w:rsidRDefault="00EE6F6D" w:rsidP="009C6F5A">
            <w:r>
              <w:t>0..1</w:t>
            </w:r>
          </w:p>
        </w:tc>
        <w:tc>
          <w:tcPr>
            <w:tcW w:w="3402" w:type="dxa"/>
          </w:tcPr>
          <w:p w14:paraId="0940C6CD" w14:textId="77777777" w:rsidR="00EE6F6D" w:rsidRDefault="00EE6F6D" w:rsidP="009C6F5A">
            <w:r>
              <w:t>Sant för stående helförpackning, falskt för övriga. Om parameter utelämnas tolkas det som falskt.</w:t>
            </w:r>
          </w:p>
        </w:tc>
        <w:tc>
          <w:tcPr>
            <w:tcW w:w="1349" w:type="dxa"/>
          </w:tcPr>
          <w:p w14:paraId="151753A8" w14:textId="77777777" w:rsidR="00EE6F6D" w:rsidRDefault="00EE6F6D" w:rsidP="009C6F5A"/>
        </w:tc>
      </w:tr>
      <w:tr w:rsidR="00EE6F6D" w14:paraId="7B3E37B0" w14:textId="77777777" w:rsidTr="009C6F5A">
        <w:tc>
          <w:tcPr>
            <w:tcW w:w="1858" w:type="dxa"/>
          </w:tcPr>
          <w:p w14:paraId="4EC4D4DA" w14:textId="77777777" w:rsidR="00EE6F6D" w:rsidRDefault="00EE6F6D" w:rsidP="009C6F5A">
            <w:r>
              <w:t>startforpackning</w:t>
            </w:r>
          </w:p>
        </w:tc>
        <w:tc>
          <w:tcPr>
            <w:tcW w:w="1858" w:type="dxa"/>
          </w:tcPr>
          <w:p w14:paraId="70268450" w14:textId="77777777" w:rsidR="00EE6F6D" w:rsidRDefault="00EE6F6D" w:rsidP="009C6F5A">
            <w:r>
              <w:t>boolean</w:t>
            </w:r>
          </w:p>
        </w:tc>
        <w:tc>
          <w:tcPr>
            <w:tcW w:w="820" w:type="dxa"/>
          </w:tcPr>
          <w:p w14:paraId="10AED818" w14:textId="77777777" w:rsidR="00EE6F6D" w:rsidRDefault="00EE6F6D" w:rsidP="009C6F5A">
            <w:r>
              <w:t>0..1</w:t>
            </w:r>
          </w:p>
        </w:tc>
        <w:tc>
          <w:tcPr>
            <w:tcW w:w="3402" w:type="dxa"/>
          </w:tcPr>
          <w:p w14:paraId="1EA4BAE8" w14:textId="77777777" w:rsidR="00EE6F6D" w:rsidRDefault="00EE6F6D" w:rsidP="009C6F5A">
            <w:r>
              <w:t>Startförpackning.</w:t>
            </w:r>
          </w:p>
        </w:tc>
        <w:tc>
          <w:tcPr>
            <w:tcW w:w="1349" w:type="dxa"/>
          </w:tcPr>
          <w:p w14:paraId="30A313E0" w14:textId="77777777" w:rsidR="00EE6F6D" w:rsidRDefault="00EE6F6D" w:rsidP="009C6F5A"/>
        </w:tc>
      </w:tr>
      <w:tr w:rsidR="00EE6F6D" w14:paraId="2F9708F1" w14:textId="77777777" w:rsidTr="009C6F5A">
        <w:tc>
          <w:tcPr>
            <w:tcW w:w="1858" w:type="dxa"/>
          </w:tcPr>
          <w:p w14:paraId="1CEB4770" w14:textId="77777777" w:rsidR="00EE6F6D" w:rsidRDefault="00EE6F6D" w:rsidP="009C6F5A">
            <w:r>
              <w:t>utlamningsintervall</w:t>
            </w:r>
          </w:p>
        </w:tc>
        <w:tc>
          <w:tcPr>
            <w:tcW w:w="1858" w:type="dxa"/>
          </w:tcPr>
          <w:p w14:paraId="092047C4" w14:textId="77777777" w:rsidR="00EE6F6D" w:rsidRDefault="00EE6F6D" w:rsidP="009C6F5A">
            <w:r>
              <w:t>int</w:t>
            </w:r>
          </w:p>
        </w:tc>
        <w:tc>
          <w:tcPr>
            <w:tcW w:w="820" w:type="dxa"/>
          </w:tcPr>
          <w:p w14:paraId="366DE6E5" w14:textId="77777777" w:rsidR="00EE6F6D" w:rsidRDefault="00EE6F6D" w:rsidP="009C6F5A">
            <w:r>
              <w:t>0..1</w:t>
            </w:r>
          </w:p>
        </w:tc>
        <w:tc>
          <w:tcPr>
            <w:tcW w:w="3402" w:type="dxa"/>
          </w:tcPr>
          <w:p w14:paraId="313FBDFA" w14:textId="77777777" w:rsidR="00EE6F6D" w:rsidRDefault="00EE6F6D" w:rsidP="009C6F5A">
            <w:r>
              <w:t>Utlämningsintervall.</w:t>
            </w:r>
          </w:p>
        </w:tc>
        <w:tc>
          <w:tcPr>
            <w:tcW w:w="1349" w:type="dxa"/>
          </w:tcPr>
          <w:p w14:paraId="7567F10A" w14:textId="77777777" w:rsidR="00EE6F6D" w:rsidRDefault="00EE6F6D" w:rsidP="009C6F5A"/>
        </w:tc>
      </w:tr>
    </w:tbl>
    <w:p w14:paraId="505422EB" w14:textId="77777777" w:rsidR="00C50144" w:rsidRDefault="00C50144" w:rsidP="00C50144"/>
    <w:p w14:paraId="46CC66CA" w14:textId="77777777" w:rsidR="00C50144" w:rsidRDefault="00C50144" w:rsidP="00C50144">
      <w:pPr>
        <w:pStyle w:val="Rubrik41"/>
      </w:pPr>
      <w:bookmarkStart w:id="1173" w:name="Helforpackningsforskrivning"/>
      <w:r>
        <w:t> Helforpackningsforskrivning</w:t>
      </w:r>
      <w:bookmarkEnd w:id="117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EE6F6D" w14:paraId="480291FD" w14:textId="77777777" w:rsidTr="009C6F5A">
        <w:tc>
          <w:tcPr>
            <w:tcW w:w="1858" w:type="dxa"/>
            <w:shd w:val="clear" w:color="auto" w:fill="4F81BD" w:themeFill="accent1"/>
          </w:tcPr>
          <w:p w14:paraId="4062CD5B" w14:textId="77777777" w:rsidR="00EE6F6D" w:rsidRDefault="00EE6F6D" w:rsidP="009C6F5A">
            <w:pPr>
              <w:rPr>
                <w:b/>
                <w:bCs/>
                <w:color w:val="FFFFFF" w:themeColor="background1"/>
              </w:rPr>
            </w:pPr>
            <w:r>
              <w:rPr>
                <w:b/>
                <w:bCs/>
                <w:color w:val="FFFFFF" w:themeColor="background1"/>
              </w:rPr>
              <w:t>Namn</w:t>
            </w:r>
          </w:p>
        </w:tc>
        <w:tc>
          <w:tcPr>
            <w:tcW w:w="1858" w:type="dxa"/>
            <w:shd w:val="clear" w:color="auto" w:fill="4F81BD" w:themeFill="accent1"/>
          </w:tcPr>
          <w:p w14:paraId="296D0230" w14:textId="77777777" w:rsidR="00EE6F6D" w:rsidRDefault="00EE6F6D" w:rsidP="009C6F5A">
            <w:pPr>
              <w:rPr>
                <w:b/>
                <w:bCs/>
                <w:color w:val="FFFFFF" w:themeColor="background1"/>
              </w:rPr>
            </w:pPr>
            <w:r>
              <w:rPr>
                <w:b/>
                <w:bCs/>
                <w:color w:val="FFFFFF" w:themeColor="background1"/>
              </w:rPr>
              <w:t>Typ</w:t>
            </w:r>
          </w:p>
        </w:tc>
        <w:tc>
          <w:tcPr>
            <w:tcW w:w="820" w:type="dxa"/>
            <w:shd w:val="clear" w:color="auto" w:fill="4F81BD" w:themeFill="accent1"/>
          </w:tcPr>
          <w:p w14:paraId="55F9B504" w14:textId="77777777" w:rsidR="00EE6F6D" w:rsidRDefault="00EE6F6D" w:rsidP="009C6F5A">
            <w:pPr>
              <w:rPr>
                <w:b/>
                <w:bCs/>
                <w:color w:val="FFFFFF" w:themeColor="background1"/>
              </w:rPr>
            </w:pPr>
            <w:r>
              <w:rPr>
                <w:b/>
                <w:bCs/>
                <w:color w:val="FFFFFF" w:themeColor="background1"/>
              </w:rPr>
              <w:t>Mult.</w:t>
            </w:r>
          </w:p>
        </w:tc>
        <w:tc>
          <w:tcPr>
            <w:tcW w:w="3402" w:type="dxa"/>
            <w:shd w:val="clear" w:color="auto" w:fill="4F81BD" w:themeFill="accent1"/>
          </w:tcPr>
          <w:p w14:paraId="67A24287" w14:textId="77777777" w:rsidR="00EE6F6D" w:rsidRDefault="00EE6F6D" w:rsidP="009C6F5A">
            <w:pPr>
              <w:rPr>
                <w:b/>
                <w:bCs/>
                <w:color w:val="FFFFFF" w:themeColor="background1"/>
              </w:rPr>
            </w:pPr>
            <w:r>
              <w:rPr>
                <w:b/>
                <w:bCs/>
                <w:color w:val="FFFFFF" w:themeColor="background1"/>
              </w:rPr>
              <w:t>Beskrivning</w:t>
            </w:r>
          </w:p>
        </w:tc>
        <w:tc>
          <w:tcPr>
            <w:tcW w:w="1349" w:type="dxa"/>
            <w:shd w:val="clear" w:color="auto" w:fill="4F81BD" w:themeFill="accent1"/>
          </w:tcPr>
          <w:p w14:paraId="56DF1A58" w14:textId="77777777" w:rsidR="00EE6F6D" w:rsidRDefault="00EE6F6D" w:rsidP="009C6F5A">
            <w:pPr>
              <w:rPr>
                <w:b/>
                <w:bCs/>
                <w:color w:val="FFFFFF" w:themeColor="background1"/>
              </w:rPr>
            </w:pPr>
            <w:r>
              <w:rPr>
                <w:b/>
                <w:bCs/>
                <w:color w:val="FFFFFF" w:themeColor="background1"/>
              </w:rPr>
              <w:t>Fältlängder</w:t>
            </w:r>
          </w:p>
        </w:tc>
      </w:tr>
      <w:tr w:rsidR="00EE6F6D" w14:paraId="4F327D2E" w14:textId="77777777" w:rsidTr="009C6F5A">
        <w:tc>
          <w:tcPr>
            <w:tcW w:w="1858" w:type="dxa"/>
          </w:tcPr>
          <w:p w14:paraId="25A75F98" w14:textId="77777777" w:rsidR="00EE6F6D" w:rsidRDefault="00EE6F6D" w:rsidP="009C6F5A">
            <w:r>
              <w:t>andamal</w:t>
            </w:r>
          </w:p>
        </w:tc>
        <w:tc>
          <w:tcPr>
            <w:tcW w:w="1858" w:type="dxa"/>
          </w:tcPr>
          <w:p w14:paraId="210B050A" w14:textId="77777777" w:rsidR="00EE6F6D" w:rsidRDefault="00EE6F6D" w:rsidP="009C6F5A">
            <w:r>
              <w:t>string</w:t>
            </w:r>
          </w:p>
        </w:tc>
        <w:tc>
          <w:tcPr>
            <w:tcW w:w="820" w:type="dxa"/>
          </w:tcPr>
          <w:p w14:paraId="3ECD1AAA" w14:textId="77777777" w:rsidR="00EE6F6D" w:rsidRDefault="00EE6F6D" w:rsidP="009C6F5A">
            <w:r>
              <w:t>0..1</w:t>
            </w:r>
          </w:p>
        </w:tc>
        <w:tc>
          <w:tcPr>
            <w:tcW w:w="3402" w:type="dxa"/>
          </w:tcPr>
          <w:p w14:paraId="5D84B0EA" w14:textId="77777777" w:rsidR="00EE6F6D" w:rsidRDefault="00EE6F6D" w:rsidP="009C6F5A">
            <w:r>
              <w:t>Förskrivningens ändamål</w:t>
            </w:r>
          </w:p>
        </w:tc>
        <w:tc>
          <w:tcPr>
            <w:tcW w:w="1349" w:type="dxa"/>
          </w:tcPr>
          <w:p w14:paraId="4683F3F3" w14:textId="77777777" w:rsidR="00EE6F6D" w:rsidRDefault="00EE6F6D" w:rsidP="009C6F5A">
            <w:r>
              <w:t>1..256</w:t>
            </w:r>
          </w:p>
        </w:tc>
      </w:tr>
      <w:tr w:rsidR="00EE6F6D" w14:paraId="3A4D6172" w14:textId="77777777" w:rsidTr="009C6F5A">
        <w:tc>
          <w:tcPr>
            <w:tcW w:w="1858" w:type="dxa"/>
          </w:tcPr>
          <w:p w14:paraId="5EF927A0" w14:textId="77777777" w:rsidR="00EE6F6D" w:rsidRDefault="00EE6F6D" w:rsidP="009C6F5A">
            <w:r>
              <w:t>antalForpackningar</w:t>
            </w:r>
          </w:p>
        </w:tc>
        <w:tc>
          <w:tcPr>
            <w:tcW w:w="1858" w:type="dxa"/>
          </w:tcPr>
          <w:p w14:paraId="1771FDC5" w14:textId="77777777" w:rsidR="00EE6F6D" w:rsidRDefault="00EE6F6D" w:rsidP="009C6F5A">
            <w:r>
              <w:t>int</w:t>
            </w:r>
          </w:p>
        </w:tc>
        <w:tc>
          <w:tcPr>
            <w:tcW w:w="820" w:type="dxa"/>
          </w:tcPr>
          <w:p w14:paraId="0B211D7A" w14:textId="77777777" w:rsidR="00EE6F6D" w:rsidRDefault="00EE6F6D" w:rsidP="009C6F5A">
            <w:r>
              <w:t>0..1</w:t>
            </w:r>
          </w:p>
        </w:tc>
        <w:tc>
          <w:tcPr>
            <w:tcW w:w="3402" w:type="dxa"/>
          </w:tcPr>
          <w:p w14:paraId="1074798F" w14:textId="77777777" w:rsidR="00EE6F6D" w:rsidRDefault="00EE6F6D" w:rsidP="009C6F5A">
            <w:r>
              <w:t>Förskrivet antal förpackningar per uttag.</w:t>
            </w:r>
          </w:p>
        </w:tc>
        <w:tc>
          <w:tcPr>
            <w:tcW w:w="1349" w:type="dxa"/>
          </w:tcPr>
          <w:p w14:paraId="5F682B2E" w14:textId="77777777" w:rsidR="00EE6F6D" w:rsidRDefault="00EE6F6D" w:rsidP="009C6F5A"/>
        </w:tc>
      </w:tr>
      <w:tr w:rsidR="00EE6F6D" w14:paraId="2FDBC30C" w14:textId="77777777" w:rsidTr="009C6F5A">
        <w:tc>
          <w:tcPr>
            <w:tcW w:w="1858" w:type="dxa"/>
          </w:tcPr>
          <w:p w14:paraId="45A0352B" w14:textId="77777777" w:rsidR="00EE6F6D" w:rsidRDefault="00EE6F6D" w:rsidP="009C6F5A">
            <w:r>
              <w:t>antalUttag</w:t>
            </w:r>
          </w:p>
        </w:tc>
        <w:tc>
          <w:tcPr>
            <w:tcW w:w="1858" w:type="dxa"/>
          </w:tcPr>
          <w:p w14:paraId="2E249BE6" w14:textId="77777777" w:rsidR="00EE6F6D" w:rsidRDefault="00EE6F6D" w:rsidP="009C6F5A">
            <w:r>
              <w:t>int</w:t>
            </w:r>
          </w:p>
        </w:tc>
        <w:tc>
          <w:tcPr>
            <w:tcW w:w="820" w:type="dxa"/>
          </w:tcPr>
          <w:p w14:paraId="4D7D81E6" w14:textId="77777777" w:rsidR="00EE6F6D" w:rsidRDefault="00EE6F6D" w:rsidP="009C6F5A">
            <w:r>
              <w:t>0..1</w:t>
            </w:r>
          </w:p>
        </w:tc>
        <w:tc>
          <w:tcPr>
            <w:tcW w:w="3402" w:type="dxa"/>
          </w:tcPr>
          <w:p w14:paraId="62ED28FF" w14:textId="77777777" w:rsidR="00EE6F6D" w:rsidRDefault="00EE6F6D" w:rsidP="009C6F5A">
            <w:r>
              <w:t>Förskrivet antal uttag.</w:t>
            </w:r>
          </w:p>
        </w:tc>
        <w:tc>
          <w:tcPr>
            <w:tcW w:w="1349" w:type="dxa"/>
          </w:tcPr>
          <w:p w14:paraId="3F4AB3AD" w14:textId="77777777" w:rsidR="00EE6F6D" w:rsidRDefault="00EE6F6D" w:rsidP="009C6F5A"/>
        </w:tc>
      </w:tr>
      <w:tr w:rsidR="00EE6F6D" w14:paraId="46596860" w14:textId="77777777" w:rsidTr="009C6F5A">
        <w:tc>
          <w:tcPr>
            <w:tcW w:w="1858" w:type="dxa"/>
          </w:tcPr>
          <w:p w14:paraId="1CD67CFA" w14:textId="77777777" w:rsidR="00EE6F6D" w:rsidRDefault="00EE6F6D" w:rsidP="009C6F5A">
            <w:r>
              <w:t>finnsEReceptRegistrerat</w:t>
            </w:r>
          </w:p>
        </w:tc>
        <w:tc>
          <w:tcPr>
            <w:tcW w:w="1858" w:type="dxa"/>
          </w:tcPr>
          <w:p w14:paraId="6B853F96" w14:textId="77777777" w:rsidR="00EE6F6D" w:rsidRDefault="00EE6F6D" w:rsidP="009C6F5A">
            <w:r>
              <w:t>boolean</w:t>
            </w:r>
          </w:p>
        </w:tc>
        <w:tc>
          <w:tcPr>
            <w:tcW w:w="820" w:type="dxa"/>
          </w:tcPr>
          <w:p w14:paraId="71E5433E" w14:textId="77777777" w:rsidR="00EE6F6D" w:rsidRDefault="00EE6F6D" w:rsidP="009C6F5A">
            <w:r>
              <w:t>0..1</w:t>
            </w:r>
          </w:p>
        </w:tc>
        <w:tc>
          <w:tcPr>
            <w:tcW w:w="3402" w:type="dxa"/>
          </w:tcPr>
          <w:p w14:paraId="035194FE" w14:textId="77777777" w:rsidR="00EE6F6D" w:rsidRDefault="00EE6F6D" w:rsidP="009C6F5A">
            <w:r>
              <w:t>Finns tillhörande E-Recept registrerat.</w:t>
            </w:r>
          </w:p>
        </w:tc>
        <w:tc>
          <w:tcPr>
            <w:tcW w:w="1349" w:type="dxa"/>
          </w:tcPr>
          <w:p w14:paraId="6BCD844D" w14:textId="77777777" w:rsidR="00EE6F6D" w:rsidRDefault="00EE6F6D" w:rsidP="009C6F5A"/>
        </w:tc>
      </w:tr>
      <w:tr w:rsidR="00EE6F6D" w14:paraId="4C1B7710" w14:textId="77777777" w:rsidTr="009C6F5A">
        <w:tc>
          <w:tcPr>
            <w:tcW w:w="1858" w:type="dxa"/>
          </w:tcPr>
          <w:p w14:paraId="6F05F294" w14:textId="77777777" w:rsidR="00EE6F6D" w:rsidRDefault="00EE6F6D" w:rsidP="009C6F5A">
            <w:r>
              <w:t>forskrivenDosering</w:t>
            </w:r>
          </w:p>
        </w:tc>
        <w:tc>
          <w:tcPr>
            <w:tcW w:w="1858" w:type="dxa"/>
          </w:tcPr>
          <w:p w14:paraId="52381173" w14:textId="77777777" w:rsidR="00EE6F6D" w:rsidRDefault="001B1B9B" w:rsidP="009C6F5A">
            <w:hyperlink w:anchor="Forskrivningsdosering">
              <w:r w:rsidR="00EE6F6D">
                <w:rPr>
                  <w:rStyle w:val="Hyperlnk"/>
                </w:rPr>
                <w:t>Forskrivningsdosering</w:t>
              </w:r>
            </w:hyperlink>
          </w:p>
        </w:tc>
        <w:tc>
          <w:tcPr>
            <w:tcW w:w="820" w:type="dxa"/>
          </w:tcPr>
          <w:p w14:paraId="4C024204" w14:textId="77777777" w:rsidR="00EE6F6D" w:rsidRDefault="00EE6F6D" w:rsidP="009C6F5A">
            <w:r>
              <w:t>0..1</w:t>
            </w:r>
          </w:p>
        </w:tc>
        <w:tc>
          <w:tcPr>
            <w:tcW w:w="3402" w:type="dxa"/>
          </w:tcPr>
          <w:p w14:paraId="0DAB7A1C" w14:textId="77777777" w:rsidR="00EE6F6D" w:rsidRDefault="00EE6F6D" w:rsidP="009C6F5A">
            <w:r>
              <w:t>Förskriven dosering.</w:t>
            </w:r>
          </w:p>
        </w:tc>
        <w:tc>
          <w:tcPr>
            <w:tcW w:w="1349" w:type="dxa"/>
          </w:tcPr>
          <w:p w14:paraId="067831CF" w14:textId="77777777" w:rsidR="00EE6F6D" w:rsidRDefault="00EE6F6D" w:rsidP="009C6F5A"/>
        </w:tc>
      </w:tr>
      <w:tr w:rsidR="00EE6F6D" w14:paraId="05324806" w14:textId="77777777" w:rsidTr="009C6F5A">
        <w:tc>
          <w:tcPr>
            <w:tcW w:w="1858" w:type="dxa"/>
          </w:tcPr>
          <w:p w14:paraId="54B388BD" w14:textId="77777777" w:rsidR="00EE6F6D" w:rsidRDefault="00EE6F6D" w:rsidP="009C6F5A">
            <w:r>
              <w:t>forskrivetLakemedel</w:t>
            </w:r>
          </w:p>
        </w:tc>
        <w:tc>
          <w:tcPr>
            <w:tcW w:w="1858" w:type="dxa"/>
          </w:tcPr>
          <w:p w14:paraId="06919208" w14:textId="77777777" w:rsidR="00EE6F6D" w:rsidRDefault="001B1B9B" w:rsidP="009C6F5A">
            <w:hyperlink w:anchor="ForskrivetLakemedel">
              <w:r w:rsidR="00EE6F6D">
                <w:rPr>
                  <w:rStyle w:val="Hyperlnk"/>
                </w:rPr>
                <w:t>ForskrivetLakemedel</w:t>
              </w:r>
            </w:hyperlink>
          </w:p>
        </w:tc>
        <w:tc>
          <w:tcPr>
            <w:tcW w:w="820" w:type="dxa"/>
          </w:tcPr>
          <w:p w14:paraId="199BE871" w14:textId="77777777" w:rsidR="00EE6F6D" w:rsidRDefault="00EE6F6D" w:rsidP="009C6F5A">
            <w:r>
              <w:t>1..1</w:t>
            </w:r>
          </w:p>
        </w:tc>
        <w:tc>
          <w:tcPr>
            <w:tcW w:w="3402" w:type="dxa"/>
          </w:tcPr>
          <w:p w14:paraId="0D30FEFC" w14:textId="77777777" w:rsidR="00EE6F6D" w:rsidRDefault="00EE6F6D" w:rsidP="009C6F5A">
            <w:r>
              <w:t>Förskriven vara.</w:t>
            </w:r>
          </w:p>
        </w:tc>
        <w:tc>
          <w:tcPr>
            <w:tcW w:w="1349" w:type="dxa"/>
          </w:tcPr>
          <w:p w14:paraId="2BB2CB69" w14:textId="77777777" w:rsidR="00EE6F6D" w:rsidRDefault="00EE6F6D" w:rsidP="009C6F5A"/>
        </w:tc>
      </w:tr>
      <w:tr w:rsidR="00EE6F6D" w14:paraId="5CB03A22" w14:textId="77777777" w:rsidTr="009C6F5A">
        <w:tc>
          <w:tcPr>
            <w:tcW w:w="1858" w:type="dxa"/>
          </w:tcPr>
          <w:p w14:paraId="7501CF97" w14:textId="77777777" w:rsidR="00EE6F6D" w:rsidRDefault="00EE6F6D" w:rsidP="009C6F5A">
            <w:r>
              <w:lastRenderedPageBreak/>
              <w:t>forskrivningstidpunkt</w:t>
            </w:r>
          </w:p>
        </w:tc>
        <w:tc>
          <w:tcPr>
            <w:tcW w:w="1858" w:type="dxa"/>
          </w:tcPr>
          <w:p w14:paraId="6185C3A6" w14:textId="77777777" w:rsidR="00EE6F6D" w:rsidRDefault="00EE6F6D" w:rsidP="009C6F5A">
            <w:r>
              <w:t>dateTime</w:t>
            </w:r>
          </w:p>
        </w:tc>
        <w:tc>
          <w:tcPr>
            <w:tcW w:w="820" w:type="dxa"/>
          </w:tcPr>
          <w:p w14:paraId="63AF9171" w14:textId="77777777" w:rsidR="00EE6F6D" w:rsidRDefault="00EE6F6D" w:rsidP="009C6F5A">
            <w:r>
              <w:t>0..1</w:t>
            </w:r>
          </w:p>
        </w:tc>
        <w:tc>
          <w:tcPr>
            <w:tcW w:w="3402" w:type="dxa"/>
          </w:tcPr>
          <w:p w14:paraId="616B8998" w14:textId="77777777" w:rsidR="00EE6F6D" w:rsidRDefault="00EE6F6D" w:rsidP="009C6F5A">
            <w:r>
              <w:t>Förskrivningens förskrivningsdatum.</w:t>
            </w:r>
          </w:p>
        </w:tc>
        <w:tc>
          <w:tcPr>
            <w:tcW w:w="1349" w:type="dxa"/>
          </w:tcPr>
          <w:p w14:paraId="758A7B7C" w14:textId="77777777" w:rsidR="00EE6F6D" w:rsidRDefault="00EE6F6D" w:rsidP="009C6F5A"/>
        </w:tc>
      </w:tr>
      <w:tr w:rsidR="00EE6F6D" w14:paraId="7DCC5DA4" w14:textId="77777777" w:rsidTr="009C6F5A">
        <w:tc>
          <w:tcPr>
            <w:tcW w:w="1858" w:type="dxa"/>
          </w:tcPr>
          <w:p w14:paraId="6FB30E61" w14:textId="77777777" w:rsidR="00EE6F6D" w:rsidRDefault="00EE6F6D" w:rsidP="009C6F5A">
            <w:r>
              <w:t>forskrivningsforandringar</w:t>
            </w:r>
          </w:p>
        </w:tc>
        <w:tc>
          <w:tcPr>
            <w:tcW w:w="1858" w:type="dxa"/>
          </w:tcPr>
          <w:p w14:paraId="433B8BE2" w14:textId="77777777" w:rsidR="00EE6F6D" w:rsidRDefault="001B1B9B" w:rsidP="009C6F5A">
            <w:hyperlink w:anchor="Forskrivningsforandringar">
              <w:r w:rsidR="00EE6F6D">
                <w:rPr>
                  <w:rStyle w:val="Hyperlnk"/>
                </w:rPr>
                <w:t>Forskrivningsforandringar</w:t>
              </w:r>
            </w:hyperlink>
          </w:p>
        </w:tc>
        <w:tc>
          <w:tcPr>
            <w:tcW w:w="820" w:type="dxa"/>
          </w:tcPr>
          <w:p w14:paraId="5E72457A" w14:textId="77777777" w:rsidR="00EE6F6D" w:rsidRDefault="00EE6F6D" w:rsidP="009C6F5A">
            <w:r>
              <w:t>0..*</w:t>
            </w:r>
          </w:p>
        </w:tc>
        <w:tc>
          <w:tcPr>
            <w:tcW w:w="3402" w:type="dxa"/>
          </w:tcPr>
          <w:p w14:paraId="60E03422" w14:textId="77777777" w:rsidR="00EE6F6D" w:rsidRDefault="00EE6F6D" w:rsidP="009C6F5A">
            <w:r>
              <w:t>Eventuella förskrivningsförändringar från vården.</w:t>
            </w:r>
          </w:p>
        </w:tc>
        <w:tc>
          <w:tcPr>
            <w:tcW w:w="1349" w:type="dxa"/>
          </w:tcPr>
          <w:p w14:paraId="143CDBE3" w14:textId="77777777" w:rsidR="00EE6F6D" w:rsidRDefault="00EE6F6D" w:rsidP="009C6F5A"/>
        </w:tc>
      </w:tr>
      <w:tr w:rsidR="00EE6F6D" w14:paraId="09CF0BF4" w14:textId="77777777" w:rsidTr="009C6F5A">
        <w:tc>
          <w:tcPr>
            <w:tcW w:w="1858" w:type="dxa"/>
          </w:tcPr>
          <w:p w14:paraId="2431560A" w14:textId="77777777" w:rsidR="00EE6F6D" w:rsidRDefault="00EE6F6D" w:rsidP="009C6F5A">
            <w:r>
              <w:t>forstaUttagFore</w:t>
            </w:r>
          </w:p>
        </w:tc>
        <w:tc>
          <w:tcPr>
            <w:tcW w:w="1858" w:type="dxa"/>
          </w:tcPr>
          <w:p w14:paraId="13BE820C" w14:textId="77777777" w:rsidR="00EE6F6D" w:rsidRDefault="00EE6F6D" w:rsidP="009C6F5A">
            <w:r>
              <w:t>dateTime</w:t>
            </w:r>
          </w:p>
        </w:tc>
        <w:tc>
          <w:tcPr>
            <w:tcW w:w="820" w:type="dxa"/>
          </w:tcPr>
          <w:p w14:paraId="0E8FB39F" w14:textId="77777777" w:rsidR="00EE6F6D" w:rsidRDefault="00EE6F6D" w:rsidP="009C6F5A">
            <w:r>
              <w:t>0..1</w:t>
            </w:r>
          </w:p>
        </w:tc>
        <w:tc>
          <w:tcPr>
            <w:tcW w:w="3402" w:type="dxa"/>
          </w:tcPr>
          <w:p w14:paraId="39EA8326" w14:textId="77777777" w:rsidR="00EE6F6D" w:rsidRDefault="00EE6F6D" w:rsidP="009C6F5A">
            <w:r>
              <w:t>Första uttag före.</w:t>
            </w:r>
          </w:p>
        </w:tc>
        <w:tc>
          <w:tcPr>
            <w:tcW w:w="1349" w:type="dxa"/>
          </w:tcPr>
          <w:p w14:paraId="74B61EF8" w14:textId="77777777" w:rsidR="00EE6F6D" w:rsidRDefault="00EE6F6D" w:rsidP="009C6F5A"/>
        </w:tc>
      </w:tr>
      <w:tr w:rsidR="00EE6F6D" w14:paraId="4B78199D" w14:textId="77777777" w:rsidTr="009C6F5A">
        <w:tc>
          <w:tcPr>
            <w:tcW w:w="1858" w:type="dxa"/>
          </w:tcPr>
          <w:p w14:paraId="670A4CDB" w14:textId="77777777" w:rsidR="00EE6F6D" w:rsidRDefault="00EE6F6D" w:rsidP="009C6F5A">
            <w:r>
              <w:t>intervallenhet</w:t>
            </w:r>
          </w:p>
        </w:tc>
        <w:tc>
          <w:tcPr>
            <w:tcW w:w="1858" w:type="dxa"/>
          </w:tcPr>
          <w:p w14:paraId="113356C3" w14:textId="77777777" w:rsidR="00EE6F6D" w:rsidRDefault="00EE6F6D" w:rsidP="009C6F5A">
            <w:r>
              <w:t>string</w:t>
            </w:r>
          </w:p>
        </w:tc>
        <w:tc>
          <w:tcPr>
            <w:tcW w:w="820" w:type="dxa"/>
          </w:tcPr>
          <w:p w14:paraId="79942B36" w14:textId="77777777" w:rsidR="00EE6F6D" w:rsidRDefault="00EE6F6D" w:rsidP="009C6F5A">
            <w:r>
              <w:t>0..1</w:t>
            </w:r>
          </w:p>
        </w:tc>
        <w:tc>
          <w:tcPr>
            <w:tcW w:w="3402" w:type="dxa"/>
          </w:tcPr>
          <w:p w14:paraId="444AB58C" w14:textId="77777777" w:rsidR="00EE6F6D" w:rsidRDefault="00EE6F6D" w:rsidP="009C6F5A">
            <w:r>
              <w:t>Intervallenhet. Obligatorisk om utlamningsintervall anges.                 Giltiga värden är Mn, V eller Dg (kort för Månader, Veckor, Dagar).</w:t>
            </w:r>
          </w:p>
        </w:tc>
        <w:tc>
          <w:tcPr>
            <w:tcW w:w="1349" w:type="dxa"/>
          </w:tcPr>
          <w:p w14:paraId="01238A2A" w14:textId="77777777" w:rsidR="00EE6F6D" w:rsidRDefault="00EE6F6D" w:rsidP="009C6F5A">
            <w:r>
              <w:t>1..2</w:t>
            </w:r>
          </w:p>
        </w:tc>
      </w:tr>
      <w:tr w:rsidR="00EE6F6D" w14:paraId="40406363" w14:textId="77777777" w:rsidTr="009C6F5A">
        <w:tc>
          <w:tcPr>
            <w:tcW w:w="1858" w:type="dxa"/>
          </w:tcPr>
          <w:p w14:paraId="597B8A41" w14:textId="77777777" w:rsidR="00EE6F6D" w:rsidRDefault="00EE6F6D" w:rsidP="009C6F5A">
            <w:r>
              <w:t>lagringstidpunkt</w:t>
            </w:r>
          </w:p>
        </w:tc>
        <w:tc>
          <w:tcPr>
            <w:tcW w:w="1858" w:type="dxa"/>
          </w:tcPr>
          <w:p w14:paraId="7373CC55" w14:textId="77777777" w:rsidR="00EE6F6D" w:rsidRDefault="00EE6F6D" w:rsidP="009C6F5A">
            <w:r>
              <w:t>dateTime</w:t>
            </w:r>
          </w:p>
        </w:tc>
        <w:tc>
          <w:tcPr>
            <w:tcW w:w="820" w:type="dxa"/>
          </w:tcPr>
          <w:p w14:paraId="3C72C839" w14:textId="77777777" w:rsidR="00EE6F6D" w:rsidRDefault="00EE6F6D" w:rsidP="009C6F5A">
            <w:r>
              <w:t>0..1</w:t>
            </w:r>
          </w:p>
        </w:tc>
        <w:tc>
          <w:tcPr>
            <w:tcW w:w="3402" w:type="dxa"/>
          </w:tcPr>
          <w:p w14:paraId="1A780967" w14:textId="77777777" w:rsidR="00EE6F6D" w:rsidRDefault="00EE6F6D" w:rsidP="009C6F5A">
            <w:r>
              <w:t>Förskrivningens lagringstidpunkt från receptdepån. Sätts endast av ConfirmPrescription.</w:t>
            </w:r>
          </w:p>
        </w:tc>
        <w:tc>
          <w:tcPr>
            <w:tcW w:w="1349" w:type="dxa"/>
          </w:tcPr>
          <w:p w14:paraId="0A0D6DF7" w14:textId="77777777" w:rsidR="00EE6F6D" w:rsidRDefault="00EE6F6D" w:rsidP="009C6F5A"/>
        </w:tc>
      </w:tr>
      <w:tr w:rsidR="00EE6F6D" w14:paraId="17A45E3D" w14:textId="77777777" w:rsidTr="009C6F5A">
        <w:tc>
          <w:tcPr>
            <w:tcW w:w="1858" w:type="dxa"/>
          </w:tcPr>
          <w:p w14:paraId="0131B1D3" w14:textId="77777777" w:rsidR="00EE6F6D" w:rsidRDefault="00EE6F6D" w:rsidP="009C6F5A">
            <w:r>
              <w:t>leveransmeddelande</w:t>
            </w:r>
          </w:p>
        </w:tc>
        <w:tc>
          <w:tcPr>
            <w:tcW w:w="1858" w:type="dxa"/>
          </w:tcPr>
          <w:p w14:paraId="6A7F8B7F" w14:textId="77777777" w:rsidR="00EE6F6D" w:rsidRDefault="00EE6F6D" w:rsidP="009C6F5A">
            <w:r>
              <w:t>string</w:t>
            </w:r>
          </w:p>
        </w:tc>
        <w:tc>
          <w:tcPr>
            <w:tcW w:w="820" w:type="dxa"/>
          </w:tcPr>
          <w:p w14:paraId="3A17688C" w14:textId="77777777" w:rsidR="00EE6F6D" w:rsidRDefault="00EE6F6D" w:rsidP="009C6F5A">
            <w:r>
              <w:t>0..1</w:t>
            </w:r>
          </w:p>
        </w:tc>
        <w:tc>
          <w:tcPr>
            <w:tcW w:w="3402" w:type="dxa"/>
          </w:tcPr>
          <w:p w14:paraId="2F1286E5" w14:textId="77777777" w:rsidR="00EE6F6D" w:rsidRDefault="00EE6F6D" w:rsidP="009C6F5A">
            <w:r>
              <w:t>Leveransmeddelande.</w:t>
            </w:r>
          </w:p>
        </w:tc>
        <w:tc>
          <w:tcPr>
            <w:tcW w:w="1349" w:type="dxa"/>
          </w:tcPr>
          <w:p w14:paraId="74CDD655" w14:textId="77777777" w:rsidR="00EE6F6D" w:rsidRDefault="00EE6F6D" w:rsidP="009C6F5A">
            <w:r>
              <w:t>1..35</w:t>
            </w:r>
          </w:p>
        </w:tc>
      </w:tr>
      <w:tr w:rsidR="00EE6F6D" w14:paraId="329821D5" w14:textId="77777777" w:rsidTr="009C6F5A">
        <w:tc>
          <w:tcPr>
            <w:tcW w:w="1858" w:type="dxa"/>
          </w:tcPr>
          <w:p w14:paraId="17BFF818" w14:textId="77777777" w:rsidR="00EE6F6D" w:rsidRDefault="00EE6F6D" w:rsidP="009C6F5A">
            <w:r>
              <w:t>maxDygnsdos</w:t>
            </w:r>
          </w:p>
        </w:tc>
        <w:tc>
          <w:tcPr>
            <w:tcW w:w="1858" w:type="dxa"/>
          </w:tcPr>
          <w:p w14:paraId="3A9D7175" w14:textId="77777777" w:rsidR="00EE6F6D" w:rsidRDefault="00EE6F6D" w:rsidP="009C6F5A">
            <w:r>
              <w:t>decimal</w:t>
            </w:r>
          </w:p>
        </w:tc>
        <w:tc>
          <w:tcPr>
            <w:tcW w:w="820" w:type="dxa"/>
          </w:tcPr>
          <w:p w14:paraId="45166CF2" w14:textId="77777777" w:rsidR="00EE6F6D" w:rsidRDefault="00EE6F6D" w:rsidP="009C6F5A">
            <w:r>
              <w:t>0..1</w:t>
            </w:r>
          </w:p>
        </w:tc>
        <w:tc>
          <w:tcPr>
            <w:tcW w:w="3402" w:type="dxa"/>
          </w:tcPr>
          <w:p w14:paraId="085E58C8" w14:textId="77777777" w:rsidR="00EE6F6D" w:rsidRDefault="00EE6F6D" w:rsidP="009C6F5A">
            <w:r>
              <w:t>Max dygnsdos.</w:t>
            </w:r>
          </w:p>
        </w:tc>
        <w:tc>
          <w:tcPr>
            <w:tcW w:w="1349" w:type="dxa"/>
          </w:tcPr>
          <w:p w14:paraId="2680B478" w14:textId="77777777" w:rsidR="00EE6F6D" w:rsidRDefault="00EE6F6D" w:rsidP="009C6F5A"/>
        </w:tc>
      </w:tr>
      <w:tr w:rsidR="00EE6F6D" w14:paraId="237D636F" w14:textId="77777777" w:rsidTr="009C6F5A">
        <w:tc>
          <w:tcPr>
            <w:tcW w:w="1858" w:type="dxa"/>
          </w:tcPr>
          <w:p w14:paraId="1156B1BD" w14:textId="77777777" w:rsidR="00EE6F6D" w:rsidRDefault="00EE6F6D" w:rsidP="009C6F5A">
            <w:r>
              <w:t>maxVeckodos</w:t>
            </w:r>
          </w:p>
        </w:tc>
        <w:tc>
          <w:tcPr>
            <w:tcW w:w="1858" w:type="dxa"/>
          </w:tcPr>
          <w:p w14:paraId="45ED4C78" w14:textId="77777777" w:rsidR="00EE6F6D" w:rsidRDefault="00EE6F6D" w:rsidP="009C6F5A">
            <w:r>
              <w:t>decimal</w:t>
            </w:r>
          </w:p>
        </w:tc>
        <w:tc>
          <w:tcPr>
            <w:tcW w:w="820" w:type="dxa"/>
          </w:tcPr>
          <w:p w14:paraId="3B9B62E6" w14:textId="77777777" w:rsidR="00EE6F6D" w:rsidRDefault="00EE6F6D" w:rsidP="009C6F5A">
            <w:r>
              <w:t>0..1</w:t>
            </w:r>
          </w:p>
        </w:tc>
        <w:tc>
          <w:tcPr>
            <w:tcW w:w="3402" w:type="dxa"/>
          </w:tcPr>
          <w:p w14:paraId="532DDA16" w14:textId="77777777" w:rsidR="00EE6F6D" w:rsidRDefault="00EE6F6D" w:rsidP="009C6F5A">
            <w:r>
              <w:t>Max veckodos.</w:t>
            </w:r>
          </w:p>
        </w:tc>
        <w:tc>
          <w:tcPr>
            <w:tcW w:w="1349" w:type="dxa"/>
          </w:tcPr>
          <w:p w14:paraId="2114513D" w14:textId="77777777" w:rsidR="00EE6F6D" w:rsidRDefault="00EE6F6D" w:rsidP="009C6F5A"/>
        </w:tc>
      </w:tr>
      <w:tr w:rsidR="00EE6F6D" w14:paraId="11D2ABA6" w14:textId="77777777" w:rsidTr="009C6F5A">
        <w:tc>
          <w:tcPr>
            <w:tcW w:w="1858" w:type="dxa"/>
          </w:tcPr>
          <w:p w14:paraId="1C5C5DBC" w14:textId="77777777" w:rsidR="00EE6F6D" w:rsidRDefault="00EE6F6D" w:rsidP="009C6F5A">
            <w:r>
              <w:t>mottagandeApotek</w:t>
            </w:r>
          </w:p>
        </w:tc>
        <w:tc>
          <w:tcPr>
            <w:tcW w:w="1858" w:type="dxa"/>
          </w:tcPr>
          <w:p w14:paraId="1E84C8EB" w14:textId="77777777" w:rsidR="00EE6F6D" w:rsidRDefault="00EE6F6D" w:rsidP="009C6F5A">
            <w:r>
              <w:t>string</w:t>
            </w:r>
          </w:p>
        </w:tc>
        <w:tc>
          <w:tcPr>
            <w:tcW w:w="820" w:type="dxa"/>
          </w:tcPr>
          <w:p w14:paraId="671CAE1E" w14:textId="77777777" w:rsidR="00EE6F6D" w:rsidRDefault="00EE6F6D" w:rsidP="009C6F5A">
            <w:r>
              <w:t>0..1</w:t>
            </w:r>
          </w:p>
        </w:tc>
        <w:tc>
          <w:tcPr>
            <w:tcW w:w="3402" w:type="dxa"/>
          </w:tcPr>
          <w:p w14:paraId="5250B16E" w14:textId="77777777" w:rsidR="00EE6F6D" w:rsidRDefault="00EE6F6D" w:rsidP="009C6F5A">
            <w:r>
              <w:t>Apoteksid vid direktadressering.</w:t>
            </w:r>
          </w:p>
        </w:tc>
        <w:tc>
          <w:tcPr>
            <w:tcW w:w="1349" w:type="dxa"/>
          </w:tcPr>
          <w:p w14:paraId="7CB39E73" w14:textId="77777777" w:rsidR="00EE6F6D" w:rsidRDefault="00EE6F6D" w:rsidP="009C6F5A">
            <w:r>
              <w:t>13..13</w:t>
            </w:r>
          </w:p>
        </w:tc>
      </w:tr>
      <w:tr w:rsidR="00EE6F6D" w14:paraId="3DDC9DAF" w14:textId="77777777" w:rsidTr="009C6F5A">
        <w:tc>
          <w:tcPr>
            <w:tcW w:w="1858" w:type="dxa"/>
          </w:tcPr>
          <w:p w14:paraId="5A0FBB2C" w14:textId="77777777" w:rsidR="00EE6F6D" w:rsidRDefault="00EE6F6D" w:rsidP="009C6F5A">
            <w:r>
              <w:t>ordinatorensKommentar</w:t>
            </w:r>
          </w:p>
        </w:tc>
        <w:tc>
          <w:tcPr>
            <w:tcW w:w="1858" w:type="dxa"/>
          </w:tcPr>
          <w:p w14:paraId="288C65D8" w14:textId="77777777" w:rsidR="00EE6F6D" w:rsidRDefault="00EE6F6D" w:rsidP="009C6F5A">
            <w:r>
              <w:t>string</w:t>
            </w:r>
          </w:p>
        </w:tc>
        <w:tc>
          <w:tcPr>
            <w:tcW w:w="820" w:type="dxa"/>
          </w:tcPr>
          <w:p w14:paraId="2D2BE7A9" w14:textId="77777777" w:rsidR="00EE6F6D" w:rsidRDefault="00EE6F6D" w:rsidP="009C6F5A">
            <w:r>
              <w:t>0..1</w:t>
            </w:r>
          </w:p>
        </w:tc>
        <w:tc>
          <w:tcPr>
            <w:tcW w:w="3402" w:type="dxa"/>
          </w:tcPr>
          <w:p w14:paraId="08631038" w14:textId="77777777" w:rsidR="00EE6F6D" w:rsidRDefault="00EE6F6D" w:rsidP="009C6F5A">
            <w:r>
              <w:t>Ordinatörens kommentar till farmaceut.</w:t>
            </w:r>
          </w:p>
        </w:tc>
        <w:tc>
          <w:tcPr>
            <w:tcW w:w="1349" w:type="dxa"/>
          </w:tcPr>
          <w:p w14:paraId="5B71F54E" w14:textId="77777777" w:rsidR="00EE6F6D" w:rsidRDefault="00EE6F6D" w:rsidP="009C6F5A">
            <w:r>
              <w:t>1..35</w:t>
            </w:r>
          </w:p>
        </w:tc>
      </w:tr>
      <w:tr w:rsidR="00EE6F6D" w14:paraId="52D795DD" w14:textId="77777777" w:rsidTr="009C6F5A">
        <w:tc>
          <w:tcPr>
            <w:tcW w:w="1858" w:type="dxa"/>
          </w:tcPr>
          <w:p w14:paraId="539A0F13" w14:textId="77777777" w:rsidR="00EE6F6D" w:rsidRDefault="00EE6F6D" w:rsidP="009C6F5A">
            <w:r>
              <w:t>forskrivareinformation</w:t>
            </w:r>
          </w:p>
        </w:tc>
        <w:tc>
          <w:tcPr>
            <w:tcW w:w="1858" w:type="dxa"/>
          </w:tcPr>
          <w:p w14:paraId="58413733" w14:textId="77777777" w:rsidR="00EE6F6D" w:rsidRDefault="001B1B9B" w:rsidP="009C6F5A">
            <w:hyperlink w:anchor="Forskrivareinformation">
              <w:r w:rsidR="00EE6F6D">
                <w:rPr>
                  <w:rStyle w:val="Hyperlnk"/>
                </w:rPr>
                <w:t>Forskrivareinformation</w:t>
              </w:r>
            </w:hyperlink>
          </w:p>
        </w:tc>
        <w:tc>
          <w:tcPr>
            <w:tcW w:w="820" w:type="dxa"/>
          </w:tcPr>
          <w:p w14:paraId="58EF7D90" w14:textId="77777777" w:rsidR="00EE6F6D" w:rsidRDefault="00EE6F6D" w:rsidP="009C6F5A">
            <w:r>
              <w:t>0..1</w:t>
            </w:r>
          </w:p>
        </w:tc>
        <w:tc>
          <w:tcPr>
            <w:tcW w:w="3402" w:type="dxa"/>
          </w:tcPr>
          <w:p w14:paraId="76B0D593" w14:textId="77777777" w:rsidR="00EE6F6D" w:rsidRDefault="00EE6F6D" w:rsidP="009C6F5A">
            <w:r>
              <w:t>Forskrivarinformation.</w:t>
            </w:r>
          </w:p>
        </w:tc>
        <w:tc>
          <w:tcPr>
            <w:tcW w:w="1349" w:type="dxa"/>
          </w:tcPr>
          <w:p w14:paraId="78FE678D" w14:textId="77777777" w:rsidR="00EE6F6D" w:rsidRDefault="00EE6F6D" w:rsidP="009C6F5A"/>
        </w:tc>
      </w:tr>
      <w:tr w:rsidR="00EE6F6D" w14:paraId="12362543" w14:textId="77777777" w:rsidTr="009C6F5A">
        <w:tc>
          <w:tcPr>
            <w:tcW w:w="1858" w:type="dxa"/>
          </w:tcPr>
          <w:p w14:paraId="339D330D" w14:textId="77777777" w:rsidR="00EE6F6D" w:rsidRDefault="00EE6F6D" w:rsidP="009C6F5A">
            <w:r>
              <w:t>forskrivarensKontaktuppgift</w:t>
            </w:r>
          </w:p>
        </w:tc>
        <w:tc>
          <w:tcPr>
            <w:tcW w:w="1858" w:type="dxa"/>
          </w:tcPr>
          <w:p w14:paraId="30BC458D" w14:textId="77777777" w:rsidR="00EE6F6D" w:rsidRDefault="001B1B9B" w:rsidP="009C6F5A">
            <w:hyperlink w:anchor="Kontaktuppgift">
              <w:r w:rsidR="00EE6F6D">
                <w:rPr>
                  <w:rStyle w:val="Hyperlnk"/>
                </w:rPr>
                <w:t>Kontaktuppgift</w:t>
              </w:r>
            </w:hyperlink>
          </w:p>
        </w:tc>
        <w:tc>
          <w:tcPr>
            <w:tcW w:w="820" w:type="dxa"/>
          </w:tcPr>
          <w:p w14:paraId="41C5052B" w14:textId="77777777" w:rsidR="00EE6F6D" w:rsidRDefault="00EE6F6D" w:rsidP="009C6F5A">
            <w:r>
              <w:t>0..1</w:t>
            </w:r>
          </w:p>
        </w:tc>
        <w:tc>
          <w:tcPr>
            <w:tcW w:w="3402" w:type="dxa"/>
          </w:tcPr>
          <w:p w14:paraId="3E641F62" w14:textId="77777777" w:rsidR="00EE6F6D" w:rsidRDefault="00EE6F6D" w:rsidP="009C6F5A">
            <w:r>
              <w:t>Forskrivarens kontaktuppgift.</w:t>
            </w:r>
          </w:p>
        </w:tc>
        <w:tc>
          <w:tcPr>
            <w:tcW w:w="1349" w:type="dxa"/>
          </w:tcPr>
          <w:p w14:paraId="2214C77F" w14:textId="77777777" w:rsidR="00EE6F6D" w:rsidRDefault="00EE6F6D" w:rsidP="009C6F5A"/>
        </w:tc>
      </w:tr>
      <w:tr w:rsidR="00EE6F6D" w14:paraId="08313CC1" w14:textId="77777777" w:rsidTr="009C6F5A">
        <w:tc>
          <w:tcPr>
            <w:tcW w:w="1858" w:type="dxa"/>
          </w:tcPr>
          <w:p w14:paraId="424031D0" w14:textId="77777777" w:rsidR="00EE6F6D" w:rsidRDefault="00EE6F6D" w:rsidP="009C6F5A">
            <w:r>
              <w:t>ordinationsId</w:t>
            </w:r>
          </w:p>
        </w:tc>
        <w:tc>
          <w:tcPr>
            <w:tcW w:w="1858" w:type="dxa"/>
          </w:tcPr>
          <w:p w14:paraId="33C3D46D" w14:textId="77777777" w:rsidR="00EE6F6D" w:rsidRDefault="001B1B9B" w:rsidP="009C6F5A">
            <w:hyperlink w:anchor="UUID">
              <w:r w:rsidR="00EE6F6D">
                <w:rPr>
                  <w:rStyle w:val="Hyperlnk"/>
                </w:rPr>
                <w:t>UUID</w:t>
              </w:r>
            </w:hyperlink>
          </w:p>
        </w:tc>
        <w:tc>
          <w:tcPr>
            <w:tcW w:w="820" w:type="dxa"/>
          </w:tcPr>
          <w:p w14:paraId="7AB92798" w14:textId="77777777" w:rsidR="00EE6F6D" w:rsidRDefault="00EE6F6D" w:rsidP="009C6F5A">
            <w:r>
              <w:t>0..1</w:t>
            </w:r>
          </w:p>
        </w:tc>
        <w:tc>
          <w:tcPr>
            <w:tcW w:w="3402" w:type="dxa"/>
          </w:tcPr>
          <w:p w14:paraId="2C30F5CB" w14:textId="77777777" w:rsidR="00EE6F6D" w:rsidRDefault="00EE6F6D" w:rsidP="009C6F5A">
            <w:r>
              <w:t>Förskrivningens ordinationsId.</w:t>
            </w:r>
          </w:p>
        </w:tc>
        <w:tc>
          <w:tcPr>
            <w:tcW w:w="1349" w:type="dxa"/>
          </w:tcPr>
          <w:p w14:paraId="6D524516" w14:textId="77777777" w:rsidR="00EE6F6D" w:rsidRDefault="00EE6F6D" w:rsidP="009C6F5A"/>
        </w:tc>
      </w:tr>
      <w:tr w:rsidR="00EE6F6D" w14:paraId="293EBF40" w14:textId="77777777" w:rsidTr="009C6F5A">
        <w:tc>
          <w:tcPr>
            <w:tcW w:w="1858" w:type="dxa"/>
          </w:tcPr>
          <w:p w14:paraId="63F470D5" w14:textId="77777777" w:rsidR="00EE6F6D" w:rsidRDefault="00EE6F6D" w:rsidP="009C6F5A">
            <w:r>
              <w:t>originalOrdinationsId</w:t>
            </w:r>
          </w:p>
        </w:tc>
        <w:tc>
          <w:tcPr>
            <w:tcW w:w="1858" w:type="dxa"/>
          </w:tcPr>
          <w:p w14:paraId="3399887A" w14:textId="77777777" w:rsidR="00EE6F6D" w:rsidRDefault="001B1B9B" w:rsidP="009C6F5A">
            <w:hyperlink w:anchor="UUID">
              <w:r w:rsidR="00EE6F6D">
                <w:rPr>
                  <w:rStyle w:val="Hyperlnk"/>
                </w:rPr>
                <w:t>UUID</w:t>
              </w:r>
            </w:hyperlink>
          </w:p>
        </w:tc>
        <w:tc>
          <w:tcPr>
            <w:tcW w:w="820" w:type="dxa"/>
          </w:tcPr>
          <w:p w14:paraId="241575C8" w14:textId="77777777" w:rsidR="00EE6F6D" w:rsidRDefault="00EE6F6D" w:rsidP="009C6F5A">
            <w:r>
              <w:t>0..1</w:t>
            </w:r>
          </w:p>
        </w:tc>
        <w:tc>
          <w:tcPr>
            <w:tcW w:w="3402" w:type="dxa"/>
          </w:tcPr>
          <w:p w14:paraId="66543BBE" w14:textId="77777777" w:rsidR="00EE6F6D" w:rsidRDefault="00EE6F6D" w:rsidP="009C6F5A">
            <w:r>
              <w:t>Förskrivningens originalOrdinationsId, används för recept från Receptdepå human.</w:t>
            </w:r>
          </w:p>
        </w:tc>
        <w:tc>
          <w:tcPr>
            <w:tcW w:w="1349" w:type="dxa"/>
          </w:tcPr>
          <w:p w14:paraId="4884C9CE" w14:textId="77777777" w:rsidR="00EE6F6D" w:rsidRDefault="00EE6F6D" w:rsidP="009C6F5A"/>
        </w:tc>
      </w:tr>
      <w:tr w:rsidR="00EE6F6D" w14:paraId="1AEB4B47" w14:textId="77777777" w:rsidTr="009C6F5A">
        <w:tc>
          <w:tcPr>
            <w:tcW w:w="1858" w:type="dxa"/>
          </w:tcPr>
          <w:p w14:paraId="673BC4CD" w14:textId="77777777" w:rsidR="00EE6F6D" w:rsidRDefault="00EE6F6D" w:rsidP="009C6F5A">
            <w:r>
              <w:t>forskrivningsId</w:t>
            </w:r>
          </w:p>
        </w:tc>
        <w:tc>
          <w:tcPr>
            <w:tcW w:w="1858" w:type="dxa"/>
          </w:tcPr>
          <w:p w14:paraId="7AF9E268" w14:textId="77777777" w:rsidR="00EE6F6D" w:rsidRDefault="001B1B9B" w:rsidP="009C6F5A">
            <w:hyperlink w:anchor="long">
              <w:r w:rsidR="00EE6F6D">
                <w:rPr>
                  <w:rStyle w:val="Hyperlnk"/>
                </w:rPr>
                <w:t>long</w:t>
              </w:r>
            </w:hyperlink>
          </w:p>
        </w:tc>
        <w:tc>
          <w:tcPr>
            <w:tcW w:w="820" w:type="dxa"/>
          </w:tcPr>
          <w:p w14:paraId="5F6FAC3C" w14:textId="77777777" w:rsidR="00EE6F6D" w:rsidRDefault="00EE6F6D" w:rsidP="009C6F5A">
            <w:r>
              <w:t>0..1</w:t>
            </w:r>
          </w:p>
        </w:tc>
        <w:tc>
          <w:tcPr>
            <w:tcW w:w="3402" w:type="dxa"/>
          </w:tcPr>
          <w:p w14:paraId="5A2F6EC2" w14:textId="77777777" w:rsidR="00EE6F6D" w:rsidRDefault="00EE6F6D" w:rsidP="009C6F5A">
            <w:r>
              <w:t>Förskrivningens id.</w:t>
            </w:r>
          </w:p>
        </w:tc>
        <w:tc>
          <w:tcPr>
            <w:tcW w:w="1349" w:type="dxa"/>
          </w:tcPr>
          <w:p w14:paraId="68B8F712" w14:textId="77777777" w:rsidR="00EE6F6D" w:rsidRDefault="00EE6F6D" w:rsidP="009C6F5A"/>
        </w:tc>
      </w:tr>
      <w:tr w:rsidR="00EE6F6D" w14:paraId="5867D8C0" w14:textId="77777777" w:rsidTr="009C6F5A">
        <w:tc>
          <w:tcPr>
            <w:tcW w:w="1858" w:type="dxa"/>
          </w:tcPr>
          <w:p w14:paraId="4FB39F2F" w14:textId="77777777" w:rsidR="00EE6F6D" w:rsidRDefault="00EE6F6D" w:rsidP="009C6F5A">
            <w:r>
              <w:t>receptId</w:t>
            </w:r>
          </w:p>
        </w:tc>
        <w:tc>
          <w:tcPr>
            <w:tcW w:w="1858" w:type="dxa"/>
          </w:tcPr>
          <w:p w14:paraId="38EEB759" w14:textId="77777777" w:rsidR="00EE6F6D" w:rsidRDefault="001B1B9B" w:rsidP="009C6F5A">
            <w:hyperlink w:anchor="long">
              <w:r w:rsidR="00EE6F6D">
                <w:rPr>
                  <w:rStyle w:val="Hyperlnk"/>
                </w:rPr>
                <w:t>long</w:t>
              </w:r>
            </w:hyperlink>
          </w:p>
        </w:tc>
        <w:tc>
          <w:tcPr>
            <w:tcW w:w="820" w:type="dxa"/>
          </w:tcPr>
          <w:p w14:paraId="38FCB30A" w14:textId="77777777" w:rsidR="00EE6F6D" w:rsidRDefault="00EE6F6D" w:rsidP="009C6F5A">
            <w:r>
              <w:t>0..1</w:t>
            </w:r>
          </w:p>
        </w:tc>
        <w:tc>
          <w:tcPr>
            <w:tcW w:w="3402" w:type="dxa"/>
          </w:tcPr>
          <w:p w14:paraId="516D5B14" w14:textId="77777777" w:rsidR="00EE6F6D" w:rsidRDefault="00EE6F6D" w:rsidP="009C6F5A">
            <w:r>
              <w:t>Receptid, används för recept från Receptdepå human.</w:t>
            </w:r>
          </w:p>
        </w:tc>
        <w:tc>
          <w:tcPr>
            <w:tcW w:w="1349" w:type="dxa"/>
          </w:tcPr>
          <w:p w14:paraId="6B4BDCF0" w14:textId="77777777" w:rsidR="00EE6F6D" w:rsidRDefault="00EE6F6D" w:rsidP="009C6F5A"/>
        </w:tc>
      </w:tr>
      <w:tr w:rsidR="00EE6F6D" w14:paraId="0C912A10" w14:textId="77777777" w:rsidTr="009C6F5A">
        <w:tc>
          <w:tcPr>
            <w:tcW w:w="1858" w:type="dxa"/>
          </w:tcPr>
          <w:p w14:paraId="22F31771" w14:textId="77777777" w:rsidR="00EE6F6D" w:rsidRDefault="00EE6F6D" w:rsidP="009C6F5A">
            <w:r>
              <w:t>patientinformation</w:t>
            </w:r>
          </w:p>
        </w:tc>
        <w:tc>
          <w:tcPr>
            <w:tcW w:w="1858" w:type="dxa"/>
          </w:tcPr>
          <w:p w14:paraId="62D70DC9" w14:textId="77777777" w:rsidR="00EE6F6D" w:rsidRDefault="001B1B9B" w:rsidP="009C6F5A">
            <w:hyperlink w:anchor="Patientinformation">
              <w:r w:rsidR="00EE6F6D">
                <w:rPr>
                  <w:rStyle w:val="Hyperlnk"/>
                </w:rPr>
                <w:t>Patientinformation</w:t>
              </w:r>
            </w:hyperlink>
          </w:p>
        </w:tc>
        <w:tc>
          <w:tcPr>
            <w:tcW w:w="820" w:type="dxa"/>
          </w:tcPr>
          <w:p w14:paraId="6F38B9A6" w14:textId="77777777" w:rsidR="00EE6F6D" w:rsidRDefault="00EE6F6D" w:rsidP="009C6F5A">
            <w:r>
              <w:t>1..1</w:t>
            </w:r>
          </w:p>
        </w:tc>
        <w:tc>
          <w:tcPr>
            <w:tcW w:w="3402" w:type="dxa"/>
          </w:tcPr>
          <w:p w14:paraId="6E370924" w14:textId="77777777" w:rsidR="00EE6F6D" w:rsidRDefault="00EE6F6D" w:rsidP="009C6F5A">
            <w:r>
              <w:t>Patientinformation.</w:t>
            </w:r>
          </w:p>
        </w:tc>
        <w:tc>
          <w:tcPr>
            <w:tcW w:w="1349" w:type="dxa"/>
          </w:tcPr>
          <w:p w14:paraId="5066A33D" w14:textId="77777777" w:rsidR="00EE6F6D" w:rsidRDefault="00EE6F6D" w:rsidP="009C6F5A"/>
        </w:tc>
      </w:tr>
      <w:tr w:rsidR="00EE6F6D" w14:paraId="383B9EB2" w14:textId="77777777" w:rsidTr="009C6F5A">
        <w:tc>
          <w:tcPr>
            <w:tcW w:w="1858" w:type="dxa"/>
          </w:tcPr>
          <w:p w14:paraId="3807658E" w14:textId="77777777" w:rsidR="00EE6F6D" w:rsidRDefault="00EE6F6D" w:rsidP="009C6F5A">
            <w:r>
              <w:t>sistaGiltighetsdag</w:t>
            </w:r>
          </w:p>
        </w:tc>
        <w:tc>
          <w:tcPr>
            <w:tcW w:w="1858" w:type="dxa"/>
          </w:tcPr>
          <w:p w14:paraId="0ECFC5D7" w14:textId="77777777" w:rsidR="00EE6F6D" w:rsidRDefault="00EE6F6D" w:rsidP="009C6F5A">
            <w:r>
              <w:t>dateTime</w:t>
            </w:r>
          </w:p>
        </w:tc>
        <w:tc>
          <w:tcPr>
            <w:tcW w:w="820" w:type="dxa"/>
          </w:tcPr>
          <w:p w14:paraId="53E586FF" w14:textId="77777777" w:rsidR="00EE6F6D" w:rsidRDefault="00EE6F6D" w:rsidP="009C6F5A">
            <w:r>
              <w:t>0..1</w:t>
            </w:r>
          </w:p>
        </w:tc>
        <w:tc>
          <w:tcPr>
            <w:tcW w:w="3402" w:type="dxa"/>
          </w:tcPr>
          <w:p w14:paraId="2778BFD4" w14:textId="77777777" w:rsidR="00EE6F6D" w:rsidRDefault="00EE6F6D" w:rsidP="009C6F5A">
            <w:r>
              <w:t>Sista giltighetsdag för förskrivningen.</w:t>
            </w:r>
          </w:p>
        </w:tc>
        <w:tc>
          <w:tcPr>
            <w:tcW w:w="1349" w:type="dxa"/>
          </w:tcPr>
          <w:p w14:paraId="5E63DDAA" w14:textId="77777777" w:rsidR="00EE6F6D" w:rsidRDefault="00EE6F6D" w:rsidP="009C6F5A"/>
        </w:tc>
      </w:tr>
      <w:tr w:rsidR="00EE6F6D" w14:paraId="56A3A783" w14:textId="77777777" w:rsidTr="009C6F5A">
        <w:tc>
          <w:tcPr>
            <w:tcW w:w="1858" w:type="dxa"/>
          </w:tcPr>
          <w:p w14:paraId="6243E7A2" w14:textId="77777777" w:rsidR="00EE6F6D" w:rsidRDefault="00EE6F6D" w:rsidP="009C6F5A">
            <w:r>
              <w:t>staende</w:t>
            </w:r>
          </w:p>
        </w:tc>
        <w:tc>
          <w:tcPr>
            <w:tcW w:w="1858" w:type="dxa"/>
          </w:tcPr>
          <w:p w14:paraId="621A0AF1" w14:textId="77777777" w:rsidR="00EE6F6D" w:rsidRDefault="00EE6F6D" w:rsidP="009C6F5A">
            <w:r>
              <w:t>boolean</w:t>
            </w:r>
          </w:p>
        </w:tc>
        <w:tc>
          <w:tcPr>
            <w:tcW w:w="820" w:type="dxa"/>
          </w:tcPr>
          <w:p w14:paraId="1C229845" w14:textId="77777777" w:rsidR="00EE6F6D" w:rsidRDefault="00EE6F6D" w:rsidP="009C6F5A">
            <w:r>
              <w:t>1..1</w:t>
            </w:r>
          </w:p>
        </w:tc>
        <w:tc>
          <w:tcPr>
            <w:tcW w:w="3402" w:type="dxa"/>
          </w:tcPr>
          <w:p w14:paraId="763844F0" w14:textId="77777777" w:rsidR="00EE6F6D" w:rsidRDefault="00EE6F6D" w:rsidP="009C6F5A">
            <w:r>
              <w:t>Sant för stående helförpackning, falskt för övriga typer.</w:t>
            </w:r>
          </w:p>
        </w:tc>
        <w:tc>
          <w:tcPr>
            <w:tcW w:w="1349" w:type="dxa"/>
          </w:tcPr>
          <w:p w14:paraId="67B99C07" w14:textId="77777777" w:rsidR="00EE6F6D" w:rsidRDefault="00EE6F6D" w:rsidP="009C6F5A"/>
        </w:tc>
      </w:tr>
      <w:tr w:rsidR="00EE6F6D" w14:paraId="42819F5F" w14:textId="77777777" w:rsidTr="009C6F5A">
        <w:tc>
          <w:tcPr>
            <w:tcW w:w="1858" w:type="dxa"/>
          </w:tcPr>
          <w:p w14:paraId="5F5E26CD" w14:textId="77777777" w:rsidR="00EE6F6D" w:rsidRDefault="00EE6F6D" w:rsidP="009C6F5A">
            <w:r>
              <w:t>startforpackning</w:t>
            </w:r>
          </w:p>
        </w:tc>
        <w:tc>
          <w:tcPr>
            <w:tcW w:w="1858" w:type="dxa"/>
          </w:tcPr>
          <w:p w14:paraId="3A037AFD" w14:textId="77777777" w:rsidR="00EE6F6D" w:rsidRDefault="00EE6F6D" w:rsidP="009C6F5A">
            <w:r>
              <w:t>boolean</w:t>
            </w:r>
          </w:p>
        </w:tc>
        <w:tc>
          <w:tcPr>
            <w:tcW w:w="820" w:type="dxa"/>
          </w:tcPr>
          <w:p w14:paraId="329200B2" w14:textId="77777777" w:rsidR="00EE6F6D" w:rsidRDefault="00EE6F6D" w:rsidP="009C6F5A">
            <w:r>
              <w:t>0..1</w:t>
            </w:r>
          </w:p>
        </w:tc>
        <w:tc>
          <w:tcPr>
            <w:tcW w:w="3402" w:type="dxa"/>
          </w:tcPr>
          <w:p w14:paraId="26317CC4" w14:textId="77777777" w:rsidR="00EE6F6D" w:rsidRDefault="00EE6F6D" w:rsidP="009C6F5A">
            <w:r>
              <w:t>Startförpackning.</w:t>
            </w:r>
          </w:p>
        </w:tc>
        <w:tc>
          <w:tcPr>
            <w:tcW w:w="1349" w:type="dxa"/>
          </w:tcPr>
          <w:p w14:paraId="538C2559" w14:textId="77777777" w:rsidR="00EE6F6D" w:rsidRDefault="00EE6F6D" w:rsidP="009C6F5A"/>
        </w:tc>
      </w:tr>
      <w:tr w:rsidR="00EE6F6D" w14:paraId="7001BC81" w14:textId="77777777" w:rsidTr="009C6F5A">
        <w:tc>
          <w:tcPr>
            <w:tcW w:w="1858" w:type="dxa"/>
          </w:tcPr>
          <w:p w14:paraId="01CBE9C4" w14:textId="77777777" w:rsidR="00EE6F6D" w:rsidRDefault="00EE6F6D" w:rsidP="009C6F5A">
            <w:r>
              <w:t>produktradnummer</w:t>
            </w:r>
          </w:p>
        </w:tc>
        <w:tc>
          <w:tcPr>
            <w:tcW w:w="1858" w:type="dxa"/>
          </w:tcPr>
          <w:p w14:paraId="06D3A70C" w14:textId="77777777" w:rsidR="00EE6F6D" w:rsidRDefault="00EE6F6D" w:rsidP="009C6F5A">
            <w:r>
              <w:t>int</w:t>
            </w:r>
          </w:p>
        </w:tc>
        <w:tc>
          <w:tcPr>
            <w:tcW w:w="820" w:type="dxa"/>
          </w:tcPr>
          <w:p w14:paraId="00BC3C9A" w14:textId="77777777" w:rsidR="00EE6F6D" w:rsidRDefault="00EE6F6D" w:rsidP="009C6F5A">
            <w:r>
              <w:t>0..1</w:t>
            </w:r>
          </w:p>
        </w:tc>
        <w:tc>
          <w:tcPr>
            <w:tcW w:w="3402" w:type="dxa"/>
          </w:tcPr>
          <w:p w14:paraId="506D7DC2" w14:textId="77777777" w:rsidR="00EE6F6D" w:rsidRDefault="00EE6F6D" w:rsidP="009C6F5A">
            <w:r>
              <w:t>Tillhörande recepts eventuella prdradnummer NEF i receptdepån.                         Anges enbart om fältet är befintligt i receptdepån.</w:t>
            </w:r>
          </w:p>
        </w:tc>
        <w:tc>
          <w:tcPr>
            <w:tcW w:w="1349" w:type="dxa"/>
          </w:tcPr>
          <w:p w14:paraId="137E514D" w14:textId="77777777" w:rsidR="00EE6F6D" w:rsidRDefault="00EE6F6D" w:rsidP="009C6F5A"/>
        </w:tc>
      </w:tr>
      <w:tr w:rsidR="00EE6F6D" w14:paraId="0D62DA13" w14:textId="77777777" w:rsidTr="009C6F5A">
        <w:tc>
          <w:tcPr>
            <w:tcW w:w="1858" w:type="dxa"/>
          </w:tcPr>
          <w:p w14:paraId="0DA99049" w14:textId="77777777" w:rsidR="00EE6F6D" w:rsidRDefault="00EE6F6D" w:rsidP="009C6F5A">
            <w:r>
              <w:t>radnummer</w:t>
            </w:r>
          </w:p>
        </w:tc>
        <w:tc>
          <w:tcPr>
            <w:tcW w:w="1858" w:type="dxa"/>
          </w:tcPr>
          <w:p w14:paraId="3D10F7E4" w14:textId="77777777" w:rsidR="00EE6F6D" w:rsidRDefault="00EE6F6D" w:rsidP="009C6F5A">
            <w:r>
              <w:t>int</w:t>
            </w:r>
          </w:p>
        </w:tc>
        <w:tc>
          <w:tcPr>
            <w:tcW w:w="820" w:type="dxa"/>
          </w:tcPr>
          <w:p w14:paraId="4F02C895" w14:textId="77777777" w:rsidR="00EE6F6D" w:rsidRDefault="00EE6F6D" w:rsidP="009C6F5A">
            <w:r>
              <w:t>0..1</w:t>
            </w:r>
          </w:p>
        </w:tc>
        <w:tc>
          <w:tcPr>
            <w:tcW w:w="3402" w:type="dxa"/>
          </w:tcPr>
          <w:p w14:paraId="38D5E567" w14:textId="77777777" w:rsidR="00EE6F6D" w:rsidRDefault="00EE6F6D" w:rsidP="009C6F5A">
            <w:r>
              <w:t>Tillhörande recepts eventuella radnummer NEF i receptdepån.                         Anges enbart om fältet är befintligt i receptdepån.</w:t>
            </w:r>
          </w:p>
        </w:tc>
        <w:tc>
          <w:tcPr>
            <w:tcW w:w="1349" w:type="dxa"/>
          </w:tcPr>
          <w:p w14:paraId="00CE8221" w14:textId="77777777" w:rsidR="00EE6F6D" w:rsidRDefault="00EE6F6D" w:rsidP="009C6F5A"/>
        </w:tc>
      </w:tr>
      <w:tr w:rsidR="00EE6F6D" w14:paraId="4F9CD7D5" w14:textId="77777777" w:rsidTr="009C6F5A">
        <w:tc>
          <w:tcPr>
            <w:tcW w:w="1858" w:type="dxa"/>
          </w:tcPr>
          <w:p w14:paraId="2454B338" w14:textId="77777777" w:rsidR="00EE6F6D" w:rsidRDefault="00EE6F6D" w:rsidP="009C6F5A">
            <w:r>
              <w:t>utlamningsintervall</w:t>
            </w:r>
          </w:p>
        </w:tc>
        <w:tc>
          <w:tcPr>
            <w:tcW w:w="1858" w:type="dxa"/>
          </w:tcPr>
          <w:p w14:paraId="606C1FAE" w14:textId="77777777" w:rsidR="00EE6F6D" w:rsidRDefault="00EE6F6D" w:rsidP="009C6F5A">
            <w:r>
              <w:t>int</w:t>
            </w:r>
          </w:p>
        </w:tc>
        <w:tc>
          <w:tcPr>
            <w:tcW w:w="820" w:type="dxa"/>
          </w:tcPr>
          <w:p w14:paraId="2F083E7A" w14:textId="77777777" w:rsidR="00EE6F6D" w:rsidRDefault="00EE6F6D" w:rsidP="009C6F5A">
            <w:r>
              <w:t>0..1</w:t>
            </w:r>
          </w:p>
        </w:tc>
        <w:tc>
          <w:tcPr>
            <w:tcW w:w="3402" w:type="dxa"/>
          </w:tcPr>
          <w:p w14:paraId="6A518B89" w14:textId="77777777" w:rsidR="00EE6F6D" w:rsidRDefault="00EE6F6D" w:rsidP="009C6F5A">
            <w:r>
              <w:t>Utlämningsintervall.</w:t>
            </w:r>
          </w:p>
        </w:tc>
        <w:tc>
          <w:tcPr>
            <w:tcW w:w="1349" w:type="dxa"/>
          </w:tcPr>
          <w:p w14:paraId="5562EFF8" w14:textId="77777777" w:rsidR="00EE6F6D" w:rsidRDefault="00EE6F6D" w:rsidP="009C6F5A"/>
        </w:tc>
      </w:tr>
      <w:tr w:rsidR="00EE6F6D" w14:paraId="43ED174F" w14:textId="77777777" w:rsidTr="009C6F5A">
        <w:tc>
          <w:tcPr>
            <w:tcW w:w="1858" w:type="dxa"/>
          </w:tcPr>
          <w:p w14:paraId="4F10DEF2" w14:textId="77777777" w:rsidR="00EE6F6D" w:rsidRDefault="00EE6F6D" w:rsidP="009C6F5A">
            <w:r>
              <w:lastRenderedPageBreak/>
              <w:t>insattningstidpunkt</w:t>
            </w:r>
          </w:p>
        </w:tc>
        <w:tc>
          <w:tcPr>
            <w:tcW w:w="1858" w:type="dxa"/>
          </w:tcPr>
          <w:p w14:paraId="5545B837" w14:textId="77777777" w:rsidR="00EE6F6D" w:rsidRDefault="00EE6F6D" w:rsidP="009C6F5A">
            <w:r>
              <w:t>dateTime</w:t>
            </w:r>
          </w:p>
        </w:tc>
        <w:tc>
          <w:tcPr>
            <w:tcW w:w="820" w:type="dxa"/>
          </w:tcPr>
          <w:p w14:paraId="6EB8E8B3" w14:textId="77777777" w:rsidR="00EE6F6D" w:rsidRDefault="00EE6F6D" w:rsidP="009C6F5A">
            <w:r>
              <w:t>0..1</w:t>
            </w:r>
          </w:p>
        </w:tc>
        <w:tc>
          <w:tcPr>
            <w:tcW w:w="3402" w:type="dxa"/>
          </w:tcPr>
          <w:p w14:paraId="46C4093F" w14:textId="77777777" w:rsidR="00EE6F6D" w:rsidRDefault="00EE6F6D" w:rsidP="009C6F5A">
            <w:r>
              <w:t>Förskrivningens insättningstidpunkt.</w:t>
            </w:r>
          </w:p>
        </w:tc>
        <w:tc>
          <w:tcPr>
            <w:tcW w:w="1349" w:type="dxa"/>
          </w:tcPr>
          <w:p w14:paraId="69A39737" w14:textId="77777777" w:rsidR="00EE6F6D" w:rsidRDefault="00EE6F6D" w:rsidP="009C6F5A"/>
        </w:tc>
      </w:tr>
      <w:tr w:rsidR="00EE6F6D" w14:paraId="76D4EA0C" w14:textId="77777777" w:rsidTr="009C6F5A">
        <w:tc>
          <w:tcPr>
            <w:tcW w:w="1858" w:type="dxa"/>
          </w:tcPr>
          <w:p w14:paraId="79A414FA" w14:textId="77777777" w:rsidR="00EE6F6D" w:rsidRDefault="00EE6F6D" w:rsidP="009C6F5A">
            <w:r>
              <w:t>forskrivarensNotat</w:t>
            </w:r>
          </w:p>
        </w:tc>
        <w:tc>
          <w:tcPr>
            <w:tcW w:w="1858" w:type="dxa"/>
          </w:tcPr>
          <w:p w14:paraId="26C5AE83" w14:textId="77777777" w:rsidR="00EE6F6D" w:rsidRDefault="00EE6F6D" w:rsidP="009C6F5A">
            <w:r>
              <w:t>string</w:t>
            </w:r>
          </w:p>
        </w:tc>
        <w:tc>
          <w:tcPr>
            <w:tcW w:w="820" w:type="dxa"/>
          </w:tcPr>
          <w:p w14:paraId="08C49C74" w14:textId="77777777" w:rsidR="00EE6F6D" w:rsidRDefault="00EE6F6D" w:rsidP="009C6F5A">
            <w:r>
              <w:t>0..1</w:t>
            </w:r>
          </w:p>
        </w:tc>
        <w:tc>
          <w:tcPr>
            <w:tcW w:w="3402" w:type="dxa"/>
          </w:tcPr>
          <w:p w14:paraId="79B2BED7" w14:textId="77777777" w:rsidR="00EE6F6D" w:rsidRDefault="00EE6F6D" w:rsidP="009C6F5A">
            <w:r>
              <w:t>Ordinationsnotat.</w:t>
            </w:r>
          </w:p>
        </w:tc>
        <w:tc>
          <w:tcPr>
            <w:tcW w:w="1349" w:type="dxa"/>
          </w:tcPr>
          <w:p w14:paraId="595040DB" w14:textId="77777777" w:rsidR="00EE6F6D" w:rsidRDefault="00EE6F6D" w:rsidP="009C6F5A">
            <w:r>
              <w:t>1..512</w:t>
            </w:r>
          </w:p>
        </w:tc>
      </w:tr>
      <w:tr w:rsidR="00EE6F6D" w14:paraId="3269626D" w14:textId="77777777" w:rsidTr="009C6F5A">
        <w:tc>
          <w:tcPr>
            <w:tcW w:w="1858" w:type="dxa"/>
          </w:tcPr>
          <w:p w14:paraId="6123BC0D" w14:textId="77777777" w:rsidR="00EE6F6D" w:rsidRDefault="00EE6F6D" w:rsidP="009C6F5A">
            <w:r>
              <w:t>receptstatus</w:t>
            </w:r>
          </w:p>
        </w:tc>
        <w:tc>
          <w:tcPr>
            <w:tcW w:w="1858" w:type="dxa"/>
          </w:tcPr>
          <w:p w14:paraId="32F23BEE" w14:textId="77777777" w:rsidR="00EE6F6D" w:rsidRDefault="001B1B9B" w:rsidP="009C6F5A">
            <w:hyperlink w:anchor="receptstatus">
              <w:r w:rsidR="00EE6F6D">
                <w:rPr>
                  <w:rStyle w:val="Hyperlnk"/>
                </w:rPr>
                <w:t>receptstatus</w:t>
              </w:r>
            </w:hyperlink>
          </w:p>
        </w:tc>
        <w:tc>
          <w:tcPr>
            <w:tcW w:w="820" w:type="dxa"/>
          </w:tcPr>
          <w:p w14:paraId="11F1E0F2" w14:textId="77777777" w:rsidR="00EE6F6D" w:rsidRDefault="00EE6F6D" w:rsidP="009C6F5A">
            <w:r>
              <w:t>0..1</w:t>
            </w:r>
          </w:p>
        </w:tc>
        <w:tc>
          <w:tcPr>
            <w:tcW w:w="3402" w:type="dxa"/>
          </w:tcPr>
          <w:p w14:paraId="074F6255" w14:textId="77777777" w:rsidR="00EE6F6D" w:rsidRDefault="00EE6F6D" w:rsidP="009C6F5A">
            <w:r>
              <w:t>Receptstatus för recept hämtade från Receptdepå human.</w:t>
            </w:r>
          </w:p>
        </w:tc>
        <w:tc>
          <w:tcPr>
            <w:tcW w:w="1349" w:type="dxa"/>
          </w:tcPr>
          <w:p w14:paraId="0B7C161F" w14:textId="77777777" w:rsidR="00EE6F6D" w:rsidRDefault="00EE6F6D" w:rsidP="009C6F5A"/>
        </w:tc>
      </w:tr>
      <w:tr w:rsidR="00EE6F6D" w14:paraId="5B6F08AB" w14:textId="77777777" w:rsidTr="009C6F5A">
        <w:tc>
          <w:tcPr>
            <w:tcW w:w="1858" w:type="dxa"/>
          </w:tcPr>
          <w:p w14:paraId="0FF1CE29" w14:textId="77777777" w:rsidR="00EE6F6D" w:rsidRDefault="00EE6F6D" w:rsidP="009C6F5A">
            <w:r>
              <w:t>receptstatustidpunkt</w:t>
            </w:r>
          </w:p>
        </w:tc>
        <w:tc>
          <w:tcPr>
            <w:tcW w:w="1858" w:type="dxa"/>
          </w:tcPr>
          <w:p w14:paraId="4A7EB736" w14:textId="77777777" w:rsidR="00EE6F6D" w:rsidRDefault="00EE6F6D" w:rsidP="009C6F5A">
            <w:r>
              <w:t>dateTime</w:t>
            </w:r>
          </w:p>
        </w:tc>
        <w:tc>
          <w:tcPr>
            <w:tcW w:w="820" w:type="dxa"/>
          </w:tcPr>
          <w:p w14:paraId="7A4774EB" w14:textId="77777777" w:rsidR="00EE6F6D" w:rsidRDefault="00EE6F6D" w:rsidP="009C6F5A">
            <w:r>
              <w:t>0..1</w:t>
            </w:r>
          </w:p>
        </w:tc>
        <w:tc>
          <w:tcPr>
            <w:tcW w:w="3402" w:type="dxa"/>
          </w:tcPr>
          <w:p w14:paraId="225D6790" w14:textId="77777777" w:rsidR="00EE6F6D" w:rsidRDefault="00EE6F6D" w:rsidP="009C6F5A">
            <w:r>
              <w:t>Receptstatustidpunkt för recept hämtade från Receptdepå human.</w:t>
            </w:r>
          </w:p>
        </w:tc>
        <w:tc>
          <w:tcPr>
            <w:tcW w:w="1349" w:type="dxa"/>
          </w:tcPr>
          <w:p w14:paraId="745AD374" w14:textId="77777777" w:rsidR="00EE6F6D" w:rsidRDefault="00EE6F6D" w:rsidP="009C6F5A"/>
        </w:tc>
      </w:tr>
      <w:tr w:rsidR="00EE6F6D" w14:paraId="783FB072" w14:textId="77777777" w:rsidTr="009C6F5A">
        <w:tc>
          <w:tcPr>
            <w:tcW w:w="1858" w:type="dxa"/>
          </w:tcPr>
          <w:p w14:paraId="4DAC67CE" w14:textId="77777777" w:rsidR="00EE6F6D" w:rsidRDefault="00EE6F6D" w:rsidP="009C6F5A">
            <w:r>
              <w:t>receptradversion</w:t>
            </w:r>
          </w:p>
        </w:tc>
        <w:tc>
          <w:tcPr>
            <w:tcW w:w="1858" w:type="dxa"/>
          </w:tcPr>
          <w:p w14:paraId="6A1721F3" w14:textId="77777777" w:rsidR="00EE6F6D" w:rsidRDefault="001B1B9B" w:rsidP="009C6F5A">
            <w:hyperlink w:anchor="long">
              <w:r w:rsidR="00EE6F6D">
                <w:rPr>
                  <w:rStyle w:val="Hyperlnk"/>
                </w:rPr>
                <w:t>long</w:t>
              </w:r>
            </w:hyperlink>
          </w:p>
        </w:tc>
        <w:tc>
          <w:tcPr>
            <w:tcW w:w="820" w:type="dxa"/>
          </w:tcPr>
          <w:p w14:paraId="147E587F" w14:textId="77777777" w:rsidR="00EE6F6D" w:rsidRDefault="00EE6F6D" w:rsidP="009C6F5A">
            <w:r>
              <w:t>0..1</w:t>
            </w:r>
          </w:p>
        </w:tc>
        <w:tc>
          <w:tcPr>
            <w:tcW w:w="3402" w:type="dxa"/>
          </w:tcPr>
          <w:p w14:paraId="4E15C538" w14:textId="77777777" w:rsidR="00EE6F6D" w:rsidRDefault="00EE6F6D" w:rsidP="009C6F5A">
            <w:r>
              <w:t>Receptradversion för recept hämtade från Receptdepå human.</w:t>
            </w:r>
          </w:p>
        </w:tc>
        <w:tc>
          <w:tcPr>
            <w:tcW w:w="1349" w:type="dxa"/>
          </w:tcPr>
          <w:p w14:paraId="343BE151" w14:textId="77777777" w:rsidR="00EE6F6D" w:rsidRDefault="00EE6F6D" w:rsidP="009C6F5A"/>
        </w:tc>
      </w:tr>
      <w:tr w:rsidR="00EE6F6D" w14:paraId="31BCDBE5" w14:textId="77777777" w:rsidTr="009C6F5A">
        <w:tc>
          <w:tcPr>
            <w:tcW w:w="1858" w:type="dxa"/>
          </w:tcPr>
          <w:p w14:paraId="3E610551" w14:textId="77777777" w:rsidR="00EE6F6D" w:rsidRDefault="00EE6F6D" w:rsidP="009C6F5A">
            <w:r>
              <w:t>skapandeGLN</w:t>
            </w:r>
          </w:p>
        </w:tc>
        <w:tc>
          <w:tcPr>
            <w:tcW w:w="1858" w:type="dxa"/>
          </w:tcPr>
          <w:p w14:paraId="2B15D0AA" w14:textId="77777777" w:rsidR="00EE6F6D" w:rsidRDefault="00EE6F6D" w:rsidP="009C6F5A">
            <w:r>
              <w:t>string</w:t>
            </w:r>
          </w:p>
        </w:tc>
        <w:tc>
          <w:tcPr>
            <w:tcW w:w="820" w:type="dxa"/>
          </w:tcPr>
          <w:p w14:paraId="7EF2D43C" w14:textId="77777777" w:rsidR="00EE6F6D" w:rsidRDefault="00EE6F6D" w:rsidP="009C6F5A">
            <w:r>
              <w:t>0..1</w:t>
            </w:r>
          </w:p>
        </w:tc>
        <w:tc>
          <w:tcPr>
            <w:tcW w:w="3402" w:type="dxa"/>
          </w:tcPr>
          <w:p w14:paraId="44C4F0C4" w14:textId="77777777" w:rsidR="00EE6F6D" w:rsidRDefault="00EE6F6D" w:rsidP="009C6F5A">
            <w:r>
              <w:t>GLN-kod.</w:t>
            </w:r>
          </w:p>
        </w:tc>
        <w:tc>
          <w:tcPr>
            <w:tcW w:w="1349" w:type="dxa"/>
          </w:tcPr>
          <w:p w14:paraId="5255697E" w14:textId="77777777" w:rsidR="00EE6F6D" w:rsidRDefault="00EE6F6D" w:rsidP="009C6F5A">
            <w:r>
              <w:t>13..13</w:t>
            </w:r>
          </w:p>
        </w:tc>
      </w:tr>
      <w:tr w:rsidR="00EE6F6D" w14:paraId="013A3DDA" w14:textId="77777777" w:rsidTr="009C6F5A">
        <w:tc>
          <w:tcPr>
            <w:tcW w:w="1858" w:type="dxa"/>
          </w:tcPr>
          <w:p w14:paraId="354CA0DB" w14:textId="77777777" w:rsidR="00EE6F6D" w:rsidRDefault="00EE6F6D" w:rsidP="009C6F5A">
            <w:r>
              <w:t>kompletterandeReceptinformation</w:t>
            </w:r>
          </w:p>
        </w:tc>
        <w:tc>
          <w:tcPr>
            <w:tcW w:w="1858" w:type="dxa"/>
          </w:tcPr>
          <w:p w14:paraId="57C3C208" w14:textId="77777777" w:rsidR="00EE6F6D" w:rsidRDefault="001B1B9B" w:rsidP="009C6F5A">
            <w:hyperlink w:anchor="KompletterandeReceptinformation">
              <w:r w:rsidR="00EE6F6D">
                <w:rPr>
                  <w:rStyle w:val="Hyperlnk"/>
                </w:rPr>
                <w:t>KompletterandeReceptinformation</w:t>
              </w:r>
            </w:hyperlink>
          </w:p>
        </w:tc>
        <w:tc>
          <w:tcPr>
            <w:tcW w:w="820" w:type="dxa"/>
          </w:tcPr>
          <w:p w14:paraId="0BF789E5" w14:textId="77777777" w:rsidR="00EE6F6D" w:rsidRDefault="00EE6F6D" w:rsidP="009C6F5A">
            <w:r>
              <w:t>0..1</w:t>
            </w:r>
          </w:p>
        </w:tc>
        <w:tc>
          <w:tcPr>
            <w:tcW w:w="3402" w:type="dxa"/>
          </w:tcPr>
          <w:p w14:paraId="3271D9A1" w14:textId="77777777" w:rsidR="00EE6F6D" w:rsidRDefault="00EE6F6D" w:rsidP="009C6F5A">
            <w:r>
              <w:t>Kompletterande information för recept från Receptdepå human.</w:t>
            </w:r>
          </w:p>
        </w:tc>
        <w:tc>
          <w:tcPr>
            <w:tcW w:w="1349" w:type="dxa"/>
          </w:tcPr>
          <w:p w14:paraId="54B6BB3F" w14:textId="77777777" w:rsidR="00EE6F6D" w:rsidRDefault="00EE6F6D" w:rsidP="009C6F5A"/>
        </w:tc>
      </w:tr>
    </w:tbl>
    <w:p w14:paraId="692B0706" w14:textId="77777777" w:rsidR="00C50144" w:rsidRDefault="00C50144" w:rsidP="00C50144"/>
    <w:p w14:paraId="32B962A0" w14:textId="77777777" w:rsidR="00C50144" w:rsidRDefault="00C50144" w:rsidP="00C50144">
      <w:pPr>
        <w:pStyle w:val="Rubrik41"/>
      </w:pPr>
      <w:bookmarkStart w:id="1174" w:name="Dispenseringsunderlag"/>
      <w:r>
        <w:t> Dispenseringsunderlag</w:t>
      </w:r>
      <w:bookmarkEnd w:id="117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6298F04C" w14:textId="77777777" w:rsidTr="009C6F5A">
        <w:tc>
          <w:tcPr>
            <w:tcW w:w="1858" w:type="dxa"/>
            <w:shd w:val="clear" w:color="auto" w:fill="4F81BD" w:themeFill="accent1"/>
          </w:tcPr>
          <w:p w14:paraId="64476D2B"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2333F253"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1AE41C9E"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3C2A914C"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4814D76B" w14:textId="77777777" w:rsidR="009C6F5A" w:rsidRDefault="009C6F5A" w:rsidP="009C6F5A">
            <w:pPr>
              <w:rPr>
                <w:b/>
                <w:bCs/>
                <w:color w:val="FFFFFF" w:themeColor="background1"/>
              </w:rPr>
            </w:pPr>
            <w:r>
              <w:rPr>
                <w:b/>
                <w:bCs/>
                <w:color w:val="FFFFFF" w:themeColor="background1"/>
              </w:rPr>
              <w:t>Fältlängder</w:t>
            </w:r>
          </w:p>
        </w:tc>
      </w:tr>
      <w:tr w:rsidR="009C6F5A" w14:paraId="5139BD43" w14:textId="77777777" w:rsidTr="009C6F5A">
        <w:tc>
          <w:tcPr>
            <w:tcW w:w="1858" w:type="dxa"/>
          </w:tcPr>
          <w:p w14:paraId="204777F1" w14:textId="77777777" w:rsidR="009C6F5A" w:rsidRDefault="009C6F5A" w:rsidP="009C6F5A">
            <w:r>
              <w:t>akut</w:t>
            </w:r>
          </w:p>
        </w:tc>
        <w:tc>
          <w:tcPr>
            <w:tcW w:w="1858" w:type="dxa"/>
          </w:tcPr>
          <w:p w14:paraId="70D11457" w14:textId="77777777" w:rsidR="009C6F5A" w:rsidRDefault="009C6F5A" w:rsidP="009C6F5A">
            <w:r>
              <w:t>boolean</w:t>
            </w:r>
          </w:p>
        </w:tc>
        <w:tc>
          <w:tcPr>
            <w:tcW w:w="820" w:type="dxa"/>
          </w:tcPr>
          <w:p w14:paraId="20064BDD" w14:textId="77777777" w:rsidR="009C6F5A" w:rsidRDefault="009C6F5A" w:rsidP="009C6F5A">
            <w:r>
              <w:t>0..1</w:t>
            </w:r>
          </w:p>
        </w:tc>
        <w:tc>
          <w:tcPr>
            <w:tcW w:w="3402" w:type="dxa"/>
          </w:tcPr>
          <w:p w14:paraId="2C99134F" w14:textId="77777777" w:rsidR="009C6F5A" w:rsidRDefault="009C6F5A" w:rsidP="009C6F5A">
            <w:r>
              <w:t>Akutflagga.</w:t>
            </w:r>
          </w:p>
        </w:tc>
        <w:tc>
          <w:tcPr>
            <w:tcW w:w="1349" w:type="dxa"/>
          </w:tcPr>
          <w:p w14:paraId="0786961E" w14:textId="77777777" w:rsidR="009C6F5A" w:rsidRDefault="009C6F5A" w:rsidP="009C6F5A"/>
        </w:tc>
      </w:tr>
      <w:tr w:rsidR="009C6F5A" w14:paraId="4D945C30" w14:textId="77777777" w:rsidTr="009C6F5A">
        <w:tc>
          <w:tcPr>
            <w:tcW w:w="1858" w:type="dxa"/>
          </w:tcPr>
          <w:p w14:paraId="2F1E8E4E" w14:textId="77777777" w:rsidR="009C6F5A" w:rsidRDefault="009C6F5A" w:rsidP="009C6F5A">
            <w:r>
              <w:t>bytesEj</w:t>
            </w:r>
          </w:p>
        </w:tc>
        <w:tc>
          <w:tcPr>
            <w:tcW w:w="1858" w:type="dxa"/>
          </w:tcPr>
          <w:p w14:paraId="42460D71" w14:textId="77777777" w:rsidR="009C6F5A" w:rsidRDefault="001B1B9B" w:rsidP="009C6F5A">
            <w:hyperlink w:anchor="bytesEj">
              <w:r w:rsidR="009C6F5A">
                <w:rPr>
                  <w:rStyle w:val="Hyperlnk"/>
                </w:rPr>
                <w:t>bytesEj</w:t>
              </w:r>
            </w:hyperlink>
          </w:p>
        </w:tc>
        <w:tc>
          <w:tcPr>
            <w:tcW w:w="820" w:type="dxa"/>
          </w:tcPr>
          <w:p w14:paraId="147E905B" w14:textId="77777777" w:rsidR="009C6F5A" w:rsidRDefault="009C6F5A" w:rsidP="009C6F5A">
            <w:r>
              <w:t>0..1</w:t>
            </w:r>
          </w:p>
        </w:tc>
        <w:tc>
          <w:tcPr>
            <w:tcW w:w="3402" w:type="dxa"/>
          </w:tcPr>
          <w:p w14:paraId="5674A08A" w14:textId="1F8C8A0D" w:rsidR="009C6F5A" w:rsidRDefault="00C359D0" w:rsidP="00C359D0">
            <w:ins w:id="1175" w:author="Maria Wettermark" w:date="2014-10-20T10:27:00Z">
              <w:r w:rsidRPr="00C359D0">
                <w:t>Anger om patient angivit att förskriven vara ej får bytas ut.</w:t>
              </w:r>
            </w:ins>
            <w:ins w:id="1176" w:author="Maria Wettermark" w:date="2014-10-20T10:29:00Z">
              <w:r>
                <w:t xml:space="preserve"> Värdet ”Förskrivare” ska ej anges.</w:t>
              </w:r>
            </w:ins>
            <w:del w:id="1177" w:author="Maria Wettermark" w:date="2014-10-20T10:27:00Z">
              <w:r w:rsidR="009C6F5A" w:rsidDel="00C359D0">
                <w:delText xml:space="preserve">Anger om patient </w:delText>
              </w:r>
            </w:del>
            <w:del w:id="1178" w:author="Maria Wettermark" w:date="2014-10-20T10:26:00Z">
              <w:r w:rsidR="009C6F5A" w:rsidDel="00C359D0">
                <w:delText xml:space="preserve">eller förskrivare </w:delText>
              </w:r>
            </w:del>
            <w:del w:id="1179" w:author="Maria Wettermark" w:date="2014-10-20T10:27:00Z">
              <w:r w:rsidR="009C6F5A" w:rsidDel="00C359D0">
                <w:delText>angivit att förskrivningen ej får bytas.</w:delText>
              </w:r>
            </w:del>
          </w:p>
        </w:tc>
        <w:tc>
          <w:tcPr>
            <w:tcW w:w="1349" w:type="dxa"/>
          </w:tcPr>
          <w:p w14:paraId="533FB1C9" w14:textId="77777777" w:rsidR="009C6F5A" w:rsidRDefault="009C6F5A" w:rsidP="009C6F5A"/>
        </w:tc>
      </w:tr>
    </w:tbl>
    <w:p w14:paraId="2299DB59" w14:textId="77777777" w:rsidR="00C50144" w:rsidRDefault="00C50144" w:rsidP="00C50144"/>
    <w:p w14:paraId="0380AE77" w14:textId="77777777" w:rsidR="00C50144" w:rsidRDefault="00C50144" w:rsidP="00C50144">
      <w:pPr>
        <w:pStyle w:val="Rubrik41"/>
      </w:pPr>
      <w:bookmarkStart w:id="1180" w:name="Dispenseringsforskrivning"/>
      <w:r>
        <w:t> Dispenseringsforskrivning</w:t>
      </w:r>
      <w:bookmarkEnd w:id="118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3AC81DA3" w14:textId="77777777" w:rsidTr="009C6F5A">
        <w:tc>
          <w:tcPr>
            <w:tcW w:w="1858" w:type="dxa"/>
            <w:shd w:val="clear" w:color="auto" w:fill="4F81BD" w:themeFill="accent1"/>
          </w:tcPr>
          <w:p w14:paraId="0496C974"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27BB178C"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4F83165F"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72FE2369"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1AA15860" w14:textId="77777777" w:rsidR="009C6F5A" w:rsidRDefault="009C6F5A" w:rsidP="009C6F5A">
            <w:pPr>
              <w:rPr>
                <w:b/>
                <w:bCs/>
                <w:color w:val="FFFFFF" w:themeColor="background1"/>
              </w:rPr>
            </w:pPr>
            <w:r>
              <w:rPr>
                <w:b/>
                <w:bCs/>
                <w:color w:val="FFFFFF" w:themeColor="background1"/>
              </w:rPr>
              <w:t>Fältlängder</w:t>
            </w:r>
          </w:p>
        </w:tc>
      </w:tr>
      <w:tr w:rsidR="009C6F5A" w14:paraId="36538E6A" w14:textId="77777777" w:rsidTr="009C6F5A">
        <w:tc>
          <w:tcPr>
            <w:tcW w:w="1858" w:type="dxa"/>
          </w:tcPr>
          <w:p w14:paraId="2A25C9FD" w14:textId="77777777" w:rsidR="009C6F5A" w:rsidRDefault="009C6F5A" w:rsidP="009C6F5A">
            <w:r>
              <w:t>akut</w:t>
            </w:r>
          </w:p>
        </w:tc>
        <w:tc>
          <w:tcPr>
            <w:tcW w:w="1858" w:type="dxa"/>
          </w:tcPr>
          <w:p w14:paraId="06C2A53D" w14:textId="77777777" w:rsidR="009C6F5A" w:rsidRDefault="009C6F5A" w:rsidP="009C6F5A">
            <w:r>
              <w:t>boolean</w:t>
            </w:r>
          </w:p>
        </w:tc>
        <w:tc>
          <w:tcPr>
            <w:tcW w:w="820" w:type="dxa"/>
          </w:tcPr>
          <w:p w14:paraId="7449BCB8" w14:textId="77777777" w:rsidR="009C6F5A" w:rsidRDefault="009C6F5A" w:rsidP="009C6F5A">
            <w:r>
              <w:t>0..1</w:t>
            </w:r>
          </w:p>
        </w:tc>
        <w:tc>
          <w:tcPr>
            <w:tcW w:w="3402" w:type="dxa"/>
          </w:tcPr>
          <w:p w14:paraId="4BD9DB73" w14:textId="0A3B47BF" w:rsidR="009C6F5A" w:rsidRDefault="009C6F5A" w:rsidP="00DA3FF8">
            <w:r>
              <w:t>Akutflagga.</w:t>
            </w:r>
            <w:ins w:id="1181" w:author="Maria Wettermark" w:date="2014-10-15T10:16:00Z">
              <w:r w:rsidR="00DA3FF8">
                <w:t xml:space="preserve"> Returneras ej i GetMedicalPrescriptions </w:t>
              </w:r>
            </w:ins>
          </w:p>
        </w:tc>
        <w:tc>
          <w:tcPr>
            <w:tcW w:w="1349" w:type="dxa"/>
          </w:tcPr>
          <w:p w14:paraId="7FC4A74F" w14:textId="77777777" w:rsidR="009C6F5A" w:rsidRDefault="009C6F5A" w:rsidP="009C6F5A"/>
        </w:tc>
      </w:tr>
      <w:tr w:rsidR="009C6F5A" w14:paraId="328539E6" w14:textId="77777777" w:rsidTr="009C6F5A">
        <w:tc>
          <w:tcPr>
            <w:tcW w:w="1858" w:type="dxa"/>
          </w:tcPr>
          <w:p w14:paraId="3E8B56FE" w14:textId="77777777" w:rsidR="009C6F5A" w:rsidRDefault="009C6F5A" w:rsidP="009C6F5A">
            <w:r>
              <w:t>andamal</w:t>
            </w:r>
          </w:p>
        </w:tc>
        <w:tc>
          <w:tcPr>
            <w:tcW w:w="1858" w:type="dxa"/>
          </w:tcPr>
          <w:p w14:paraId="029529FD" w14:textId="77777777" w:rsidR="009C6F5A" w:rsidRDefault="009C6F5A" w:rsidP="009C6F5A">
            <w:r>
              <w:t>string</w:t>
            </w:r>
          </w:p>
        </w:tc>
        <w:tc>
          <w:tcPr>
            <w:tcW w:w="820" w:type="dxa"/>
          </w:tcPr>
          <w:p w14:paraId="2F788EFA" w14:textId="77777777" w:rsidR="009C6F5A" w:rsidRDefault="009C6F5A" w:rsidP="009C6F5A">
            <w:r>
              <w:t>0..1</w:t>
            </w:r>
          </w:p>
        </w:tc>
        <w:tc>
          <w:tcPr>
            <w:tcW w:w="3402" w:type="dxa"/>
          </w:tcPr>
          <w:p w14:paraId="3F11CBEA" w14:textId="77777777" w:rsidR="009C6F5A" w:rsidRDefault="009C6F5A" w:rsidP="009C6F5A">
            <w:r>
              <w:t>Förskrivningens ändamål</w:t>
            </w:r>
          </w:p>
        </w:tc>
        <w:tc>
          <w:tcPr>
            <w:tcW w:w="1349" w:type="dxa"/>
          </w:tcPr>
          <w:p w14:paraId="28C8983E" w14:textId="695BE645" w:rsidR="009C6F5A" w:rsidRDefault="009C6F5A" w:rsidP="009C6F5A">
            <w:r>
              <w:t>1..256</w:t>
            </w:r>
          </w:p>
        </w:tc>
      </w:tr>
      <w:tr w:rsidR="009C6F5A" w14:paraId="64EC5647" w14:textId="77777777" w:rsidTr="009C6F5A">
        <w:tc>
          <w:tcPr>
            <w:tcW w:w="1858" w:type="dxa"/>
          </w:tcPr>
          <w:p w14:paraId="3C0AE8F3" w14:textId="77777777" w:rsidR="009C6F5A" w:rsidRDefault="009C6F5A" w:rsidP="009C6F5A">
            <w:r>
              <w:t>bytesEj</w:t>
            </w:r>
          </w:p>
        </w:tc>
        <w:tc>
          <w:tcPr>
            <w:tcW w:w="1858" w:type="dxa"/>
          </w:tcPr>
          <w:p w14:paraId="09977531" w14:textId="77777777" w:rsidR="009C6F5A" w:rsidRDefault="001B1B9B" w:rsidP="009C6F5A">
            <w:hyperlink w:anchor="bytesEj">
              <w:r w:rsidR="009C6F5A">
                <w:rPr>
                  <w:rStyle w:val="Hyperlnk"/>
                </w:rPr>
                <w:t>bytesEj</w:t>
              </w:r>
            </w:hyperlink>
          </w:p>
        </w:tc>
        <w:tc>
          <w:tcPr>
            <w:tcW w:w="820" w:type="dxa"/>
          </w:tcPr>
          <w:p w14:paraId="12779426" w14:textId="77777777" w:rsidR="009C6F5A" w:rsidRDefault="009C6F5A" w:rsidP="009C6F5A">
            <w:r>
              <w:t>0..1</w:t>
            </w:r>
          </w:p>
        </w:tc>
        <w:tc>
          <w:tcPr>
            <w:tcW w:w="3402" w:type="dxa"/>
          </w:tcPr>
          <w:p w14:paraId="50C71FC9" w14:textId="77777777" w:rsidR="009C6F5A" w:rsidRDefault="009C6F5A" w:rsidP="00C359D0">
            <w:pPr>
              <w:rPr>
                <w:ins w:id="1182" w:author="Maria Wettermark" w:date="2014-10-20T10:28:00Z"/>
              </w:rPr>
            </w:pPr>
            <w:r>
              <w:t xml:space="preserve">Anger om patient </w:t>
            </w:r>
            <w:del w:id="1183" w:author="Maria Wettermark" w:date="2014-10-20T10:26:00Z">
              <w:r w:rsidDel="00C359D0">
                <w:delText xml:space="preserve">eller förskrivare </w:delText>
              </w:r>
            </w:del>
            <w:r>
              <w:t>angivit att förskriven vara ej får bytas ut.</w:t>
            </w:r>
          </w:p>
          <w:p w14:paraId="107B23E4" w14:textId="747C7958" w:rsidR="00C359D0" w:rsidRDefault="00C359D0" w:rsidP="00C359D0">
            <w:ins w:id="1184" w:author="Maria Wettermark" w:date="2014-10-20T10:28:00Z">
              <w:r>
                <w:t xml:space="preserve">Värdet </w:t>
              </w:r>
            </w:ins>
            <w:ins w:id="1185" w:author="Maria Wettermark" w:date="2014-10-20T10:29:00Z">
              <w:r>
                <w:t>”Förskrivare” ska ej anges.</w:t>
              </w:r>
            </w:ins>
          </w:p>
        </w:tc>
        <w:tc>
          <w:tcPr>
            <w:tcW w:w="1349" w:type="dxa"/>
          </w:tcPr>
          <w:p w14:paraId="5F1C8A23" w14:textId="77777777" w:rsidR="009C6F5A" w:rsidRDefault="009C6F5A" w:rsidP="009C6F5A"/>
        </w:tc>
      </w:tr>
      <w:tr w:rsidR="009C6F5A" w14:paraId="6E3BD942" w14:textId="77777777" w:rsidTr="009C6F5A">
        <w:tc>
          <w:tcPr>
            <w:tcW w:w="1858" w:type="dxa"/>
          </w:tcPr>
          <w:p w14:paraId="59B6BB68" w14:textId="77777777" w:rsidR="009C6F5A" w:rsidRDefault="009C6F5A" w:rsidP="009C6F5A">
            <w:r>
              <w:t>finnsEReceptRegistrerat</w:t>
            </w:r>
          </w:p>
        </w:tc>
        <w:tc>
          <w:tcPr>
            <w:tcW w:w="1858" w:type="dxa"/>
          </w:tcPr>
          <w:p w14:paraId="524067E9" w14:textId="77777777" w:rsidR="009C6F5A" w:rsidRDefault="009C6F5A" w:rsidP="009C6F5A">
            <w:r>
              <w:t>boolean</w:t>
            </w:r>
          </w:p>
        </w:tc>
        <w:tc>
          <w:tcPr>
            <w:tcW w:w="820" w:type="dxa"/>
          </w:tcPr>
          <w:p w14:paraId="0BDF3B67" w14:textId="77777777" w:rsidR="009C6F5A" w:rsidRDefault="009C6F5A" w:rsidP="009C6F5A">
            <w:r>
              <w:t>0..1</w:t>
            </w:r>
          </w:p>
        </w:tc>
        <w:tc>
          <w:tcPr>
            <w:tcW w:w="3402" w:type="dxa"/>
          </w:tcPr>
          <w:p w14:paraId="0DF68529" w14:textId="77777777" w:rsidR="009C6F5A" w:rsidRDefault="009C6F5A" w:rsidP="009C6F5A">
            <w:r>
              <w:t>Finns tillhörande E-Recept registrerat.</w:t>
            </w:r>
          </w:p>
        </w:tc>
        <w:tc>
          <w:tcPr>
            <w:tcW w:w="1349" w:type="dxa"/>
          </w:tcPr>
          <w:p w14:paraId="455F25D9" w14:textId="77777777" w:rsidR="009C6F5A" w:rsidRDefault="009C6F5A" w:rsidP="009C6F5A"/>
        </w:tc>
      </w:tr>
      <w:tr w:rsidR="009C6F5A" w14:paraId="072223D1" w14:textId="77777777" w:rsidTr="009C6F5A">
        <w:tc>
          <w:tcPr>
            <w:tcW w:w="1858" w:type="dxa"/>
          </w:tcPr>
          <w:p w14:paraId="090ABA9B" w14:textId="77777777" w:rsidR="009C6F5A" w:rsidRDefault="009C6F5A" w:rsidP="009C6F5A">
            <w:r>
              <w:t>forskrivenDosering</w:t>
            </w:r>
          </w:p>
        </w:tc>
        <w:tc>
          <w:tcPr>
            <w:tcW w:w="1858" w:type="dxa"/>
          </w:tcPr>
          <w:p w14:paraId="7BA588EC" w14:textId="77777777" w:rsidR="009C6F5A" w:rsidRDefault="001B1B9B" w:rsidP="009C6F5A">
            <w:hyperlink w:anchor="Forskrivningsdosering">
              <w:r w:rsidR="009C6F5A">
                <w:rPr>
                  <w:rStyle w:val="Hyperlnk"/>
                </w:rPr>
                <w:t>Forskrivningsdosering</w:t>
              </w:r>
            </w:hyperlink>
          </w:p>
        </w:tc>
        <w:tc>
          <w:tcPr>
            <w:tcW w:w="820" w:type="dxa"/>
          </w:tcPr>
          <w:p w14:paraId="1882C3EB" w14:textId="77777777" w:rsidR="009C6F5A" w:rsidRDefault="009C6F5A" w:rsidP="009C6F5A">
            <w:r>
              <w:t>0..1</w:t>
            </w:r>
          </w:p>
        </w:tc>
        <w:tc>
          <w:tcPr>
            <w:tcW w:w="3402" w:type="dxa"/>
          </w:tcPr>
          <w:p w14:paraId="6BA2BD59" w14:textId="77777777" w:rsidR="009C6F5A" w:rsidRDefault="009C6F5A" w:rsidP="009C6F5A">
            <w:r>
              <w:t>Förskriven dosering.</w:t>
            </w:r>
          </w:p>
        </w:tc>
        <w:tc>
          <w:tcPr>
            <w:tcW w:w="1349" w:type="dxa"/>
          </w:tcPr>
          <w:p w14:paraId="5D46FB43" w14:textId="77777777" w:rsidR="009C6F5A" w:rsidRDefault="009C6F5A" w:rsidP="009C6F5A"/>
        </w:tc>
      </w:tr>
      <w:tr w:rsidR="009C6F5A" w14:paraId="68A3C9E5" w14:textId="77777777" w:rsidTr="009C6F5A">
        <w:tc>
          <w:tcPr>
            <w:tcW w:w="1858" w:type="dxa"/>
          </w:tcPr>
          <w:p w14:paraId="43C4C0AC" w14:textId="77777777" w:rsidR="009C6F5A" w:rsidRDefault="009C6F5A" w:rsidP="009C6F5A">
            <w:r>
              <w:t>forskrivetLakemedel</w:t>
            </w:r>
          </w:p>
        </w:tc>
        <w:tc>
          <w:tcPr>
            <w:tcW w:w="1858" w:type="dxa"/>
          </w:tcPr>
          <w:p w14:paraId="6E2065B7" w14:textId="77777777" w:rsidR="009C6F5A" w:rsidRDefault="001B1B9B" w:rsidP="009C6F5A">
            <w:hyperlink w:anchor="ForskrivetLakemedel">
              <w:r w:rsidR="009C6F5A">
                <w:rPr>
                  <w:rStyle w:val="Hyperlnk"/>
                </w:rPr>
                <w:t>ForskrivetLakemedel</w:t>
              </w:r>
            </w:hyperlink>
          </w:p>
        </w:tc>
        <w:tc>
          <w:tcPr>
            <w:tcW w:w="820" w:type="dxa"/>
          </w:tcPr>
          <w:p w14:paraId="6BEB1883" w14:textId="77777777" w:rsidR="009C6F5A" w:rsidRDefault="009C6F5A" w:rsidP="009C6F5A">
            <w:r>
              <w:t>0..1</w:t>
            </w:r>
          </w:p>
        </w:tc>
        <w:tc>
          <w:tcPr>
            <w:tcW w:w="3402" w:type="dxa"/>
          </w:tcPr>
          <w:p w14:paraId="35183D2C" w14:textId="77777777" w:rsidR="009C6F5A" w:rsidRDefault="009C6F5A" w:rsidP="009C6F5A">
            <w:r>
              <w:t>Förskriven vara.</w:t>
            </w:r>
          </w:p>
        </w:tc>
        <w:tc>
          <w:tcPr>
            <w:tcW w:w="1349" w:type="dxa"/>
          </w:tcPr>
          <w:p w14:paraId="7DEF83E4" w14:textId="77777777" w:rsidR="009C6F5A" w:rsidRDefault="009C6F5A" w:rsidP="009C6F5A"/>
        </w:tc>
      </w:tr>
      <w:tr w:rsidR="009C6F5A" w14:paraId="1B224B3F" w14:textId="77777777" w:rsidTr="009C6F5A">
        <w:tc>
          <w:tcPr>
            <w:tcW w:w="1858" w:type="dxa"/>
          </w:tcPr>
          <w:p w14:paraId="6E8550FF" w14:textId="77777777" w:rsidR="009C6F5A" w:rsidRDefault="009C6F5A" w:rsidP="009C6F5A">
            <w:r>
              <w:t>forskrivningstidpunkt</w:t>
            </w:r>
          </w:p>
        </w:tc>
        <w:tc>
          <w:tcPr>
            <w:tcW w:w="1858" w:type="dxa"/>
          </w:tcPr>
          <w:p w14:paraId="0B813BAE" w14:textId="77777777" w:rsidR="009C6F5A" w:rsidRDefault="009C6F5A" w:rsidP="009C6F5A">
            <w:r>
              <w:t>dateTime</w:t>
            </w:r>
          </w:p>
        </w:tc>
        <w:tc>
          <w:tcPr>
            <w:tcW w:w="820" w:type="dxa"/>
          </w:tcPr>
          <w:p w14:paraId="77DB2B0B" w14:textId="77777777" w:rsidR="009C6F5A" w:rsidRDefault="009C6F5A" w:rsidP="009C6F5A">
            <w:r>
              <w:t>0..1</w:t>
            </w:r>
          </w:p>
        </w:tc>
        <w:tc>
          <w:tcPr>
            <w:tcW w:w="3402" w:type="dxa"/>
          </w:tcPr>
          <w:p w14:paraId="2E0F44FA" w14:textId="77777777" w:rsidR="009C6F5A" w:rsidRDefault="009C6F5A" w:rsidP="009C6F5A">
            <w:r>
              <w:t>Förskrivningens förskrivningsdatum.</w:t>
            </w:r>
          </w:p>
        </w:tc>
        <w:tc>
          <w:tcPr>
            <w:tcW w:w="1349" w:type="dxa"/>
          </w:tcPr>
          <w:p w14:paraId="1AD5E797" w14:textId="77777777" w:rsidR="009C6F5A" w:rsidRDefault="009C6F5A" w:rsidP="009C6F5A"/>
        </w:tc>
      </w:tr>
      <w:tr w:rsidR="009C6F5A" w14:paraId="3AACA01B" w14:textId="77777777" w:rsidTr="009C6F5A">
        <w:tc>
          <w:tcPr>
            <w:tcW w:w="1858" w:type="dxa"/>
          </w:tcPr>
          <w:p w14:paraId="0DAD7CFE" w14:textId="77777777" w:rsidR="009C6F5A" w:rsidRDefault="009C6F5A" w:rsidP="009C6F5A">
            <w:r>
              <w:t>forskrivningsforandringar</w:t>
            </w:r>
          </w:p>
        </w:tc>
        <w:tc>
          <w:tcPr>
            <w:tcW w:w="1858" w:type="dxa"/>
          </w:tcPr>
          <w:p w14:paraId="53A0CC3A" w14:textId="77777777" w:rsidR="009C6F5A" w:rsidRDefault="001B1B9B" w:rsidP="009C6F5A">
            <w:hyperlink w:anchor="Forskrivningsforandringar">
              <w:r w:rsidR="009C6F5A">
                <w:rPr>
                  <w:rStyle w:val="Hyperlnk"/>
                </w:rPr>
                <w:t>Forskrivningsforandringar</w:t>
              </w:r>
            </w:hyperlink>
          </w:p>
        </w:tc>
        <w:tc>
          <w:tcPr>
            <w:tcW w:w="820" w:type="dxa"/>
          </w:tcPr>
          <w:p w14:paraId="5AC7B080" w14:textId="77777777" w:rsidR="009C6F5A" w:rsidRDefault="009C6F5A" w:rsidP="009C6F5A">
            <w:r>
              <w:t>0..*</w:t>
            </w:r>
          </w:p>
        </w:tc>
        <w:tc>
          <w:tcPr>
            <w:tcW w:w="3402" w:type="dxa"/>
          </w:tcPr>
          <w:p w14:paraId="39CAF9C3" w14:textId="77777777" w:rsidR="009C6F5A" w:rsidRDefault="009C6F5A" w:rsidP="009C6F5A">
            <w:r>
              <w:t>Eventuella förskrivningsförändringar från vården.</w:t>
            </w:r>
          </w:p>
        </w:tc>
        <w:tc>
          <w:tcPr>
            <w:tcW w:w="1349" w:type="dxa"/>
          </w:tcPr>
          <w:p w14:paraId="3ADC90D2" w14:textId="77777777" w:rsidR="009C6F5A" w:rsidRDefault="009C6F5A" w:rsidP="009C6F5A"/>
        </w:tc>
      </w:tr>
      <w:tr w:rsidR="009C6F5A" w14:paraId="365E694C" w14:textId="77777777" w:rsidTr="009C6F5A">
        <w:tc>
          <w:tcPr>
            <w:tcW w:w="1858" w:type="dxa"/>
          </w:tcPr>
          <w:p w14:paraId="0B870128" w14:textId="77777777" w:rsidR="009C6F5A" w:rsidRDefault="009C6F5A" w:rsidP="009C6F5A">
            <w:r>
              <w:t>lagringstidpunkt</w:t>
            </w:r>
          </w:p>
        </w:tc>
        <w:tc>
          <w:tcPr>
            <w:tcW w:w="1858" w:type="dxa"/>
          </w:tcPr>
          <w:p w14:paraId="55440ABC" w14:textId="77777777" w:rsidR="009C6F5A" w:rsidRDefault="009C6F5A" w:rsidP="009C6F5A">
            <w:r>
              <w:t>dateTime</w:t>
            </w:r>
          </w:p>
        </w:tc>
        <w:tc>
          <w:tcPr>
            <w:tcW w:w="820" w:type="dxa"/>
          </w:tcPr>
          <w:p w14:paraId="2E5CB8C5" w14:textId="77777777" w:rsidR="009C6F5A" w:rsidRDefault="009C6F5A" w:rsidP="009C6F5A">
            <w:r>
              <w:t>0..1</w:t>
            </w:r>
          </w:p>
        </w:tc>
        <w:tc>
          <w:tcPr>
            <w:tcW w:w="3402" w:type="dxa"/>
          </w:tcPr>
          <w:p w14:paraId="36293BAD" w14:textId="77777777" w:rsidR="009C6F5A" w:rsidRDefault="009C6F5A" w:rsidP="009C6F5A">
            <w:r>
              <w:t>Förskrivningens lagringstidpunkt från receptdepån. Sätts endast av ConfirmPrescription.</w:t>
            </w:r>
          </w:p>
        </w:tc>
        <w:tc>
          <w:tcPr>
            <w:tcW w:w="1349" w:type="dxa"/>
          </w:tcPr>
          <w:p w14:paraId="66E33B14" w14:textId="77777777" w:rsidR="009C6F5A" w:rsidRDefault="009C6F5A" w:rsidP="009C6F5A"/>
        </w:tc>
      </w:tr>
      <w:tr w:rsidR="009C6F5A" w14:paraId="0C8D874F" w14:textId="77777777" w:rsidTr="009C6F5A">
        <w:tc>
          <w:tcPr>
            <w:tcW w:w="1858" w:type="dxa"/>
          </w:tcPr>
          <w:p w14:paraId="5EFA6C30" w14:textId="77777777" w:rsidR="009C6F5A" w:rsidRDefault="009C6F5A" w:rsidP="009C6F5A">
            <w:r>
              <w:t>mottagandeApotek</w:t>
            </w:r>
          </w:p>
        </w:tc>
        <w:tc>
          <w:tcPr>
            <w:tcW w:w="1858" w:type="dxa"/>
          </w:tcPr>
          <w:p w14:paraId="481556A3" w14:textId="77777777" w:rsidR="009C6F5A" w:rsidRDefault="009C6F5A" w:rsidP="009C6F5A">
            <w:r>
              <w:t>string</w:t>
            </w:r>
          </w:p>
        </w:tc>
        <w:tc>
          <w:tcPr>
            <w:tcW w:w="820" w:type="dxa"/>
          </w:tcPr>
          <w:p w14:paraId="75A985F3" w14:textId="77777777" w:rsidR="009C6F5A" w:rsidRDefault="009C6F5A" w:rsidP="009C6F5A">
            <w:r>
              <w:t>0..1</w:t>
            </w:r>
          </w:p>
        </w:tc>
        <w:tc>
          <w:tcPr>
            <w:tcW w:w="3402" w:type="dxa"/>
          </w:tcPr>
          <w:p w14:paraId="0384BA36" w14:textId="77777777" w:rsidR="009C6F5A" w:rsidRDefault="009C6F5A" w:rsidP="009C6F5A">
            <w:r>
              <w:t>Apoteksid vid direktadressering.</w:t>
            </w:r>
          </w:p>
        </w:tc>
        <w:tc>
          <w:tcPr>
            <w:tcW w:w="1349" w:type="dxa"/>
          </w:tcPr>
          <w:p w14:paraId="15E8518F" w14:textId="77777777" w:rsidR="009C6F5A" w:rsidRDefault="009C6F5A" w:rsidP="009C6F5A">
            <w:r>
              <w:t>13..13</w:t>
            </w:r>
          </w:p>
        </w:tc>
      </w:tr>
      <w:tr w:rsidR="009C6F5A" w14:paraId="174C3238" w14:textId="77777777" w:rsidTr="009C6F5A">
        <w:tc>
          <w:tcPr>
            <w:tcW w:w="1858" w:type="dxa"/>
          </w:tcPr>
          <w:p w14:paraId="2C8CA98F" w14:textId="77777777" w:rsidR="009C6F5A" w:rsidRDefault="009C6F5A" w:rsidP="009C6F5A">
            <w:r>
              <w:lastRenderedPageBreak/>
              <w:t>ordinatorensKommentar</w:t>
            </w:r>
          </w:p>
        </w:tc>
        <w:tc>
          <w:tcPr>
            <w:tcW w:w="1858" w:type="dxa"/>
          </w:tcPr>
          <w:p w14:paraId="2B518DD8" w14:textId="77777777" w:rsidR="009C6F5A" w:rsidRDefault="009C6F5A" w:rsidP="009C6F5A">
            <w:r>
              <w:t>string</w:t>
            </w:r>
          </w:p>
        </w:tc>
        <w:tc>
          <w:tcPr>
            <w:tcW w:w="820" w:type="dxa"/>
          </w:tcPr>
          <w:p w14:paraId="72BB6877" w14:textId="77777777" w:rsidR="009C6F5A" w:rsidRDefault="009C6F5A" w:rsidP="009C6F5A">
            <w:r>
              <w:t>0..1</w:t>
            </w:r>
          </w:p>
        </w:tc>
        <w:tc>
          <w:tcPr>
            <w:tcW w:w="3402" w:type="dxa"/>
          </w:tcPr>
          <w:p w14:paraId="1AA384A2" w14:textId="77777777" w:rsidR="009C6F5A" w:rsidRDefault="009C6F5A" w:rsidP="009C6F5A">
            <w:r>
              <w:t>Ordinatörens kommentar till farmaceut.</w:t>
            </w:r>
          </w:p>
        </w:tc>
        <w:tc>
          <w:tcPr>
            <w:tcW w:w="1349" w:type="dxa"/>
          </w:tcPr>
          <w:p w14:paraId="0E2407CE" w14:textId="77777777" w:rsidR="009C6F5A" w:rsidRDefault="009C6F5A" w:rsidP="009C6F5A">
            <w:r>
              <w:t>1..35</w:t>
            </w:r>
          </w:p>
        </w:tc>
      </w:tr>
      <w:tr w:rsidR="009C6F5A" w14:paraId="5686BA0B" w14:textId="77777777" w:rsidTr="009C6F5A">
        <w:tc>
          <w:tcPr>
            <w:tcW w:w="1858" w:type="dxa"/>
          </w:tcPr>
          <w:p w14:paraId="612F53A7" w14:textId="77777777" w:rsidR="009C6F5A" w:rsidRDefault="009C6F5A" w:rsidP="009C6F5A">
            <w:r>
              <w:t>forskrivareinformation</w:t>
            </w:r>
          </w:p>
        </w:tc>
        <w:tc>
          <w:tcPr>
            <w:tcW w:w="1858" w:type="dxa"/>
          </w:tcPr>
          <w:p w14:paraId="6FA9082E" w14:textId="77777777" w:rsidR="009C6F5A" w:rsidRDefault="001B1B9B" w:rsidP="009C6F5A">
            <w:hyperlink w:anchor="Forskrivareinformation">
              <w:r w:rsidR="009C6F5A">
                <w:rPr>
                  <w:rStyle w:val="Hyperlnk"/>
                </w:rPr>
                <w:t>Forskrivareinformation</w:t>
              </w:r>
            </w:hyperlink>
          </w:p>
        </w:tc>
        <w:tc>
          <w:tcPr>
            <w:tcW w:w="820" w:type="dxa"/>
          </w:tcPr>
          <w:p w14:paraId="42ABB6BC" w14:textId="77777777" w:rsidR="009C6F5A" w:rsidRDefault="009C6F5A" w:rsidP="009C6F5A">
            <w:r>
              <w:t>0..1</w:t>
            </w:r>
          </w:p>
        </w:tc>
        <w:tc>
          <w:tcPr>
            <w:tcW w:w="3402" w:type="dxa"/>
          </w:tcPr>
          <w:p w14:paraId="508E2509" w14:textId="77777777" w:rsidR="009C6F5A" w:rsidRDefault="009C6F5A" w:rsidP="009C6F5A">
            <w:r>
              <w:t>Forskrivarinformation.</w:t>
            </w:r>
          </w:p>
        </w:tc>
        <w:tc>
          <w:tcPr>
            <w:tcW w:w="1349" w:type="dxa"/>
          </w:tcPr>
          <w:p w14:paraId="782FA2D5" w14:textId="77777777" w:rsidR="009C6F5A" w:rsidRDefault="009C6F5A" w:rsidP="009C6F5A"/>
        </w:tc>
      </w:tr>
      <w:tr w:rsidR="009C6F5A" w14:paraId="3FD90EFE" w14:textId="77777777" w:rsidTr="009C6F5A">
        <w:tc>
          <w:tcPr>
            <w:tcW w:w="1858" w:type="dxa"/>
          </w:tcPr>
          <w:p w14:paraId="099C0ACC" w14:textId="77777777" w:rsidR="009C6F5A" w:rsidRDefault="009C6F5A" w:rsidP="009C6F5A">
            <w:r>
              <w:t>forskrivarensKontaktuppgift</w:t>
            </w:r>
          </w:p>
        </w:tc>
        <w:tc>
          <w:tcPr>
            <w:tcW w:w="1858" w:type="dxa"/>
          </w:tcPr>
          <w:p w14:paraId="4256DC92" w14:textId="77777777" w:rsidR="009C6F5A" w:rsidRDefault="001B1B9B" w:rsidP="009C6F5A">
            <w:hyperlink w:anchor="Kontaktuppgift">
              <w:r w:rsidR="009C6F5A">
                <w:rPr>
                  <w:rStyle w:val="Hyperlnk"/>
                </w:rPr>
                <w:t>Kontaktuppgift</w:t>
              </w:r>
            </w:hyperlink>
          </w:p>
        </w:tc>
        <w:tc>
          <w:tcPr>
            <w:tcW w:w="820" w:type="dxa"/>
          </w:tcPr>
          <w:p w14:paraId="1958AA2D" w14:textId="77777777" w:rsidR="009C6F5A" w:rsidRDefault="009C6F5A" w:rsidP="009C6F5A">
            <w:r>
              <w:t>0..1</w:t>
            </w:r>
          </w:p>
        </w:tc>
        <w:tc>
          <w:tcPr>
            <w:tcW w:w="3402" w:type="dxa"/>
          </w:tcPr>
          <w:p w14:paraId="798551B7" w14:textId="77777777" w:rsidR="009C6F5A" w:rsidRDefault="009C6F5A" w:rsidP="009C6F5A">
            <w:r>
              <w:t>Forskrivarens kontaktuppgift.</w:t>
            </w:r>
          </w:p>
        </w:tc>
        <w:tc>
          <w:tcPr>
            <w:tcW w:w="1349" w:type="dxa"/>
          </w:tcPr>
          <w:p w14:paraId="0A9CE3BA" w14:textId="77777777" w:rsidR="009C6F5A" w:rsidRDefault="009C6F5A" w:rsidP="009C6F5A"/>
        </w:tc>
      </w:tr>
      <w:tr w:rsidR="009C6F5A" w14:paraId="43C44D9D" w14:textId="77777777" w:rsidTr="009C6F5A">
        <w:tc>
          <w:tcPr>
            <w:tcW w:w="1858" w:type="dxa"/>
          </w:tcPr>
          <w:p w14:paraId="0520F780" w14:textId="77777777" w:rsidR="009C6F5A" w:rsidRDefault="009C6F5A" w:rsidP="009C6F5A">
            <w:r>
              <w:t>ordinationsId</w:t>
            </w:r>
          </w:p>
        </w:tc>
        <w:tc>
          <w:tcPr>
            <w:tcW w:w="1858" w:type="dxa"/>
          </w:tcPr>
          <w:p w14:paraId="5CC39914" w14:textId="77777777" w:rsidR="009C6F5A" w:rsidRDefault="001B1B9B" w:rsidP="009C6F5A">
            <w:hyperlink w:anchor="UUID">
              <w:r w:rsidR="009C6F5A">
                <w:rPr>
                  <w:rStyle w:val="Hyperlnk"/>
                </w:rPr>
                <w:t>UUID</w:t>
              </w:r>
            </w:hyperlink>
          </w:p>
        </w:tc>
        <w:tc>
          <w:tcPr>
            <w:tcW w:w="820" w:type="dxa"/>
          </w:tcPr>
          <w:p w14:paraId="56D47B37" w14:textId="77777777" w:rsidR="009C6F5A" w:rsidRDefault="009C6F5A" w:rsidP="009C6F5A">
            <w:r>
              <w:t>0..1</w:t>
            </w:r>
          </w:p>
        </w:tc>
        <w:tc>
          <w:tcPr>
            <w:tcW w:w="3402" w:type="dxa"/>
          </w:tcPr>
          <w:p w14:paraId="3087DCDA" w14:textId="77777777" w:rsidR="009C6F5A" w:rsidRDefault="009C6F5A" w:rsidP="009C6F5A">
            <w:r>
              <w:t>Förskrivningens ordinationsid.</w:t>
            </w:r>
          </w:p>
        </w:tc>
        <w:tc>
          <w:tcPr>
            <w:tcW w:w="1349" w:type="dxa"/>
          </w:tcPr>
          <w:p w14:paraId="673051F0" w14:textId="77777777" w:rsidR="009C6F5A" w:rsidRDefault="009C6F5A" w:rsidP="009C6F5A"/>
        </w:tc>
      </w:tr>
      <w:tr w:rsidR="009C6F5A" w14:paraId="0AE1E70F" w14:textId="77777777" w:rsidTr="009C6F5A">
        <w:tc>
          <w:tcPr>
            <w:tcW w:w="1858" w:type="dxa"/>
          </w:tcPr>
          <w:p w14:paraId="5CE24950" w14:textId="77777777" w:rsidR="009C6F5A" w:rsidRDefault="009C6F5A" w:rsidP="009C6F5A">
            <w:r>
              <w:t>originalOrdinationsId</w:t>
            </w:r>
          </w:p>
        </w:tc>
        <w:tc>
          <w:tcPr>
            <w:tcW w:w="1858" w:type="dxa"/>
          </w:tcPr>
          <w:p w14:paraId="702374A0" w14:textId="77777777" w:rsidR="009C6F5A" w:rsidRDefault="001B1B9B" w:rsidP="009C6F5A">
            <w:hyperlink w:anchor="UUID">
              <w:r w:rsidR="009C6F5A">
                <w:rPr>
                  <w:rStyle w:val="Hyperlnk"/>
                </w:rPr>
                <w:t>UUID</w:t>
              </w:r>
            </w:hyperlink>
          </w:p>
        </w:tc>
        <w:tc>
          <w:tcPr>
            <w:tcW w:w="820" w:type="dxa"/>
          </w:tcPr>
          <w:p w14:paraId="1B3E13EA" w14:textId="77777777" w:rsidR="009C6F5A" w:rsidRDefault="009C6F5A" w:rsidP="009C6F5A">
            <w:r>
              <w:t>0..1</w:t>
            </w:r>
          </w:p>
        </w:tc>
        <w:tc>
          <w:tcPr>
            <w:tcW w:w="3402" w:type="dxa"/>
          </w:tcPr>
          <w:p w14:paraId="378EC02A" w14:textId="77777777" w:rsidR="009C6F5A" w:rsidRDefault="009C6F5A" w:rsidP="009C6F5A">
            <w:r>
              <w:t>Förskrivningens originalOrdinationsId, används för recept från Receptdepå human.</w:t>
            </w:r>
          </w:p>
        </w:tc>
        <w:tc>
          <w:tcPr>
            <w:tcW w:w="1349" w:type="dxa"/>
          </w:tcPr>
          <w:p w14:paraId="7A6EE206" w14:textId="77777777" w:rsidR="009C6F5A" w:rsidRDefault="009C6F5A" w:rsidP="009C6F5A"/>
        </w:tc>
      </w:tr>
      <w:tr w:rsidR="009C6F5A" w14:paraId="6E1F4083" w14:textId="77777777" w:rsidTr="009C6F5A">
        <w:tc>
          <w:tcPr>
            <w:tcW w:w="1858" w:type="dxa"/>
          </w:tcPr>
          <w:p w14:paraId="1769ED10" w14:textId="77777777" w:rsidR="009C6F5A" w:rsidRDefault="009C6F5A" w:rsidP="009C6F5A">
            <w:r>
              <w:t>forskrivningsId</w:t>
            </w:r>
          </w:p>
        </w:tc>
        <w:tc>
          <w:tcPr>
            <w:tcW w:w="1858" w:type="dxa"/>
          </w:tcPr>
          <w:p w14:paraId="55B844A5" w14:textId="77777777" w:rsidR="009C6F5A" w:rsidRDefault="001B1B9B" w:rsidP="009C6F5A">
            <w:hyperlink w:anchor="long">
              <w:r w:rsidR="009C6F5A">
                <w:rPr>
                  <w:rStyle w:val="Hyperlnk"/>
                </w:rPr>
                <w:t>long</w:t>
              </w:r>
            </w:hyperlink>
          </w:p>
        </w:tc>
        <w:tc>
          <w:tcPr>
            <w:tcW w:w="820" w:type="dxa"/>
          </w:tcPr>
          <w:p w14:paraId="192E52DF" w14:textId="77777777" w:rsidR="009C6F5A" w:rsidRDefault="009C6F5A" w:rsidP="009C6F5A">
            <w:r>
              <w:t>0..1</w:t>
            </w:r>
          </w:p>
        </w:tc>
        <w:tc>
          <w:tcPr>
            <w:tcW w:w="3402" w:type="dxa"/>
          </w:tcPr>
          <w:p w14:paraId="212E0231" w14:textId="77777777" w:rsidR="009C6F5A" w:rsidRDefault="009C6F5A" w:rsidP="009C6F5A">
            <w:r>
              <w:t>Förskrivningens id.</w:t>
            </w:r>
          </w:p>
        </w:tc>
        <w:tc>
          <w:tcPr>
            <w:tcW w:w="1349" w:type="dxa"/>
          </w:tcPr>
          <w:p w14:paraId="7D16C8B8" w14:textId="77777777" w:rsidR="009C6F5A" w:rsidRDefault="009C6F5A" w:rsidP="009C6F5A"/>
        </w:tc>
      </w:tr>
      <w:tr w:rsidR="009C6F5A" w14:paraId="29A12F10" w14:textId="77777777" w:rsidTr="009C6F5A">
        <w:tc>
          <w:tcPr>
            <w:tcW w:w="1858" w:type="dxa"/>
          </w:tcPr>
          <w:p w14:paraId="3FFAE397" w14:textId="77777777" w:rsidR="009C6F5A" w:rsidRDefault="009C6F5A" w:rsidP="009C6F5A">
            <w:r>
              <w:t>receptId</w:t>
            </w:r>
          </w:p>
        </w:tc>
        <w:tc>
          <w:tcPr>
            <w:tcW w:w="1858" w:type="dxa"/>
          </w:tcPr>
          <w:p w14:paraId="16F9F764" w14:textId="77777777" w:rsidR="009C6F5A" w:rsidRDefault="001B1B9B" w:rsidP="009C6F5A">
            <w:hyperlink w:anchor="long">
              <w:r w:rsidR="009C6F5A">
                <w:rPr>
                  <w:rStyle w:val="Hyperlnk"/>
                </w:rPr>
                <w:t>long</w:t>
              </w:r>
            </w:hyperlink>
          </w:p>
        </w:tc>
        <w:tc>
          <w:tcPr>
            <w:tcW w:w="820" w:type="dxa"/>
          </w:tcPr>
          <w:p w14:paraId="0E948183" w14:textId="77777777" w:rsidR="009C6F5A" w:rsidRDefault="009C6F5A" w:rsidP="009C6F5A">
            <w:r>
              <w:t>0..1</w:t>
            </w:r>
          </w:p>
        </w:tc>
        <w:tc>
          <w:tcPr>
            <w:tcW w:w="3402" w:type="dxa"/>
          </w:tcPr>
          <w:p w14:paraId="72392B52" w14:textId="77777777" w:rsidR="009C6F5A" w:rsidRDefault="009C6F5A" w:rsidP="009C6F5A">
            <w:r>
              <w:t>Receptid, används för recept från Receptdepå human.</w:t>
            </w:r>
          </w:p>
        </w:tc>
        <w:tc>
          <w:tcPr>
            <w:tcW w:w="1349" w:type="dxa"/>
          </w:tcPr>
          <w:p w14:paraId="163FD37D" w14:textId="77777777" w:rsidR="009C6F5A" w:rsidRDefault="009C6F5A" w:rsidP="009C6F5A"/>
        </w:tc>
      </w:tr>
      <w:tr w:rsidR="009C6F5A" w14:paraId="6C81E650" w14:textId="77777777" w:rsidTr="009C6F5A">
        <w:tc>
          <w:tcPr>
            <w:tcW w:w="1858" w:type="dxa"/>
          </w:tcPr>
          <w:p w14:paraId="27974BAF" w14:textId="77777777" w:rsidR="009C6F5A" w:rsidRDefault="009C6F5A" w:rsidP="009C6F5A">
            <w:r>
              <w:t>patientinformation</w:t>
            </w:r>
          </w:p>
        </w:tc>
        <w:tc>
          <w:tcPr>
            <w:tcW w:w="1858" w:type="dxa"/>
          </w:tcPr>
          <w:p w14:paraId="723F4E5D" w14:textId="77777777" w:rsidR="009C6F5A" w:rsidRDefault="001B1B9B" w:rsidP="009C6F5A">
            <w:hyperlink w:anchor="Patientinformation">
              <w:r w:rsidR="009C6F5A">
                <w:rPr>
                  <w:rStyle w:val="Hyperlnk"/>
                </w:rPr>
                <w:t>Patientinformation</w:t>
              </w:r>
            </w:hyperlink>
          </w:p>
        </w:tc>
        <w:tc>
          <w:tcPr>
            <w:tcW w:w="820" w:type="dxa"/>
          </w:tcPr>
          <w:p w14:paraId="01AE452B" w14:textId="77777777" w:rsidR="009C6F5A" w:rsidRDefault="009C6F5A" w:rsidP="009C6F5A">
            <w:r>
              <w:t>0..1</w:t>
            </w:r>
          </w:p>
        </w:tc>
        <w:tc>
          <w:tcPr>
            <w:tcW w:w="3402" w:type="dxa"/>
          </w:tcPr>
          <w:p w14:paraId="15A02E02" w14:textId="77777777" w:rsidR="009C6F5A" w:rsidRDefault="009C6F5A" w:rsidP="009C6F5A">
            <w:r>
              <w:t>Patientinformation.</w:t>
            </w:r>
          </w:p>
        </w:tc>
        <w:tc>
          <w:tcPr>
            <w:tcW w:w="1349" w:type="dxa"/>
          </w:tcPr>
          <w:p w14:paraId="3D11BCB9" w14:textId="77777777" w:rsidR="009C6F5A" w:rsidRDefault="009C6F5A" w:rsidP="009C6F5A"/>
        </w:tc>
      </w:tr>
      <w:tr w:rsidR="009C6F5A" w14:paraId="647536C4" w14:textId="77777777" w:rsidTr="009C6F5A">
        <w:tc>
          <w:tcPr>
            <w:tcW w:w="1858" w:type="dxa"/>
          </w:tcPr>
          <w:p w14:paraId="4E6D747C" w14:textId="77777777" w:rsidR="009C6F5A" w:rsidRDefault="009C6F5A" w:rsidP="009C6F5A">
            <w:r>
              <w:t>sistaGiltighetsdag</w:t>
            </w:r>
          </w:p>
        </w:tc>
        <w:tc>
          <w:tcPr>
            <w:tcW w:w="1858" w:type="dxa"/>
          </w:tcPr>
          <w:p w14:paraId="581AA8C4" w14:textId="77777777" w:rsidR="009C6F5A" w:rsidRDefault="009C6F5A" w:rsidP="009C6F5A">
            <w:r>
              <w:t>dateTime</w:t>
            </w:r>
          </w:p>
        </w:tc>
        <w:tc>
          <w:tcPr>
            <w:tcW w:w="820" w:type="dxa"/>
          </w:tcPr>
          <w:p w14:paraId="11C93A60" w14:textId="77777777" w:rsidR="009C6F5A" w:rsidRDefault="009C6F5A" w:rsidP="009C6F5A">
            <w:r>
              <w:t>0..1</w:t>
            </w:r>
          </w:p>
        </w:tc>
        <w:tc>
          <w:tcPr>
            <w:tcW w:w="3402" w:type="dxa"/>
          </w:tcPr>
          <w:p w14:paraId="6FD1402D" w14:textId="77777777" w:rsidR="009C6F5A" w:rsidRDefault="009C6F5A" w:rsidP="009C6F5A">
            <w:r>
              <w:t>Sista giltighetsdag för e-receptet.</w:t>
            </w:r>
          </w:p>
        </w:tc>
        <w:tc>
          <w:tcPr>
            <w:tcW w:w="1349" w:type="dxa"/>
          </w:tcPr>
          <w:p w14:paraId="4997ED3E" w14:textId="77777777" w:rsidR="009C6F5A" w:rsidRDefault="009C6F5A" w:rsidP="009C6F5A"/>
        </w:tc>
      </w:tr>
      <w:tr w:rsidR="009C6F5A" w14:paraId="5CE342D4" w14:textId="77777777" w:rsidTr="009C6F5A">
        <w:tc>
          <w:tcPr>
            <w:tcW w:w="1858" w:type="dxa"/>
          </w:tcPr>
          <w:p w14:paraId="7FC2F5D6" w14:textId="77777777" w:rsidR="009C6F5A" w:rsidRDefault="009C6F5A" w:rsidP="009C6F5A">
            <w:r>
              <w:t>produktradnummer</w:t>
            </w:r>
          </w:p>
        </w:tc>
        <w:tc>
          <w:tcPr>
            <w:tcW w:w="1858" w:type="dxa"/>
          </w:tcPr>
          <w:p w14:paraId="755DFD83" w14:textId="77777777" w:rsidR="009C6F5A" w:rsidRDefault="009C6F5A" w:rsidP="009C6F5A">
            <w:r>
              <w:t>int</w:t>
            </w:r>
          </w:p>
        </w:tc>
        <w:tc>
          <w:tcPr>
            <w:tcW w:w="820" w:type="dxa"/>
          </w:tcPr>
          <w:p w14:paraId="31D384A6" w14:textId="77777777" w:rsidR="009C6F5A" w:rsidRDefault="009C6F5A" w:rsidP="009C6F5A">
            <w:r>
              <w:t>0..1</w:t>
            </w:r>
          </w:p>
        </w:tc>
        <w:tc>
          <w:tcPr>
            <w:tcW w:w="3402" w:type="dxa"/>
          </w:tcPr>
          <w:p w14:paraId="1A94AA1A" w14:textId="77777777" w:rsidR="009C6F5A" w:rsidRDefault="009C6F5A" w:rsidP="009C6F5A">
            <w:r>
              <w:t>Tillhörande recepts eventuella prdradnummer NEF i receptdepån.                         Anges enbart om fältet är befintligt i receptdepån.</w:t>
            </w:r>
          </w:p>
        </w:tc>
        <w:tc>
          <w:tcPr>
            <w:tcW w:w="1349" w:type="dxa"/>
          </w:tcPr>
          <w:p w14:paraId="544E5A19" w14:textId="77777777" w:rsidR="009C6F5A" w:rsidRDefault="009C6F5A" w:rsidP="009C6F5A"/>
        </w:tc>
      </w:tr>
      <w:tr w:rsidR="009C6F5A" w14:paraId="7AC0089C" w14:textId="77777777" w:rsidTr="009C6F5A">
        <w:tc>
          <w:tcPr>
            <w:tcW w:w="1858" w:type="dxa"/>
          </w:tcPr>
          <w:p w14:paraId="15879F60" w14:textId="77777777" w:rsidR="009C6F5A" w:rsidRDefault="009C6F5A" w:rsidP="009C6F5A">
            <w:r>
              <w:t>radnummer</w:t>
            </w:r>
          </w:p>
        </w:tc>
        <w:tc>
          <w:tcPr>
            <w:tcW w:w="1858" w:type="dxa"/>
          </w:tcPr>
          <w:p w14:paraId="0EF9EFFB" w14:textId="77777777" w:rsidR="009C6F5A" w:rsidRDefault="009C6F5A" w:rsidP="009C6F5A">
            <w:r>
              <w:t>int</w:t>
            </w:r>
          </w:p>
        </w:tc>
        <w:tc>
          <w:tcPr>
            <w:tcW w:w="820" w:type="dxa"/>
          </w:tcPr>
          <w:p w14:paraId="25783C50" w14:textId="77777777" w:rsidR="009C6F5A" w:rsidRDefault="009C6F5A" w:rsidP="009C6F5A">
            <w:r>
              <w:t>0..1</w:t>
            </w:r>
          </w:p>
        </w:tc>
        <w:tc>
          <w:tcPr>
            <w:tcW w:w="3402" w:type="dxa"/>
          </w:tcPr>
          <w:p w14:paraId="10AE9185" w14:textId="77777777" w:rsidR="009C6F5A" w:rsidRDefault="009C6F5A" w:rsidP="009C6F5A">
            <w:r>
              <w:t>Tillhörande recepts eventuella radnummer NEF i receptdepån.                         Anges enbart om fältet är befintligt i receptdepån.</w:t>
            </w:r>
          </w:p>
        </w:tc>
        <w:tc>
          <w:tcPr>
            <w:tcW w:w="1349" w:type="dxa"/>
          </w:tcPr>
          <w:p w14:paraId="14116799" w14:textId="77777777" w:rsidR="009C6F5A" w:rsidRDefault="009C6F5A" w:rsidP="009C6F5A"/>
        </w:tc>
      </w:tr>
      <w:tr w:rsidR="009C6F5A" w14:paraId="4C70DE9B" w14:textId="77777777" w:rsidTr="009C6F5A">
        <w:tc>
          <w:tcPr>
            <w:tcW w:w="1858" w:type="dxa"/>
          </w:tcPr>
          <w:p w14:paraId="34173312" w14:textId="77777777" w:rsidR="009C6F5A" w:rsidRDefault="009C6F5A" w:rsidP="009C6F5A">
            <w:r>
              <w:t>insattningstidpunkt</w:t>
            </w:r>
          </w:p>
        </w:tc>
        <w:tc>
          <w:tcPr>
            <w:tcW w:w="1858" w:type="dxa"/>
          </w:tcPr>
          <w:p w14:paraId="790F10AD" w14:textId="77777777" w:rsidR="009C6F5A" w:rsidRDefault="009C6F5A" w:rsidP="009C6F5A">
            <w:r>
              <w:t>dateTime</w:t>
            </w:r>
          </w:p>
        </w:tc>
        <w:tc>
          <w:tcPr>
            <w:tcW w:w="820" w:type="dxa"/>
          </w:tcPr>
          <w:p w14:paraId="51FFC691" w14:textId="77777777" w:rsidR="009C6F5A" w:rsidRDefault="009C6F5A" w:rsidP="009C6F5A">
            <w:r>
              <w:t>0..1</w:t>
            </w:r>
          </w:p>
        </w:tc>
        <w:tc>
          <w:tcPr>
            <w:tcW w:w="3402" w:type="dxa"/>
          </w:tcPr>
          <w:p w14:paraId="5C717CF8" w14:textId="77777777" w:rsidR="009C6F5A" w:rsidRDefault="009C6F5A" w:rsidP="009C6F5A">
            <w:r>
              <w:t>Förskrivningens insättningstidpunkt.</w:t>
            </w:r>
          </w:p>
        </w:tc>
        <w:tc>
          <w:tcPr>
            <w:tcW w:w="1349" w:type="dxa"/>
          </w:tcPr>
          <w:p w14:paraId="08D41D33" w14:textId="77777777" w:rsidR="009C6F5A" w:rsidRDefault="009C6F5A" w:rsidP="009C6F5A"/>
        </w:tc>
      </w:tr>
      <w:tr w:rsidR="009C6F5A" w14:paraId="2896CC67" w14:textId="77777777" w:rsidTr="009C6F5A">
        <w:tc>
          <w:tcPr>
            <w:tcW w:w="1858" w:type="dxa"/>
          </w:tcPr>
          <w:p w14:paraId="2118B92D" w14:textId="77777777" w:rsidR="009C6F5A" w:rsidRDefault="009C6F5A" w:rsidP="009C6F5A">
            <w:r>
              <w:t>forskrivarensNotat</w:t>
            </w:r>
          </w:p>
        </w:tc>
        <w:tc>
          <w:tcPr>
            <w:tcW w:w="1858" w:type="dxa"/>
          </w:tcPr>
          <w:p w14:paraId="4C84B728" w14:textId="77777777" w:rsidR="009C6F5A" w:rsidRDefault="009C6F5A" w:rsidP="009C6F5A">
            <w:r>
              <w:t>string</w:t>
            </w:r>
          </w:p>
        </w:tc>
        <w:tc>
          <w:tcPr>
            <w:tcW w:w="820" w:type="dxa"/>
          </w:tcPr>
          <w:p w14:paraId="1A736222" w14:textId="77777777" w:rsidR="009C6F5A" w:rsidRDefault="009C6F5A" w:rsidP="009C6F5A">
            <w:r>
              <w:t>0..1</w:t>
            </w:r>
          </w:p>
        </w:tc>
        <w:tc>
          <w:tcPr>
            <w:tcW w:w="3402" w:type="dxa"/>
          </w:tcPr>
          <w:p w14:paraId="57887BB5" w14:textId="77777777" w:rsidR="009C6F5A" w:rsidRDefault="009C6F5A" w:rsidP="009C6F5A">
            <w:r>
              <w:t>Ordinationsnotat.</w:t>
            </w:r>
          </w:p>
        </w:tc>
        <w:tc>
          <w:tcPr>
            <w:tcW w:w="1349" w:type="dxa"/>
          </w:tcPr>
          <w:p w14:paraId="29FEA1ED" w14:textId="77777777" w:rsidR="009C6F5A" w:rsidRDefault="009C6F5A" w:rsidP="009C6F5A">
            <w:r>
              <w:t>1..512</w:t>
            </w:r>
          </w:p>
        </w:tc>
      </w:tr>
      <w:tr w:rsidR="009C6F5A" w14:paraId="6D67CBB7" w14:textId="77777777" w:rsidTr="009C6F5A">
        <w:tc>
          <w:tcPr>
            <w:tcW w:w="1858" w:type="dxa"/>
          </w:tcPr>
          <w:p w14:paraId="3C2C53F3" w14:textId="77777777" w:rsidR="009C6F5A" w:rsidRDefault="009C6F5A" w:rsidP="009C6F5A">
            <w:r>
              <w:t>receptstatus</w:t>
            </w:r>
          </w:p>
        </w:tc>
        <w:tc>
          <w:tcPr>
            <w:tcW w:w="1858" w:type="dxa"/>
          </w:tcPr>
          <w:p w14:paraId="0B9D6487" w14:textId="77777777" w:rsidR="009C6F5A" w:rsidRDefault="001B1B9B" w:rsidP="009C6F5A">
            <w:hyperlink w:anchor="receptstatus">
              <w:r w:rsidR="009C6F5A">
                <w:rPr>
                  <w:rStyle w:val="Hyperlnk"/>
                </w:rPr>
                <w:t>receptstatus</w:t>
              </w:r>
            </w:hyperlink>
          </w:p>
        </w:tc>
        <w:tc>
          <w:tcPr>
            <w:tcW w:w="820" w:type="dxa"/>
          </w:tcPr>
          <w:p w14:paraId="30263AF4" w14:textId="77777777" w:rsidR="009C6F5A" w:rsidRDefault="009C6F5A" w:rsidP="009C6F5A">
            <w:r>
              <w:t>0..1</w:t>
            </w:r>
          </w:p>
        </w:tc>
        <w:tc>
          <w:tcPr>
            <w:tcW w:w="3402" w:type="dxa"/>
          </w:tcPr>
          <w:p w14:paraId="45B0670D" w14:textId="77777777" w:rsidR="009C6F5A" w:rsidRDefault="009C6F5A" w:rsidP="009C6F5A">
            <w:r>
              <w:t>Receptstatus för recept hämtade från Receptdepå human.</w:t>
            </w:r>
          </w:p>
        </w:tc>
        <w:tc>
          <w:tcPr>
            <w:tcW w:w="1349" w:type="dxa"/>
          </w:tcPr>
          <w:p w14:paraId="1B6E3158" w14:textId="77777777" w:rsidR="009C6F5A" w:rsidRDefault="009C6F5A" w:rsidP="009C6F5A"/>
        </w:tc>
      </w:tr>
      <w:tr w:rsidR="009C6F5A" w14:paraId="1F0DFB79" w14:textId="77777777" w:rsidTr="009C6F5A">
        <w:tc>
          <w:tcPr>
            <w:tcW w:w="1858" w:type="dxa"/>
          </w:tcPr>
          <w:p w14:paraId="41FF2803" w14:textId="77777777" w:rsidR="009C6F5A" w:rsidRDefault="009C6F5A" w:rsidP="009C6F5A">
            <w:r>
              <w:t>receptstatustidpunkt</w:t>
            </w:r>
          </w:p>
        </w:tc>
        <w:tc>
          <w:tcPr>
            <w:tcW w:w="1858" w:type="dxa"/>
          </w:tcPr>
          <w:p w14:paraId="74AED095" w14:textId="77777777" w:rsidR="009C6F5A" w:rsidRDefault="009C6F5A" w:rsidP="009C6F5A">
            <w:r>
              <w:t>dateTime</w:t>
            </w:r>
          </w:p>
        </w:tc>
        <w:tc>
          <w:tcPr>
            <w:tcW w:w="820" w:type="dxa"/>
          </w:tcPr>
          <w:p w14:paraId="7184C7A2" w14:textId="77777777" w:rsidR="009C6F5A" w:rsidRDefault="009C6F5A" w:rsidP="009C6F5A">
            <w:r>
              <w:t>0..1</w:t>
            </w:r>
          </w:p>
        </w:tc>
        <w:tc>
          <w:tcPr>
            <w:tcW w:w="3402" w:type="dxa"/>
          </w:tcPr>
          <w:p w14:paraId="0DEB7416" w14:textId="77777777" w:rsidR="009C6F5A" w:rsidRDefault="009C6F5A" w:rsidP="009C6F5A">
            <w:r>
              <w:t>Receptstatustidpunkt för recept hämtade från Receptdepå human.</w:t>
            </w:r>
          </w:p>
        </w:tc>
        <w:tc>
          <w:tcPr>
            <w:tcW w:w="1349" w:type="dxa"/>
          </w:tcPr>
          <w:p w14:paraId="1CD12891" w14:textId="77777777" w:rsidR="009C6F5A" w:rsidRDefault="009C6F5A" w:rsidP="009C6F5A"/>
        </w:tc>
      </w:tr>
      <w:tr w:rsidR="009C6F5A" w14:paraId="25340D19" w14:textId="77777777" w:rsidTr="009C6F5A">
        <w:tc>
          <w:tcPr>
            <w:tcW w:w="1858" w:type="dxa"/>
          </w:tcPr>
          <w:p w14:paraId="76751EA8" w14:textId="77777777" w:rsidR="009C6F5A" w:rsidRDefault="009C6F5A" w:rsidP="009C6F5A">
            <w:r>
              <w:t>receptradversion</w:t>
            </w:r>
          </w:p>
        </w:tc>
        <w:tc>
          <w:tcPr>
            <w:tcW w:w="1858" w:type="dxa"/>
          </w:tcPr>
          <w:p w14:paraId="0625FABC" w14:textId="77777777" w:rsidR="009C6F5A" w:rsidRDefault="001B1B9B" w:rsidP="009C6F5A">
            <w:hyperlink w:anchor="long">
              <w:r w:rsidR="009C6F5A">
                <w:rPr>
                  <w:rStyle w:val="Hyperlnk"/>
                </w:rPr>
                <w:t>long</w:t>
              </w:r>
            </w:hyperlink>
          </w:p>
        </w:tc>
        <w:tc>
          <w:tcPr>
            <w:tcW w:w="820" w:type="dxa"/>
          </w:tcPr>
          <w:p w14:paraId="7A10C0C1" w14:textId="77777777" w:rsidR="009C6F5A" w:rsidRDefault="009C6F5A" w:rsidP="009C6F5A">
            <w:r>
              <w:t>0..1</w:t>
            </w:r>
          </w:p>
        </w:tc>
        <w:tc>
          <w:tcPr>
            <w:tcW w:w="3402" w:type="dxa"/>
          </w:tcPr>
          <w:p w14:paraId="6FBFB0BC" w14:textId="77777777" w:rsidR="009C6F5A" w:rsidRDefault="009C6F5A" w:rsidP="009C6F5A">
            <w:r>
              <w:t>Receptradversion för recept hämtade från Receptdepå human.</w:t>
            </w:r>
          </w:p>
        </w:tc>
        <w:tc>
          <w:tcPr>
            <w:tcW w:w="1349" w:type="dxa"/>
          </w:tcPr>
          <w:p w14:paraId="27EC0978" w14:textId="77777777" w:rsidR="009C6F5A" w:rsidRDefault="009C6F5A" w:rsidP="009C6F5A"/>
        </w:tc>
      </w:tr>
      <w:tr w:rsidR="009C6F5A" w14:paraId="3EA41177" w14:textId="77777777" w:rsidTr="009C6F5A">
        <w:tc>
          <w:tcPr>
            <w:tcW w:w="1858" w:type="dxa"/>
          </w:tcPr>
          <w:p w14:paraId="58E73D04" w14:textId="77777777" w:rsidR="009C6F5A" w:rsidRDefault="009C6F5A" w:rsidP="009C6F5A">
            <w:r>
              <w:t>skapandeGLN</w:t>
            </w:r>
          </w:p>
        </w:tc>
        <w:tc>
          <w:tcPr>
            <w:tcW w:w="1858" w:type="dxa"/>
          </w:tcPr>
          <w:p w14:paraId="3A1CA07D" w14:textId="77777777" w:rsidR="009C6F5A" w:rsidRDefault="009C6F5A" w:rsidP="009C6F5A">
            <w:r>
              <w:t>string</w:t>
            </w:r>
          </w:p>
        </w:tc>
        <w:tc>
          <w:tcPr>
            <w:tcW w:w="820" w:type="dxa"/>
          </w:tcPr>
          <w:p w14:paraId="7745B3AC" w14:textId="77777777" w:rsidR="009C6F5A" w:rsidRDefault="009C6F5A" w:rsidP="009C6F5A">
            <w:r>
              <w:t>0..1</w:t>
            </w:r>
          </w:p>
        </w:tc>
        <w:tc>
          <w:tcPr>
            <w:tcW w:w="3402" w:type="dxa"/>
          </w:tcPr>
          <w:p w14:paraId="480ACCA3" w14:textId="77777777" w:rsidR="009C6F5A" w:rsidRDefault="009C6F5A" w:rsidP="009C6F5A">
            <w:r>
              <w:t>GLN-kod.</w:t>
            </w:r>
          </w:p>
        </w:tc>
        <w:tc>
          <w:tcPr>
            <w:tcW w:w="1349" w:type="dxa"/>
          </w:tcPr>
          <w:p w14:paraId="61596C7E" w14:textId="77777777" w:rsidR="009C6F5A" w:rsidRDefault="009C6F5A" w:rsidP="009C6F5A">
            <w:r>
              <w:t>13..13</w:t>
            </w:r>
          </w:p>
        </w:tc>
      </w:tr>
      <w:tr w:rsidR="009C6F5A" w14:paraId="10D425C2" w14:textId="77777777" w:rsidTr="009C6F5A">
        <w:tc>
          <w:tcPr>
            <w:tcW w:w="1858" w:type="dxa"/>
          </w:tcPr>
          <w:p w14:paraId="373EC717" w14:textId="77777777" w:rsidR="009C6F5A" w:rsidRDefault="009C6F5A" w:rsidP="009C6F5A">
            <w:r>
              <w:t>kompletterandeReceptinformation</w:t>
            </w:r>
          </w:p>
        </w:tc>
        <w:tc>
          <w:tcPr>
            <w:tcW w:w="1858" w:type="dxa"/>
          </w:tcPr>
          <w:p w14:paraId="7E68946B" w14:textId="77777777" w:rsidR="009C6F5A" w:rsidRDefault="001B1B9B" w:rsidP="009C6F5A">
            <w:hyperlink w:anchor="KompletterandeReceptinformation">
              <w:r w:rsidR="009C6F5A">
                <w:rPr>
                  <w:rStyle w:val="Hyperlnk"/>
                </w:rPr>
                <w:t>KompletterandeReceptinformation</w:t>
              </w:r>
            </w:hyperlink>
          </w:p>
        </w:tc>
        <w:tc>
          <w:tcPr>
            <w:tcW w:w="820" w:type="dxa"/>
          </w:tcPr>
          <w:p w14:paraId="0D12CFA0" w14:textId="77777777" w:rsidR="009C6F5A" w:rsidRDefault="009C6F5A" w:rsidP="009C6F5A">
            <w:r>
              <w:t>0..1</w:t>
            </w:r>
          </w:p>
        </w:tc>
        <w:tc>
          <w:tcPr>
            <w:tcW w:w="3402" w:type="dxa"/>
          </w:tcPr>
          <w:p w14:paraId="25B3DF41" w14:textId="77777777" w:rsidR="009C6F5A" w:rsidRDefault="009C6F5A" w:rsidP="009C6F5A">
            <w:r>
              <w:t>Kompletterande information för recept från Receptdepå human.</w:t>
            </w:r>
          </w:p>
        </w:tc>
        <w:tc>
          <w:tcPr>
            <w:tcW w:w="1349" w:type="dxa"/>
          </w:tcPr>
          <w:p w14:paraId="008887F3" w14:textId="77777777" w:rsidR="009C6F5A" w:rsidRDefault="009C6F5A" w:rsidP="009C6F5A"/>
        </w:tc>
      </w:tr>
    </w:tbl>
    <w:p w14:paraId="7033EEDD" w14:textId="77777777" w:rsidR="00C50144" w:rsidRDefault="00C50144" w:rsidP="00C50144"/>
    <w:p w14:paraId="135F74F2" w14:textId="77777777" w:rsidR="00C50144" w:rsidRDefault="00C50144" w:rsidP="00C50144">
      <w:pPr>
        <w:pStyle w:val="Rubrik41"/>
      </w:pPr>
      <w:bookmarkStart w:id="1186" w:name="ForskrivetLakemedel"/>
      <w:r>
        <w:t> ForskrivetLakemedel</w:t>
      </w:r>
      <w:bookmarkEnd w:id="118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14:paraId="7C8C5ADF" w14:textId="77777777" w:rsidTr="009C6F5A">
        <w:tc>
          <w:tcPr>
            <w:tcW w:w="1858" w:type="dxa"/>
            <w:shd w:val="clear" w:color="auto" w:fill="4F81BD" w:themeFill="accent1"/>
          </w:tcPr>
          <w:p w14:paraId="6040E041"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33E80C0F"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68236B3F"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31D63AE3"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029DD8A1" w14:textId="77777777" w:rsidR="009C6F5A" w:rsidRDefault="009C6F5A" w:rsidP="009C6F5A">
            <w:pPr>
              <w:rPr>
                <w:b/>
                <w:bCs/>
                <w:color w:val="FFFFFF" w:themeColor="background1"/>
              </w:rPr>
            </w:pPr>
            <w:r>
              <w:rPr>
                <w:b/>
                <w:bCs/>
                <w:color w:val="FFFFFF" w:themeColor="background1"/>
              </w:rPr>
              <w:t>Fältlängder</w:t>
            </w:r>
          </w:p>
        </w:tc>
      </w:tr>
      <w:tr w:rsidR="009C6F5A" w14:paraId="3E95C863" w14:textId="77777777" w:rsidTr="009C6F5A">
        <w:tc>
          <w:tcPr>
            <w:tcW w:w="1858" w:type="dxa"/>
          </w:tcPr>
          <w:p w14:paraId="2F871AAC" w14:textId="77777777" w:rsidR="009C6F5A" w:rsidRDefault="009C6F5A" w:rsidP="009C6F5A">
            <w:r>
              <w:t>ejTillatenSubstitution</w:t>
            </w:r>
          </w:p>
        </w:tc>
        <w:tc>
          <w:tcPr>
            <w:tcW w:w="1858" w:type="dxa"/>
          </w:tcPr>
          <w:p w14:paraId="6D16F40D" w14:textId="77777777" w:rsidR="009C6F5A" w:rsidRDefault="009C6F5A" w:rsidP="009C6F5A">
            <w:r>
              <w:t>boolean</w:t>
            </w:r>
          </w:p>
        </w:tc>
        <w:tc>
          <w:tcPr>
            <w:tcW w:w="820" w:type="dxa"/>
          </w:tcPr>
          <w:p w14:paraId="249D8013" w14:textId="77777777" w:rsidR="009C6F5A" w:rsidRDefault="009C6F5A" w:rsidP="009C6F5A">
            <w:r>
              <w:t>0..1</w:t>
            </w:r>
          </w:p>
        </w:tc>
        <w:tc>
          <w:tcPr>
            <w:tcW w:w="3402" w:type="dxa"/>
          </w:tcPr>
          <w:p w14:paraId="49471B37" w14:textId="77777777" w:rsidR="009C6F5A" w:rsidRDefault="009C6F5A" w:rsidP="009C6F5A">
            <w:r>
              <w:t>Markering om förskrivaren motsätter sig generiskt utbyte.</w:t>
            </w:r>
          </w:p>
        </w:tc>
        <w:tc>
          <w:tcPr>
            <w:tcW w:w="1349" w:type="dxa"/>
          </w:tcPr>
          <w:p w14:paraId="47EBDD4E" w14:textId="77777777" w:rsidR="009C6F5A" w:rsidRDefault="009C6F5A" w:rsidP="009C6F5A"/>
        </w:tc>
      </w:tr>
      <w:tr w:rsidR="009C6F5A" w14:paraId="5AC10158" w14:textId="77777777" w:rsidTr="009C6F5A">
        <w:tc>
          <w:tcPr>
            <w:tcW w:w="1858" w:type="dxa"/>
          </w:tcPr>
          <w:p w14:paraId="133549A5" w14:textId="77777777" w:rsidR="009C6F5A" w:rsidRDefault="009C6F5A" w:rsidP="009C6F5A">
            <w:r>
              <w:t>forskrivenInomForman</w:t>
            </w:r>
          </w:p>
        </w:tc>
        <w:tc>
          <w:tcPr>
            <w:tcW w:w="1858" w:type="dxa"/>
          </w:tcPr>
          <w:p w14:paraId="7E5703F2" w14:textId="77777777" w:rsidR="009C6F5A" w:rsidRDefault="009C6F5A" w:rsidP="009C6F5A">
            <w:r>
              <w:t>boolean</w:t>
            </w:r>
          </w:p>
        </w:tc>
        <w:tc>
          <w:tcPr>
            <w:tcW w:w="820" w:type="dxa"/>
          </w:tcPr>
          <w:p w14:paraId="6B3F6647" w14:textId="77777777" w:rsidR="009C6F5A" w:rsidRDefault="009C6F5A" w:rsidP="009C6F5A">
            <w:r>
              <w:t>0..1</w:t>
            </w:r>
          </w:p>
        </w:tc>
        <w:tc>
          <w:tcPr>
            <w:tcW w:w="3402" w:type="dxa"/>
          </w:tcPr>
          <w:p w14:paraId="7A43AC4C" w14:textId="77777777" w:rsidR="009C6F5A" w:rsidRDefault="009C6F5A" w:rsidP="009C6F5A">
            <w:r>
              <w:t>Om receptet ska ingå inom förmånen.</w:t>
            </w:r>
          </w:p>
        </w:tc>
        <w:tc>
          <w:tcPr>
            <w:tcW w:w="1349" w:type="dxa"/>
          </w:tcPr>
          <w:p w14:paraId="1135DF37" w14:textId="77777777" w:rsidR="009C6F5A" w:rsidRDefault="009C6F5A" w:rsidP="009C6F5A"/>
        </w:tc>
      </w:tr>
      <w:tr w:rsidR="009C6F5A" w14:paraId="3E04123D" w14:textId="77777777" w:rsidTr="009C6F5A">
        <w:tc>
          <w:tcPr>
            <w:tcW w:w="1858" w:type="dxa"/>
          </w:tcPr>
          <w:p w14:paraId="395D67EF" w14:textId="77777777" w:rsidR="009C6F5A" w:rsidRDefault="009C6F5A" w:rsidP="009C6F5A">
            <w:r>
              <w:t>nplId</w:t>
            </w:r>
          </w:p>
        </w:tc>
        <w:tc>
          <w:tcPr>
            <w:tcW w:w="1858" w:type="dxa"/>
          </w:tcPr>
          <w:p w14:paraId="4F6902EE" w14:textId="77777777" w:rsidR="009C6F5A" w:rsidRDefault="009C6F5A" w:rsidP="009C6F5A">
            <w:r>
              <w:t>string</w:t>
            </w:r>
          </w:p>
        </w:tc>
        <w:tc>
          <w:tcPr>
            <w:tcW w:w="820" w:type="dxa"/>
          </w:tcPr>
          <w:p w14:paraId="0AA24CC4" w14:textId="77777777" w:rsidR="009C6F5A" w:rsidRDefault="009C6F5A" w:rsidP="009C6F5A">
            <w:r>
              <w:t>0..1</w:t>
            </w:r>
          </w:p>
        </w:tc>
        <w:tc>
          <w:tcPr>
            <w:tcW w:w="3402" w:type="dxa"/>
          </w:tcPr>
          <w:p w14:paraId="0F67A8B0" w14:textId="77777777" w:rsidR="009C6F5A" w:rsidRDefault="009C6F5A" w:rsidP="009C6F5A">
            <w:r>
              <w:t>NPL-ID.</w:t>
            </w:r>
          </w:p>
        </w:tc>
        <w:tc>
          <w:tcPr>
            <w:tcW w:w="1349" w:type="dxa"/>
          </w:tcPr>
          <w:p w14:paraId="16BF253B" w14:textId="77777777" w:rsidR="009C6F5A" w:rsidRDefault="009C6F5A" w:rsidP="009C6F5A">
            <w:r>
              <w:t>14..14</w:t>
            </w:r>
          </w:p>
        </w:tc>
      </w:tr>
      <w:tr w:rsidR="009C6F5A" w14:paraId="4918A007" w14:textId="77777777" w:rsidTr="009C6F5A">
        <w:tc>
          <w:tcPr>
            <w:tcW w:w="1858" w:type="dxa"/>
          </w:tcPr>
          <w:p w14:paraId="3D3C84C7" w14:textId="77777777" w:rsidR="009C6F5A" w:rsidRDefault="009C6F5A" w:rsidP="009C6F5A">
            <w:r>
              <w:t>nplPackId</w:t>
            </w:r>
          </w:p>
        </w:tc>
        <w:tc>
          <w:tcPr>
            <w:tcW w:w="1858" w:type="dxa"/>
          </w:tcPr>
          <w:p w14:paraId="55BE9F3B" w14:textId="77777777" w:rsidR="009C6F5A" w:rsidRDefault="009C6F5A" w:rsidP="009C6F5A">
            <w:r>
              <w:t>string</w:t>
            </w:r>
          </w:p>
        </w:tc>
        <w:tc>
          <w:tcPr>
            <w:tcW w:w="820" w:type="dxa"/>
          </w:tcPr>
          <w:p w14:paraId="0CEF8B94" w14:textId="77777777" w:rsidR="009C6F5A" w:rsidRDefault="009C6F5A" w:rsidP="009C6F5A">
            <w:r>
              <w:t>0..1</w:t>
            </w:r>
          </w:p>
        </w:tc>
        <w:tc>
          <w:tcPr>
            <w:tcW w:w="3402" w:type="dxa"/>
          </w:tcPr>
          <w:p w14:paraId="5CCA6AE1" w14:textId="77777777" w:rsidR="009C6F5A" w:rsidRDefault="009C6F5A" w:rsidP="009C6F5A">
            <w:r>
              <w:t>NPLPack-ID.</w:t>
            </w:r>
          </w:p>
        </w:tc>
        <w:tc>
          <w:tcPr>
            <w:tcW w:w="1349" w:type="dxa"/>
          </w:tcPr>
          <w:p w14:paraId="5C7329D4" w14:textId="77777777" w:rsidR="009C6F5A" w:rsidRDefault="009C6F5A" w:rsidP="009C6F5A">
            <w:r>
              <w:t>14..14</w:t>
            </w:r>
          </w:p>
        </w:tc>
      </w:tr>
      <w:tr w:rsidR="009C6F5A" w14:paraId="059B12B6" w14:textId="77777777" w:rsidTr="009C6F5A">
        <w:tc>
          <w:tcPr>
            <w:tcW w:w="1858" w:type="dxa"/>
          </w:tcPr>
          <w:p w14:paraId="50C0099A" w14:textId="77777777" w:rsidR="009C6F5A" w:rsidRDefault="009C6F5A" w:rsidP="009C6F5A">
            <w:r>
              <w:t>varunummer</w:t>
            </w:r>
          </w:p>
        </w:tc>
        <w:tc>
          <w:tcPr>
            <w:tcW w:w="1858" w:type="dxa"/>
          </w:tcPr>
          <w:p w14:paraId="723D49B6" w14:textId="77777777" w:rsidR="009C6F5A" w:rsidRDefault="009C6F5A" w:rsidP="009C6F5A">
            <w:r>
              <w:t>string</w:t>
            </w:r>
          </w:p>
        </w:tc>
        <w:tc>
          <w:tcPr>
            <w:tcW w:w="820" w:type="dxa"/>
          </w:tcPr>
          <w:p w14:paraId="3441B31E" w14:textId="77777777" w:rsidR="009C6F5A" w:rsidRDefault="009C6F5A" w:rsidP="009C6F5A">
            <w:r>
              <w:t>0..1</w:t>
            </w:r>
          </w:p>
        </w:tc>
        <w:tc>
          <w:tcPr>
            <w:tcW w:w="3402" w:type="dxa"/>
          </w:tcPr>
          <w:p w14:paraId="5781643B" w14:textId="77777777" w:rsidR="009C6F5A" w:rsidRDefault="009C6F5A" w:rsidP="009C6F5A">
            <w:r>
              <w:t>Varunummer.</w:t>
            </w:r>
          </w:p>
        </w:tc>
        <w:tc>
          <w:tcPr>
            <w:tcW w:w="1349" w:type="dxa"/>
          </w:tcPr>
          <w:p w14:paraId="19EF1F93" w14:textId="77777777" w:rsidR="009C6F5A" w:rsidRDefault="009C6F5A" w:rsidP="009C6F5A">
            <w:r>
              <w:t>6..6</w:t>
            </w:r>
          </w:p>
        </w:tc>
      </w:tr>
    </w:tbl>
    <w:p w14:paraId="543A5592" w14:textId="77777777" w:rsidR="00C50144" w:rsidRDefault="00C50144" w:rsidP="00C50144"/>
    <w:p w14:paraId="5CF193C9" w14:textId="77777777" w:rsidR="00C50144" w:rsidRDefault="00C50144" w:rsidP="00C50144">
      <w:pPr>
        <w:pStyle w:val="Rubrik41"/>
      </w:pPr>
      <w:bookmarkStart w:id="1187" w:name="Forskrivningsdosering"/>
      <w:r>
        <w:t> Forskrivningsdosering</w:t>
      </w:r>
      <w:bookmarkEnd w:id="118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7572697F" w14:textId="77777777" w:rsidTr="009C6F5A">
        <w:tc>
          <w:tcPr>
            <w:tcW w:w="1858" w:type="dxa"/>
            <w:shd w:val="clear" w:color="auto" w:fill="4F81BD" w:themeFill="accent1"/>
          </w:tcPr>
          <w:p w14:paraId="7D0B9C6B"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417C9D2C"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64A674D4"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60DCCCAB"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11A4AC4B" w14:textId="77777777" w:rsidR="009C6F5A" w:rsidRDefault="009C6F5A" w:rsidP="009C6F5A">
            <w:pPr>
              <w:rPr>
                <w:b/>
                <w:bCs/>
                <w:color w:val="FFFFFF" w:themeColor="background1"/>
              </w:rPr>
            </w:pPr>
            <w:r>
              <w:rPr>
                <w:b/>
                <w:bCs/>
                <w:color w:val="FFFFFF" w:themeColor="background1"/>
              </w:rPr>
              <w:t>Fältlängder</w:t>
            </w:r>
          </w:p>
        </w:tc>
      </w:tr>
      <w:tr w:rsidR="009C6F5A" w14:paraId="5E97870A" w14:textId="77777777" w:rsidTr="009C6F5A">
        <w:tc>
          <w:tcPr>
            <w:tcW w:w="1858" w:type="dxa"/>
          </w:tcPr>
          <w:p w14:paraId="41462C71" w14:textId="77777777" w:rsidR="009C6F5A" w:rsidRDefault="009C6F5A" w:rsidP="009C6F5A">
            <w:r>
              <w:t>doseringstext</w:t>
            </w:r>
          </w:p>
        </w:tc>
        <w:tc>
          <w:tcPr>
            <w:tcW w:w="1858" w:type="dxa"/>
          </w:tcPr>
          <w:p w14:paraId="3C23B5E8" w14:textId="77777777" w:rsidR="009C6F5A" w:rsidRDefault="009C6F5A" w:rsidP="009C6F5A">
            <w:r>
              <w:t>string</w:t>
            </w:r>
          </w:p>
        </w:tc>
        <w:tc>
          <w:tcPr>
            <w:tcW w:w="820" w:type="dxa"/>
          </w:tcPr>
          <w:p w14:paraId="41064A5E" w14:textId="77777777" w:rsidR="009C6F5A" w:rsidRDefault="009C6F5A" w:rsidP="009C6F5A">
            <w:r>
              <w:t>0..1</w:t>
            </w:r>
          </w:p>
        </w:tc>
        <w:tc>
          <w:tcPr>
            <w:tcW w:w="3402" w:type="dxa"/>
          </w:tcPr>
          <w:p w14:paraId="295FBDC2" w14:textId="77777777" w:rsidR="009C6F5A" w:rsidRDefault="009C6F5A" w:rsidP="009C6F5A">
            <w:r>
              <w:t>Förskriven dosering och användning.</w:t>
            </w:r>
          </w:p>
        </w:tc>
        <w:tc>
          <w:tcPr>
            <w:tcW w:w="1349" w:type="dxa"/>
          </w:tcPr>
          <w:p w14:paraId="58FF8B80" w14:textId="77777777" w:rsidR="009C6F5A" w:rsidRDefault="009C6F5A" w:rsidP="009C6F5A">
            <w:r>
              <w:t>1..256</w:t>
            </w:r>
          </w:p>
        </w:tc>
      </w:tr>
      <w:tr w:rsidR="009C6F5A" w14:paraId="3008A938" w14:textId="77777777" w:rsidTr="009C6F5A">
        <w:tc>
          <w:tcPr>
            <w:tcW w:w="1858" w:type="dxa"/>
          </w:tcPr>
          <w:p w14:paraId="762466CB" w14:textId="77777777" w:rsidR="009C6F5A" w:rsidRDefault="009C6F5A" w:rsidP="009C6F5A">
            <w:r>
              <w:t>sprakkod</w:t>
            </w:r>
          </w:p>
        </w:tc>
        <w:tc>
          <w:tcPr>
            <w:tcW w:w="1858" w:type="dxa"/>
          </w:tcPr>
          <w:p w14:paraId="6D88639E" w14:textId="77777777" w:rsidR="009C6F5A" w:rsidRDefault="009C6F5A" w:rsidP="009C6F5A">
            <w:r>
              <w:t>string</w:t>
            </w:r>
          </w:p>
        </w:tc>
        <w:tc>
          <w:tcPr>
            <w:tcW w:w="820" w:type="dxa"/>
          </w:tcPr>
          <w:p w14:paraId="24629791" w14:textId="77777777" w:rsidR="009C6F5A" w:rsidRDefault="009C6F5A" w:rsidP="009C6F5A">
            <w:r>
              <w:t>0..1</w:t>
            </w:r>
          </w:p>
        </w:tc>
        <w:tc>
          <w:tcPr>
            <w:tcW w:w="3402" w:type="dxa"/>
          </w:tcPr>
          <w:p w14:paraId="755D5031" w14:textId="77777777" w:rsidR="009C6F5A" w:rsidRDefault="009C6F5A" w:rsidP="009C6F5A">
            <w:r>
              <w:t>Förskrivet främmande språk för doseringstext enligt ISO-639-1.</w:t>
            </w:r>
          </w:p>
        </w:tc>
        <w:tc>
          <w:tcPr>
            <w:tcW w:w="1349" w:type="dxa"/>
          </w:tcPr>
          <w:p w14:paraId="17DA62B0" w14:textId="77777777" w:rsidR="009C6F5A" w:rsidRDefault="009C6F5A" w:rsidP="009C6F5A">
            <w:r>
              <w:t>2..2</w:t>
            </w:r>
          </w:p>
        </w:tc>
      </w:tr>
      <w:tr w:rsidR="009C6F5A" w14:paraId="0D1A0EF3" w14:textId="77777777" w:rsidTr="009C6F5A">
        <w:tc>
          <w:tcPr>
            <w:tcW w:w="1858" w:type="dxa"/>
          </w:tcPr>
          <w:p w14:paraId="5750946C" w14:textId="77777777" w:rsidR="009C6F5A" w:rsidRDefault="009C6F5A" w:rsidP="009C6F5A">
            <w:r>
              <w:t>doseringstext2</w:t>
            </w:r>
          </w:p>
        </w:tc>
        <w:tc>
          <w:tcPr>
            <w:tcW w:w="1858" w:type="dxa"/>
          </w:tcPr>
          <w:p w14:paraId="495ACD39" w14:textId="77777777" w:rsidR="009C6F5A" w:rsidRDefault="009C6F5A" w:rsidP="009C6F5A">
            <w:r>
              <w:t>string</w:t>
            </w:r>
          </w:p>
        </w:tc>
        <w:tc>
          <w:tcPr>
            <w:tcW w:w="820" w:type="dxa"/>
          </w:tcPr>
          <w:p w14:paraId="3B7FE351" w14:textId="77777777" w:rsidR="009C6F5A" w:rsidRDefault="009C6F5A" w:rsidP="009C6F5A">
            <w:r>
              <w:t>0..1</w:t>
            </w:r>
          </w:p>
        </w:tc>
        <w:tc>
          <w:tcPr>
            <w:tcW w:w="3402" w:type="dxa"/>
          </w:tcPr>
          <w:p w14:paraId="34406B93" w14:textId="77777777" w:rsidR="009C6F5A" w:rsidRDefault="009C6F5A" w:rsidP="009C6F5A">
            <w:r>
              <w:t>Förskriven dosering och beskrivning.</w:t>
            </w:r>
          </w:p>
        </w:tc>
        <w:tc>
          <w:tcPr>
            <w:tcW w:w="1349" w:type="dxa"/>
          </w:tcPr>
          <w:p w14:paraId="266BB561" w14:textId="77777777" w:rsidR="009C6F5A" w:rsidRDefault="009C6F5A" w:rsidP="009C6F5A">
            <w:r>
              <w:t>1..256</w:t>
            </w:r>
          </w:p>
        </w:tc>
      </w:tr>
      <w:tr w:rsidR="009C6F5A" w14:paraId="4A3922A4" w14:textId="77777777" w:rsidTr="009C6F5A">
        <w:tc>
          <w:tcPr>
            <w:tcW w:w="1858" w:type="dxa"/>
          </w:tcPr>
          <w:p w14:paraId="3BBC4968" w14:textId="77777777" w:rsidR="009C6F5A" w:rsidRDefault="009C6F5A" w:rsidP="009C6F5A">
            <w:r>
              <w:t>doseringsschema</w:t>
            </w:r>
          </w:p>
        </w:tc>
        <w:tc>
          <w:tcPr>
            <w:tcW w:w="1858" w:type="dxa"/>
          </w:tcPr>
          <w:p w14:paraId="4158FF69" w14:textId="77777777" w:rsidR="009C6F5A" w:rsidRDefault="001B1B9B" w:rsidP="009C6F5A">
            <w:hyperlink w:anchor="Tillfallesdosering">
              <w:r w:rsidR="009C6F5A">
                <w:rPr>
                  <w:rStyle w:val="Hyperlnk"/>
                </w:rPr>
                <w:t>Tillfallesdosering</w:t>
              </w:r>
            </w:hyperlink>
          </w:p>
        </w:tc>
        <w:tc>
          <w:tcPr>
            <w:tcW w:w="820" w:type="dxa"/>
          </w:tcPr>
          <w:p w14:paraId="0E4B36D0" w14:textId="77777777" w:rsidR="009C6F5A" w:rsidRDefault="009C6F5A" w:rsidP="009C6F5A">
            <w:r>
              <w:t>0..1</w:t>
            </w:r>
          </w:p>
        </w:tc>
        <w:tc>
          <w:tcPr>
            <w:tcW w:w="3402" w:type="dxa"/>
          </w:tcPr>
          <w:p w14:paraId="768290F7" w14:textId="77777777" w:rsidR="009C6F5A" w:rsidRDefault="009C6F5A" w:rsidP="009C6F5A">
            <w:r>
              <w:t>Eventuellt förskrivet doseringsschema.</w:t>
            </w:r>
          </w:p>
        </w:tc>
        <w:tc>
          <w:tcPr>
            <w:tcW w:w="1349" w:type="dxa"/>
          </w:tcPr>
          <w:p w14:paraId="0A0057E8" w14:textId="77777777" w:rsidR="009C6F5A" w:rsidRDefault="009C6F5A" w:rsidP="009C6F5A"/>
        </w:tc>
      </w:tr>
    </w:tbl>
    <w:p w14:paraId="69D00B18" w14:textId="77777777" w:rsidR="00C50144" w:rsidRDefault="00C50144" w:rsidP="00C50144"/>
    <w:p w14:paraId="6D467D18" w14:textId="77777777" w:rsidR="00C50144" w:rsidRDefault="00C50144" w:rsidP="00C50144">
      <w:pPr>
        <w:pStyle w:val="Rubrik41"/>
      </w:pPr>
      <w:bookmarkStart w:id="1188" w:name="Forskrivningsdoseringsunderlag"/>
      <w:r>
        <w:t> Forskrivningsdoseringsunderlag</w:t>
      </w:r>
      <w:bookmarkEnd w:id="118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016BF64E" w14:textId="77777777" w:rsidTr="009C6F5A">
        <w:tc>
          <w:tcPr>
            <w:tcW w:w="1858" w:type="dxa"/>
            <w:shd w:val="clear" w:color="auto" w:fill="4F81BD" w:themeFill="accent1"/>
          </w:tcPr>
          <w:p w14:paraId="3BD2EEA6"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261A3AC9"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574DFABF"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65996766"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4920911E" w14:textId="77777777" w:rsidR="009C6F5A" w:rsidRDefault="009C6F5A" w:rsidP="009C6F5A">
            <w:pPr>
              <w:rPr>
                <w:b/>
                <w:bCs/>
                <w:color w:val="FFFFFF" w:themeColor="background1"/>
              </w:rPr>
            </w:pPr>
            <w:r>
              <w:rPr>
                <w:b/>
                <w:bCs/>
                <w:color w:val="FFFFFF" w:themeColor="background1"/>
              </w:rPr>
              <w:t>Fältlängder</w:t>
            </w:r>
          </w:p>
        </w:tc>
      </w:tr>
      <w:tr w:rsidR="009C6F5A" w14:paraId="11ECD3F5" w14:textId="77777777" w:rsidTr="009C6F5A">
        <w:tc>
          <w:tcPr>
            <w:tcW w:w="1858" w:type="dxa"/>
          </w:tcPr>
          <w:p w14:paraId="25D4CFFA" w14:textId="77777777" w:rsidR="009C6F5A" w:rsidRDefault="009C6F5A" w:rsidP="009C6F5A">
            <w:r>
              <w:t>doseringstext</w:t>
            </w:r>
          </w:p>
        </w:tc>
        <w:tc>
          <w:tcPr>
            <w:tcW w:w="1858" w:type="dxa"/>
          </w:tcPr>
          <w:p w14:paraId="703B61CA" w14:textId="77777777" w:rsidR="009C6F5A" w:rsidRDefault="009C6F5A" w:rsidP="009C6F5A">
            <w:r>
              <w:t>string</w:t>
            </w:r>
          </w:p>
        </w:tc>
        <w:tc>
          <w:tcPr>
            <w:tcW w:w="820" w:type="dxa"/>
          </w:tcPr>
          <w:p w14:paraId="31238206" w14:textId="77777777" w:rsidR="009C6F5A" w:rsidRDefault="009C6F5A" w:rsidP="009C6F5A">
            <w:r>
              <w:t>0..1</w:t>
            </w:r>
          </w:p>
        </w:tc>
        <w:tc>
          <w:tcPr>
            <w:tcW w:w="3402" w:type="dxa"/>
          </w:tcPr>
          <w:p w14:paraId="3A3FF72C" w14:textId="77777777" w:rsidR="009C6F5A" w:rsidRDefault="009C6F5A" w:rsidP="009C6F5A">
            <w:r>
              <w:t>Förskriven dosering och användning.</w:t>
            </w:r>
          </w:p>
        </w:tc>
        <w:tc>
          <w:tcPr>
            <w:tcW w:w="1349" w:type="dxa"/>
          </w:tcPr>
          <w:p w14:paraId="42FA2867" w14:textId="77777777" w:rsidR="009C6F5A" w:rsidRDefault="009C6F5A" w:rsidP="009C6F5A">
            <w:r>
              <w:t>1..256</w:t>
            </w:r>
          </w:p>
        </w:tc>
      </w:tr>
      <w:tr w:rsidR="009C6F5A" w14:paraId="742E1D40" w14:textId="77777777" w:rsidTr="009C6F5A">
        <w:tc>
          <w:tcPr>
            <w:tcW w:w="1858" w:type="dxa"/>
          </w:tcPr>
          <w:p w14:paraId="458C1DFE" w14:textId="77777777" w:rsidR="009C6F5A" w:rsidRDefault="009C6F5A" w:rsidP="009C6F5A">
            <w:r>
              <w:t>sprakkod</w:t>
            </w:r>
          </w:p>
        </w:tc>
        <w:tc>
          <w:tcPr>
            <w:tcW w:w="1858" w:type="dxa"/>
          </w:tcPr>
          <w:p w14:paraId="2B6777C2" w14:textId="77777777" w:rsidR="009C6F5A" w:rsidRDefault="009C6F5A" w:rsidP="009C6F5A">
            <w:r>
              <w:t>string</w:t>
            </w:r>
          </w:p>
        </w:tc>
        <w:tc>
          <w:tcPr>
            <w:tcW w:w="820" w:type="dxa"/>
          </w:tcPr>
          <w:p w14:paraId="3B6A2930" w14:textId="77777777" w:rsidR="009C6F5A" w:rsidRDefault="009C6F5A" w:rsidP="009C6F5A">
            <w:r>
              <w:t>0..1</w:t>
            </w:r>
          </w:p>
        </w:tc>
        <w:tc>
          <w:tcPr>
            <w:tcW w:w="3402" w:type="dxa"/>
          </w:tcPr>
          <w:p w14:paraId="72BAFCDD" w14:textId="77777777" w:rsidR="009C6F5A" w:rsidRDefault="009C6F5A" w:rsidP="009C6F5A">
            <w:r>
              <w:t>Förskrivet främmande språk för doseringstext enligt ISO-639-1.</w:t>
            </w:r>
          </w:p>
        </w:tc>
        <w:tc>
          <w:tcPr>
            <w:tcW w:w="1349" w:type="dxa"/>
          </w:tcPr>
          <w:p w14:paraId="0A838FBE" w14:textId="77777777" w:rsidR="009C6F5A" w:rsidRDefault="009C6F5A" w:rsidP="009C6F5A">
            <w:r>
              <w:t>2..2</w:t>
            </w:r>
          </w:p>
        </w:tc>
      </w:tr>
      <w:tr w:rsidR="009C6F5A" w14:paraId="6EFD971C" w14:textId="77777777" w:rsidTr="009C6F5A">
        <w:tc>
          <w:tcPr>
            <w:tcW w:w="1858" w:type="dxa"/>
          </w:tcPr>
          <w:p w14:paraId="2825070E" w14:textId="77777777" w:rsidR="009C6F5A" w:rsidRDefault="009C6F5A" w:rsidP="009C6F5A">
            <w:r>
              <w:t>doseringsschema</w:t>
            </w:r>
          </w:p>
        </w:tc>
        <w:tc>
          <w:tcPr>
            <w:tcW w:w="1858" w:type="dxa"/>
          </w:tcPr>
          <w:p w14:paraId="2F8C5FA8" w14:textId="77777777" w:rsidR="009C6F5A" w:rsidRDefault="001B1B9B" w:rsidP="009C6F5A">
            <w:hyperlink w:anchor="Tillfallesdosering">
              <w:r w:rsidR="009C6F5A">
                <w:rPr>
                  <w:rStyle w:val="Hyperlnk"/>
                </w:rPr>
                <w:t>Tillfallesdosering</w:t>
              </w:r>
            </w:hyperlink>
          </w:p>
        </w:tc>
        <w:tc>
          <w:tcPr>
            <w:tcW w:w="820" w:type="dxa"/>
          </w:tcPr>
          <w:p w14:paraId="373E7305" w14:textId="77777777" w:rsidR="009C6F5A" w:rsidRDefault="009C6F5A" w:rsidP="009C6F5A">
            <w:r>
              <w:t>0..1</w:t>
            </w:r>
          </w:p>
        </w:tc>
        <w:tc>
          <w:tcPr>
            <w:tcW w:w="3402" w:type="dxa"/>
          </w:tcPr>
          <w:p w14:paraId="71CF4920" w14:textId="77777777" w:rsidR="009C6F5A" w:rsidRDefault="009C6F5A" w:rsidP="009C6F5A">
            <w:r>
              <w:t>Eventuellt doseringsschema att förskriva.</w:t>
            </w:r>
          </w:p>
        </w:tc>
        <w:tc>
          <w:tcPr>
            <w:tcW w:w="1349" w:type="dxa"/>
          </w:tcPr>
          <w:p w14:paraId="38354750" w14:textId="77777777" w:rsidR="009C6F5A" w:rsidRDefault="009C6F5A" w:rsidP="009C6F5A"/>
        </w:tc>
      </w:tr>
    </w:tbl>
    <w:p w14:paraId="73EFC14C" w14:textId="77777777" w:rsidR="00C50144" w:rsidRDefault="00C50144" w:rsidP="00C50144"/>
    <w:p w14:paraId="4FD77A4B" w14:textId="77777777" w:rsidR="00C50144" w:rsidRDefault="00C50144" w:rsidP="00C50144">
      <w:pPr>
        <w:pStyle w:val="Rubrik41"/>
      </w:pPr>
      <w:bookmarkStart w:id="1189" w:name="Forskrivningsforandringar"/>
      <w:r>
        <w:t> Forskrivningsforandringar</w:t>
      </w:r>
      <w:bookmarkEnd w:id="118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08934454" w14:textId="77777777" w:rsidTr="009C6F5A">
        <w:tc>
          <w:tcPr>
            <w:tcW w:w="1858" w:type="dxa"/>
            <w:shd w:val="clear" w:color="auto" w:fill="4F81BD" w:themeFill="accent1"/>
          </w:tcPr>
          <w:p w14:paraId="02F90B56"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273484DC"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24D9C29E"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510BF7F2"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5333E2DE" w14:textId="77777777" w:rsidR="009C6F5A" w:rsidRDefault="009C6F5A" w:rsidP="009C6F5A">
            <w:pPr>
              <w:rPr>
                <w:b/>
                <w:bCs/>
                <w:color w:val="FFFFFF" w:themeColor="background1"/>
              </w:rPr>
            </w:pPr>
            <w:r>
              <w:rPr>
                <w:b/>
                <w:bCs/>
                <w:color w:val="FFFFFF" w:themeColor="background1"/>
              </w:rPr>
              <w:t>Fältlängder</w:t>
            </w:r>
          </w:p>
        </w:tc>
      </w:tr>
      <w:tr w:rsidR="009C6F5A" w14:paraId="0BDB94CE" w14:textId="77777777" w:rsidTr="009C6F5A">
        <w:tc>
          <w:tcPr>
            <w:tcW w:w="1858" w:type="dxa"/>
          </w:tcPr>
          <w:p w14:paraId="14B110A7" w14:textId="77777777" w:rsidR="009C6F5A" w:rsidRDefault="009C6F5A" w:rsidP="009C6F5A">
            <w:r>
              <w:t>forskrivningsmakulering</w:t>
            </w:r>
          </w:p>
        </w:tc>
        <w:tc>
          <w:tcPr>
            <w:tcW w:w="1858" w:type="dxa"/>
          </w:tcPr>
          <w:p w14:paraId="67D88ABE" w14:textId="77777777" w:rsidR="009C6F5A" w:rsidRDefault="001B1B9B" w:rsidP="009C6F5A">
            <w:hyperlink w:anchor="Forskrivningsmakulering">
              <w:r w:rsidR="009C6F5A">
                <w:rPr>
                  <w:rStyle w:val="Hyperlnk"/>
                </w:rPr>
                <w:t>Forskrivningsmakulering</w:t>
              </w:r>
            </w:hyperlink>
          </w:p>
        </w:tc>
        <w:tc>
          <w:tcPr>
            <w:tcW w:w="820" w:type="dxa"/>
          </w:tcPr>
          <w:p w14:paraId="794F7E13" w14:textId="77777777" w:rsidR="009C6F5A" w:rsidRDefault="009C6F5A" w:rsidP="009C6F5A">
            <w:r>
              <w:t>0..1</w:t>
            </w:r>
          </w:p>
        </w:tc>
        <w:tc>
          <w:tcPr>
            <w:tcW w:w="3402" w:type="dxa"/>
          </w:tcPr>
          <w:p w14:paraId="79A4A40C" w14:textId="77777777" w:rsidR="009C6F5A" w:rsidRDefault="009C6F5A" w:rsidP="009C6F5A">
            <w:r>
              <w:t>Förskrivningsmakulering.</w:t>
            </w:r>
          </w:p>
        </w:tc>
        <w:tc>
          <w:tcPr>
            <w:tcW w:w="1349" w:type="dxa"/>
          </w:tcPr>
          <w:p w14:paraId="3C365805" w14:textId="77777777" w:rsidR="009C6F5A" w:rsidRDefault="009C6F5A" w:rsidP="009C6F5A"/>
        </w:tc>
      </w:tr>
      <w:tr w:rsidR="009C6F5A" w14:paraId="36BD4493" w14:textId="77777777" w:rsidTr="009C6F5A">
        <w:tc>
          <w:tcPr>
            <w:tcW w:w="1858" w:type="dxa"/>
          </w:tcPr>
          <w:p w14:paraId="01E86647" w14:textId="77777777" w:rsidR="009C6F5A" w:rsidRDefault="009C6F5A" w:rsidP="009C6F5A">
            <w:r>
              <w:t>forskrivningsutsattning</w:t>
            </w:r>
          </w:p>
        </w:tc>
        <w:tc>
          <w:tcPr>
            <w:tcW w:w="1858" w:type="dxa"/>
          </w:tcPr>
          <w:p w14:paraId="4BA85130" w14:textId="77777777" w:rsidR="009C6F5A" w:rsidRDefault="001B1B9B" w:rsidP="009C6F5A">
            <w:hyperlink w:anchor="Forskrivningsutsattning">
              <w:r w:rsidR="009C6F5A">
                <w:rPr>
                  <w:rStyle w:val="Hyperlnk"/>
                </w:rPr>
                <w:t>Forskrivningsutsattning</w:t>
              </w:r>
            </w:hyperlink>
          </w:p>
        </w:tc>
        <w:tc>
          <w:tcPr>
            <w:tcW w:w="820" w:type="dxa"/>
          </w:tcPr>
          <w:p w14:paraId="133F7C67" w14:textId="77777777" w:rsidR="009C6F5A" w:rsidRDefault="009C6F5A" w:rsidP="009C6F5A">
            <w:r>
              <w:t>0..1</w:t>
            </w:r>
          </w:p>
        </w:tc>
        <w:tc>
          <w:tcPr>
            <w:tcW w:w="3402" w:type="dxa"/>
          </w:tcPr>
          <w:p w14:paraId="05943D5C" w14:textId="77777777" w:rsidR="009C6F5A" w:rsidRDefault="009C6F5A" w:rsidP="009C6F5A">
            <w:r>
              <w:t>Förskrivningsutsättning.</w:t>
            </w:r>
          </w:p>
        </w:tc>
        <w:tc>
          <w:tcPr>
            <w:tcW w:w="1349" w:type="dxa"/>
          </w:tcPr>
          <w:p w14:paraId="23029FE8" w14:textId="77777777" w:rsidR="009C6F5A" w:rsidRDefault="009C6F5A" w:rsidP="009C6F5A"/>
        </w:tc>
      </w:tr>
      <w:tr w:rsidR="009C6F5A" w14:paraId="5E73B96C" w14:textId="77777777" w:rsidTr="009C6F5A">
        <w:tc>
          <w:tcPr>
            <w:tcW w:w="1858" w:type="dxa"/>
          </w:tcPr>
          <w:p w14:paraId="15FC8536" w14:textId="77777777" w:rsidR="009C6F5A" w:rsidRDefault="009C6F5A" w:rsidP="009C6F5A">
            <w:r>
              <w:t>forskrivningsforandring</w:t>
            </w:r>
          </w:p>
        </w:tc>
        <w:tc>
          <w:tcPr>
            <w:tcW w:w="1858" w:type="dxa"/>
          </w:tcPr>
          <w:p w14:paraId="138F18E0" w14:textId="77777777" w:rsidR="009C6F5A" w:rsidRDefault="001B1B9B" w:rsidP="009C6F5A">
            <w:hyperlink w:anchor="Forskrivningsforandring">
              <w:r w:rsidR="009C6F5A">
                <w:rPr>
                  <w:rStyle w:val="Hyperlnk"/>
                </w:rPr>
                <w:t>Forskrivningsforandring</w:t>
              </w:r>
            </w:hyperlink>
          </w:p>
        </w:tc>
        <w:tc>
          <w:tcPr>
            <w:tcW w:w="820" w:type="dxa"/>
          </w:tcPr>
          <w:p w14:paraId="73B9FBF3" w14:textId="77777777" w:rsidR="009C6F5A" w:rsidRDefault="009C6F5A" w:rsidP="009C6F5A">
            <w:r>
              <w:t>0..1</w:t>
            </w:r>
          </w:p>
        </w:tc>
        <w:tc>
          <w:tcPr>
            <w:tcW w:w="3402" w:type="dxa"/>
          </w:tcPr>
          <w:p w14:paraId="41038A6B" w14:textId="77777777" w:rsidR="009C6F5A" w:rsidRDefault="009C6F5A" w:rsidP="009C6F5A">
            <w:r>
              <w:t>Förskrivningsförändring, t ex korrigering.</w:t>
            </w:r>
          </w:p>
        </w:tc>
        <w:tc>
          <w:tcPr>
            <w:tcW w:w="1349" w:type="dxa"/>
          </w:tcPr>
          <w:p w14:paraId="3FE20F5A" w14:textId="77777777" w:rsidR="009C6F5A" w:rsidRDefault="009C6F5A" w:rsidP="009C6F5A"/>
        </w:tc>
      </w:tr>
    </w:tbl>
    <w:p w14:paraId="4A23B7B2" w14:textId="77777777" w:rsidR="00C50144" w:rsidRDefault="00C50144" w:rsidP="00C50144"/>
    <w:p w14:paraId="574B027A" w14:textId="77777777" w:rsidR="00C50144" w:rsidRDefault="00C50144" w:rsidP="00C50144">
      <w:pPr>
        <w:pStyle w:val="Rubrik41"/>
      </w:pPr>
      <w:bookmarkStart w:id="1190" w:name="ForskrivningsinsattningBas"/>
      <w:r>
        <w:t> ForskrivningsinsattningBas</w:t>
      </w:r>
      <w:bookmarkEnd w:id="119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0F623DE3" w14:textId="77777777" w:rsidTr="009C6F5A">
        <w:tc>
          <w:tcPr>
            <w:tcW w:w="1858" w:type="dxa"/>
            <w:shd w:val="clear" w:color="auto" w:fill="4F81BD" w:themeFill="accent1"/>
          </w:tcPr>
          <w:p w14:paraId="5D48A2EB"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469F0609"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5DB759FD"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5E042D21"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61442C3E" w14:textId="77777777" w:rsidR="009C6F5A" w:rsidRDefault="009C6F5A" w:rsidP="009C6F5A">
            <w:pPr>
              <w:rPr>
                <w:b/>
                <w:bCs/>
                <w:color w:val="FFFFFF" w:themeColor="background1"/>
              </w:rPr>
            </w:pPr>
            <w:r>
              <w:rPr>
                <w:b/>
                <w:bCs/>
                <w:color w:val="FFFFFF" w:themeColor="background1"/>
              </w:rPr>
              <w:t>Fältlängder</w:t>
            </w:r>
          </w:p>
        </w:tc>
      </w:tr>
      <w:tr w:rsidR="009C6F5A" w14:paraId="40F47E2F" w14:textId="77777777" w:rsidTr="009C6F5A">
        <w:tc>
          <w:tcPr>
            <w:tcW w:w="1858" w:type="dxa"/>
          </w:tcPr>
          <w:p w14:paraId="46ECEE81" w14:textId="77777777" w:rsidR="009C6F5A" w:rsidRDefault="009C6F5A" w:rsidP="009C6F5A">
            <w:r>
              <w:t>doseringAttForskriva</w:t>
            </w:r>
          </w:p>
        </w:tc>
        <w:tc>
          <w:tcPr>
            <w:tcW w:w="1858" w:type="dxa"/>
          </w:tcPr>
          <w:p w14:paraId="0A8697D1" w14:textId="77777777" w:rsidR="009C6F5A" w:rsidRDefault="001B1B9B" w:rsidP="009C6F5A">
            <w:hyperlink w:anchor="Forskrivningsdoseringsunderlag">
              <w:r w:rsidR="009C6F5A">
                <w:rPr>
                  <w:rStyle w:val="Hyperlnk"/>
                </w:rPr>
                <w:t>Forskrivningsdoseringsunderlag</w:t>
              </w:r>
            </w:hyperlink>
          </w:p>
        </w:tc>
        <w:tc>
          <w:tcPr>
            <w:tcW w:w="820" w:type="dxa"/>
          </w:tcPr>
          <w:p w14:paraId="687AF54E" w14:textId="77777777" w:rsidR="009C6F5A" w:rsidRDefault="009C6F5A" w:rsidP="009C6F5A">
            <w:r>
              <w:t>0..1</w:t>
            </w:r>
          </w:p>
        </w:tc>
        <w:tc>
          <w:tcPr>
            <w:tcW w:w="3402" w:type="dxa"/>
          </w:tcPr>
          <w:p w14:paraId="50219D02" w14:textId="77777777" w:rsidR="009C6F5A" w:rsidRDefault="009C6F5A" w:rsidP="009C6F5A">
            <w:r>
              <w:t>Eventuell förskriven dosering.</w:t>
            </w:r>
          </w:p>
        </w:tc>
        <w:tc>
          <w:tcPr>
            <w:tcW w:w="1349" w:type="dxa"/>
          </w:tcPr>
          <w:p w14:paraId="3491303E" w14:textId="77777777" w:rsidR="009C6F5A" w:rsidRDefault="009C6F5A" w:rsidP="009C6F5A"/>
        </w:tc>
      </w:tr>
      <w:tr w:rsidR="009C6F5A" w14:paraId="1FE04ED1" w14:textId="77777777" w:rsidTr="009C6F5A">
        <w:tc>
          <w:tcPr>
            <w:tcW w:w="1858" w:type="dxa"/>
          </w:tcPr>
          <w:p w14:paraId="7E99ABBC" w14:textId="77777777" w:rsidR="009C6F5A" w:rsidRDefault="009C6F5A" w:rsidP="009C6F5A">
            <w:r>
              <w:t>ejTillatenSubstitution</w:t>
            </w:r>
          </w:p>
        </w:tc>
        <w:tc>
          <w:tcPr>
            <w:tcW w:w="1858" w:type="dxa"/>
          </w:tcPr>
          <w:p w14:paraId="685E4341" w14:textId="77777777" w:rsidR="009C6F5A" w:rsidRDefault="009C6F5A" w:rsidP="009C6F5A">
            <w:r>
              <w:t>boolean</w:t>
            </w:r>
          </w:p>
        </w:tc>
        <w:tc>
          <w:tcPr>
            <w:tcW w:w="820" w:type="dxa"/>
          </w:tcPr>
          <w:p w14:paraId="03470D7A" w14:textId="77777777" w:rsidR="009C6F5A" w:rsidRDefault="009C6F5A" w:rsidP="009C6F5A">
            <w:r>
              <w:t>0..1</w:t>
            </w:r>
          </w:p>
        </w:tc>
        <w:tc>
          <w:tcPr>
            <w:tcW w:w="3402" w:type="dxa"/>
          </w:tcPr>
          <w:p w14:paraId="57DCB445" w14:textId="77777777" w:rsidR="009C6F5A" w:rsidRDefault="009C6F5A" w:rsidP="009C6F5A">
            <w:r>
              <w:t>Markering om förskrivaren motsätter sig generiskt utbyte,</w:t>
            </w:r>
          </w:p>
        </w:tc>
        <w:tc>
          <w:tcPr>
            <w:tcW w:w="1349" w:type="dxa"/>
          </w:tcPr>
          <w:p w14:paraId="48FCA8B0" w14:textId="77777777" w:rsidR="009C6F5A" w:rsidRDefault="009C6F5A" w:rsidP="009C6F5A"/>
        </w:tc>
      </w:tr>
      <w:tr w:rsidR="009C6F5A" w14:paraId="69F50FC1" w14:textId="77777777" w:rsidTr="009C6F5A">
        <w:tc>
          <w:tcPr>
            <w:tcW w:w="1858" w:type="dxa"/>
          </w:tcPr>
          <w:p w14:paraId="7B3C6A75" w14:textId="77777777" w:rsidR="009C6F5A" w:rsidRDefault="009C6F5A" w:rsidP="009C6F5A">
            <w:r>
              <w:t>forman</w:t>
            </w:r>
          </w:p>
        </w:tc>
        <w:tc>
          <w:tcPr>
            <w:tcW w:w="1858" w:type="dxa"/>
          </w:tcPr>
          <w:p w14:paraId="57CD1618" w14:textId="77777777" w:rsidR="009C6F5A" w:rsidRDefault="009C6F5A" w:rsidP="009C6F5A">
            <w:r>
              <w:t>boolean</w:t>
            </w:r>
          </w:p>
        </w:tc>
        <w:tc>
          <w:tcPr>
            <w:tcW w:w="820" w:type="dxa"/>
          </w:tcPr>
          <w:p w14:paraId="71D57FD7" w14:textId="77777777" w:rsidR="009C6F5A" w:rsidRDefault="009C6F5A" w:rsidP="009C6F5A">
            <w:r>
              <w:t>0..1</w:t>
            </w:r>
          </w:p>
        </w:tc>
        <w:tc>
          <w:tcPr>
            <w:tcW w:w="3402" w:type="dxa"/>
          </w:tcPr>
          <w:p w14:paraId="2696553E" w14:textId="77777777" w:rsidR="009C6F5A" w:rsidRDefault="009C6F5A" w:rsidP="009C6F5A">
            <w:r>
              <w:t>Om receptet ska ingå i förmån.</w:t>
            </w:r>
          </w:p>
        </w:tc>
        <w:tc>
          <w:tcPr>
            <w:tcW w:w="1349" w:type="dxa"/>
          </w:tcPr>
          <w:p w14:paraId="7050E1D8" w14:textId="77777777" w:rsidR="009C6F5A" w:rsidRDefault="009C6F5A" w:rsidP="009C6F5A"/>
        </w:tc>
      </w:tr>
      <w:tr w:rsidR="009C6F5A" w14:paraId="2BDF0AA8" w14:textId="77777777" w:rsidTr="009C6F5A">
        <w:tc>
          <w:tcPr>
            <w:tcW w:w="1858" w:type="dxa"/>
          </w:tcPr>
          <w:p w14:paraId="796A5BB7" w14:textId="77777777" w:rsidR="009C6F5A" w:rsidRDefault="009C6F5A" w:rsidP="009C6F5A">
            <w:r>
              <w:t>mottagandeApotek</w:t>
            </w:r>
          </w:p>
        </w:tc>
        <w:tc>
          <w:tcPr>
            <w:tcW w:w="1858" w:type="dxa"/>
          </w:tcPr>
          <w:p w14:paraId="004D7E4F" w14:textId="77777777" w:rsidR="009C6F5A" w:rsidRDefault="009C6F5A" w:rsidP="009C6F5A">
            <w:r>
              <w:t>string</w:t>
            </w:r>
          </w:p>
        </w:tc>
        <w:tc>
          <w:tcPr>
            <w:tcW w:w="820" w:type="dxa"/>
          </w:tcPr>
          <w:p w14:paraId="37F355B8" w14:textId="77777777" w:rsidR="009C6F5A" w:rsidRDefault="009C6F5A" w:rsidP="009C6F5A">
            <w:r>
              <w:t>0..1</w:t>
            </w:r>
          </w:p>
        </w:tc>
        <w:tc>
          <w:tcPr>
            <w:tcW w:w="3402" w:type="dxa"/>
          </w:tcPr>
          <w:p w14:paraId="0D2C5674" w14:textId="77777777" w:rsidR="009C6F5A" w:rsidRDefault="009C6F5A" w:rsidP="009C6F5A">
            <w:r>
              <w:t>Apoteksid vid direktadressering.</w:t>
            </w:r>
          </w:p>
        </w:tc>
        <w:tc>
          <w:tcPr>
            <w:tcW w:w="1349" w:type="dxa"/>
          </w:tcPr>
          <w:p w14:paraId="78FD637F" w14:textId="77777777" w:rsidR="009C6F5A" w:rsidRDefault="009C6F5A" w:rsidP="009C6F5A">
            <w:r>
              <w:t>13..13</w:t>
            </w:r>
          </w:p>
        </w:tc>
      </w:tr>
      <w:tr w:rsidR="009C6F5A" w14:paraId="3980FF11" w14:textId="77777777" w:rsidTr="009C6F5A">
        <w:tc>
          <w:tcPr>
            <w:tcW w:w="1858" w:type="dxa"/>
          </w:tcPr>
          <w:p w14:paraId="26A88AC0" w14:textId="77777777" w:rsidR="009C6F5A" w:rsidRDefault="009C6F5A" w:rsidP="009C6F5A">
            <w:r>
              <w:t>ordinatorensKommentar</w:t>
            </w:r>
          </w:p>
        </w:tc>
        <w:tc>
          <w:tcPr>
            <w:tcW w:w="1858" w:type="dxa"/>
          </w:tcPr>
          <w:p w14:paraId="2ADFB8AD" w14:textId="77777777" w:rsidR="009C6F5A" w:rsidRDefault="009C6F5A" w:rsidP="009C6F5A">
            <w:r>
              <w:t>string</w:t>
            </w:r>
          </w:p>
        </w:tc>
        <w:tc>
          <w:tcPr>
            <w:tcW w:w="820" w:type="dxa"/>
          </w:tcPr>
          <w:p w14:paraId="63BC7EEA" w14:textId="77777777" w:rsidR="009C6F5A" w:rsidRDefault="009C6F5A" w:rsidP="009C6F5A">
            <w:r>
              <w:t>0..1</w:t>
            </w:r>
          </w:p>
        </w:tc>
        <w:tc>
          <w:tcPr>
            <w:tcW w:w="3402" w:type="dxa"/>
          </w:tcPr>
          <w:p w14:paraId="515DCE71" w14:textId="77777777" w:rsidR="009C6F5A" w:rsidRDefault="009C6F5A" w:rsidP="009C6F5A">
            <w:r>
              <w:t>Ordinatörens kommentar till farmaceut.</w:t>
            </w:r>
          </w:p>
        </w:tc>
        <w:tc>
          <w:tcPr>
            <w:tcW w:w="1349" w:type="dxa"/>
          </w:tcPr>
          <w:p w14:paraId="16C5B36C" w14:textId="77777777" w:rsidR="009C6F5A" w:rsidRDefault="009C6F5A" w:rsidP="009C6F5A">
            <w:r>
              <w:t>1..35</w:t>
            </w:r>
          </w:p>
        </w:tc>
      </w:tr>
      <w:tr w:rsidR="009C6F5A" w14:paraId="00F5B282" w14:textId="77777777" w:rsidTr="009C6F5A">
        <w:tc>
          <w:tcPr>
            <w:tcW w:w="1858" w:type="dxa"/>
          </w:tcPr>
          <w:p w14:paraId="24C5F7EF" w14:textId="77777777" w:rsidR="009C6F5A" w:rsidRDefault="009C6F5A" w:rsidP="009C6F5A">
            <w:r>
              <w:t>patientinformation</w:t>
            </w:r>
          </w:p>
        </w:tc>
        <w:tc>
          <w:tcPr>
            <w:tcW w:w="1858" w:type="dxa"/>
          </w:tcPr>
          <w:p w14:paraId="59C54D9C" w14:textId="77777777" w:rsidR="009C6F5A" w:rsidRDefault="001B1B9B" w:rsidP="009C6F5A">
            <w:hyperlink w:anchor="Patientinformation">
              <w:r w:rsidR="009C6F5A">
                <w:rPr>
                  <w:rStyle w:val="Hyperlnk"/>
                </w:rPr>
                <w:t>Patientinformation</w:t>
              </w:r>
            </w:hyperlink>
          </w:p>
        </w:tc>
        <w:tc>
          <w:tcPr>
            <w:tcW w:w="820" w:type="dxa"/>
          </w:tcPr>
          <w:p w14:paraId="013F45F3" w14:textId="77777777" w:rsidR="009C6F5A" w:rsidRDefault="009C6F5A" w:rsidP="009C6F5A">
            <w:r>
              <w:t>0..1</w:t>
            </w:r>
          </w:p>
        </w:tc>
        <w:tc>
          <w:tcPr>
            <w:tcW w:w="3402" w:type="dxa"/>
          </w:tcPr>
          <w:p w14:paraId="736B1A72" w14:textId="77777777" w:rsidR="009C6F5A" w:rsidRDefault="009C6F5A" w:rsidP="009C6F5A">
            <w:r>
              <w:t>Patientinformation.</w:t>
            </w:r>
          </w:p>
        </w:tc>
        <w:tc>
          <w:tcPr>
            <w:tcW w:w="1349" w:type="dxa"/>
          </w:tcPr>
          <w:p w14:paraId="6EE276D5" w14:textId="77777777" w:rsidR="009C6F5A" w:rsidRDefault="009C6F5A" w:rsidP="009C6F5A"/>
        </w:tc>
      </w:tr>
      <w:tr w:rsidR="009C6F5A" w14:paraId="1D5D1A5C" w14:textId="77777777" w:rsidTr="009C6F5A">
        <w:tc>
          <w:tcPr>
            <w:tcW w:w="1858" w:type="dxa"/>
          </w:tcPr>
          <w:p w14:paraId="6CCDD2B5" w14:textId="77777777" w:rsidR="009C6F5A" w:rsidRDefault="009C6F5A" w:rsidP="009C6F5A">
            <w:r>
              <w:t>sistaGiltighetsdag</w:t>
            </w:r>
          </w:p>
        </w:tc>
        <w:tc>
          <w:tcPr>
            <w:tcW w:w="1858" w:type="dxa"/>
          </w:tcPr>
          <w:p w14:paraId="2F194D69" w14:textId="77777777" w:rsidR="009C6F5A" w:rsidRDefault="009C6F5A" w:rsidP="009C6F5A">
            <w:r>
              <w:t>dateTime</w:t>
            </w:r>
          </w:p>
        </w:tc>
        <w:tc>
          <w:tcPr>
            <w:tcW w:w="820" w:type="dxa"/>
          </w:tcPr>
          <w:p w14:paraId="78BB8A7C" w14:textId="77777777" w:rsidR="009C6F5A" w:rsidRDefault="009C6F5A" w:rsidP="009C6F5A">
            <w:r>
              <w:t>0..1</w:t>
            </w:r>
          </w:p>
        </w:tc>
        <w:tc>
          <w:tcPr>
            <w:tcW w:w="3402" w:type="dxa"/>
          </w:tcPr>
          <w:p w14:paraId="4DBCB2FA" w14:textId="77777777" w:rsidR="009C6F5A" w:rsidRDefault="009C6F5A" w:rsidP="009C6F5A">
            <w:r>
              <w:t>Sista giltighetsdag för receptet.</w:t>
            </w:r>
          </w:p>
        </w:tc>
        <w:tc>
          <w:tcPr>
            <w:tcW w:w="1349" w:type="dxa"/>
          </w:tcPr>
          <w:p w14:paraId="5B2B0B4B" w14:textId="77777777" w:rsidR="009C6F5A" w:rsidRDefault="009C6F5A" w:rsidP="009C6F5A"/>
        </w:tc>
      </w:tr>
      <w:tr w:rsidR="009C6F5A" w14:paraId="14E8D933" w14:textId="77777777" w:rsidTr="009C6F5A">
        <w:tc>
          <w:tcPr>
            <w:tcW w:w="1858" w:type="dxa"/>
          </w:tcPr>
          <w:p w14:paraId="17C8F44C" w14:textId="77777777" w:rsidR="009C6F5A" w:rsidRDefault="009C6F5A" w:rsidP="009C6F5A">
            <w:r>
              <w:t>skallEReceptRegistreras</w:t>
            </w:r>
          </w:p>
        </w:tc>
        <w:tc>
          <w:tcPr>
            <w:tcW w:w="1858" w:type="dxa"/>
          </w:tcPr>
          <w:p w14:paraId="1350B5EB" w14:textId="77777777" w:rsidR="009C6F5A" w:rsidRDefault="009C6F5A" w:rsidP="009C6F5A">
            <w:r>
              <w:t>boolean</w:t>
            </w:r>
          </w:p>
        </w:tc>
        <w:tc>
          <w:tcPr>
            <w:tcW w:w="820" w:type="dxa"/>
          </w:tcPr>
          <w:p w14:paraId="1A5FB597" w14:textId="77777777" w:rsidR="009C6F5A" w:rsidRDefault="009C6F5A" w:rsidP="009C6F5A">
            <w:r>
              <w:t>1..1</w:t>
            </w:r>
          </w:p>
        </w:tc>
        <w:tc>
          <w:tcPr>
            <w:tcW w:w="3402" w:type="dxa"/>
          </w:tcPr>
          <w:p w14:paraId="64C624B1" w14:textId="77777777" w:rsidR="009C6F5A" w:rsidRDefault="009C6F5A" w:rsidP="009C6F5A">
            <w:r>
              <w:t>Indikerar om insättningen av förskrivningen resultera i ett E-Recept.</w:t>
            </w:r>
          </w:p>
        </w:tc>
        <w:tc>
          <w:tcPr>
            <w:tcW w:w="1349" w:type="dxa"/>
          </w:tcPr>
          <w:p w14:paraId="207A750B" w14:textId="77777777" w:rsidR="009C6F5A" w:rsidRDefault="009C6F5A" w:rsidP="009C6F5A"/>
        </w:tc>
      </w:tr>
      <w:tr w:rsidR="009C6F5A" w14:paraId="288EEB70" w14:textId="77777777" w:rsidTr="009C6F5A">
        <w:tc>
          <w:tcPr>
            <w:tcW w:w="1858" w:type="dxa"/>
          </w:tcPr>
          <w:p w14:paraId="43E147D4" w14:textId="77777777" w:rsidR="009C6F5A" w:rsidRDefault="009C6F5A" w:rsidP="009C6F5A">
            <w:r>
              <w:lastRenderedPageBreak/>
              <w:t>testindikator</w:t>
            </w:r>
          </w:p>
        </w:tc>
        <w:tc>
          <w:tcPr>
            <w:tcW w:w="1858" w:type="dxa"/>
          </w:tcPr>
          <w:p w14:paraId="348D62BD" w14:textId="77777777" w:rsidR="009C6F5A" w:rsidRDefault="009C6F5A" w:rsidP="009C6F5A">
            <w:r>
              <w:t>int</w:t>
            </w:r>
          </w:p>
        </w:tc>
        <w:tc>
          <w:tcPr>
            <w:tcW w:w="820" w:type="dxa"/>
          </w:tcPr>
          <w:p w14:paraId="2F11B485" w14:textId="77777777" w:rsidR="009C6F5A" w:rsidRDefault="009C6F5A" w:rsidP="009C6F5A">
            <w:r>
              <w:t>0..1</w:t>
            </w:r>
          </w:p>
        </w:tc>
        <w:tc>
          <w:tcPr>
            <w:tcW w:w="3402" w:type="dxa"/>
          </w:tcPr>
          <w:p w14:paraId="55470D36" w14:textId="77777777" w:rsidR="009C6F5A" w:rsidRDefault="009C6F5A" w:rsidP="009C6F5A">
            <w:r>
              <w:t>Markering om förskrivningen är äkta, för test eller för utbildning.                         1 = Äkta</w:t>
            </w:r>
            <w:r>
              <w:br/>
              <w:t>2 = Test</w:t>
            </w:r>
            <w:r>
              <w:br/>
              <w:t>3 = Utbildning</w:t>
            </w:r>
          </w:p>
        </w:tc>
        <w:tc>
          <w:tcPr>
            <w:tcW w:w="1349" w:type="dxa"/>
          </w:tcPr>
          <w:p w14:paraId="21D2A19E" w14:textId="77777777" w:rsidR="009C6F5A" w:rsidRDefault="009C6F5A" w:rsidP="009C6F5A"/>
        </w:tc>
      </w:tr>
      <w:tr w:rsidR="009C6F5A" w:rsidRPr="0038015E" w14:paraId="09B7FFF6" w14:textId="77777777" w:rsidTr="009C6F5A">
        <w:tc>
          <w:tcPr>
            <w:tcW w:w="9287" w:type="dxa"/>
            <w:gridSpan w:val="5"/>
          </w:tcPr>
          <w:p w14:paraId="0DEAF4A4" w14:textId="77777777" w:rsidR="009C6F5A" w:rsidRDefault="009C6F5A" w:rsidP="009C6F5A">
            <w:r>
              <w:rPr>
                <w:i/>
              </w:rPr>
              <w:t>Skicka in ett av följande element:</w:t>
            </w:r>
          </w:p>
        </w:tc>
      </w:tr>
      <w:tr w:rsidR="009C6F5A" w14:paraId="77A7C7B4" w14:textId="77777777" w:rsidTr="009C6F5A">
        <w:tc>
          <w:tcPr>
            <w:tcW w:w="1858" w:type="dxa"/>
          </w:tcPr>
          <w:p w14:paraId="72E345AC" w14:textId="77777777" w:rsidR="009C6F5A" w:rsidRDefault="009C6F5A" w:rsidP="009C6F5A">
            <w:r>
              <w:t>dispenseringsunderlag</w:t>
            </w:r>
          </w:p>
        </w:tc>
        <w:tc>
          <w:tcPr>
            <w:tcW w:w="1858" w:type="dxa"/>
          </w:tcPr>
          <w:p w14:paraId="13F4D85D" w14:textId="77777777" w:rsidR="009C6F5A" w:rsidRDefault="001B1B9B" w:rsidP="009C6F5A">
            <w:hyperlink w:anchor="Dispenseringsunderlag">
              <w:r w:rsidR="009C6F5A">
                <w:rPr>
                  <w:rStyle w:val="Hyperlnk"/>
                </w:rPr>
                <w:t>Dispenseringsunderlag</w:t>
              </w:r>
            </w:hyperlink>
          </w:p>
        </w:tc>
        <w:tc>
          <w:tcPr>
            <w:tcW w:w="820" w:type="dxa"/>
          </w:tcPr>
          <w:p w14:paraId="331D2B72" w14:textId="77777777" w:rsidR="009C6F5A" w:rsidRDefault="009C6F5A" w:rsidP="009C6F5A">
            <w:r>
              <w:t>1..1</w:t>
            </w:r>
          </w:p>
        </w:tc>
        <w:tc>
          <w:tcPr>
            <w:tcW w:w="3402" w:type="dxa"/>
          </w:tcPr>
          <w:p w14:paraId="01188F15" w14:textId="77777777" w:rsidR="009C6F5A" w:rsidRDefault="009C6F5A" w:rsidP="009C6F5A">
            <w:r>
              <w:t>Del av val. Eventuellt dispenseringsunderlag.</w:t>
            </w:r>
          </w:p>
        </w:tc>
        <w:tc>
          <w:tcPr>
            <w:tcW w:w="1349" w:type="dxa"/>
          </w:tcPr>
          <w:p w14:paraId="2635C3DD" w14:textId="77777777" w:rsidR="009C6F5A" w:rsidRDefault="009C6F5A" w:rsidP="009C6F5A"/>
        </w:tc>
      </w:tr>
      <w:tr w:rsidR="009C6F5A" w14:paraId="1F66F5BD" w14:textId="77777777" w:rsidTr="009C6F5A">
        <w:tc>
          <w:tcPr>
            <w:tcW w:w="1858" w:type="dxa"/>
          </w:tcPr>
          <w:p w14:paraId="7AA54899" w14:textId="77777777" w:rsidR="009C6F5A" w:rsidRDefault="009C6F5A" w:rsidP="009C6F5A">
            <w:r>
              <w:t>helforpackningsunderlag</w:t>
            </w:r>
          </w:p>
        </w:tc>
        <w:tc>
          <w:tcPr>
            <w:tcW w:w="1858" w:type="dxa"/>
          </w:tcPr>
          <w:p w14:paraId="31DF15EF" w14:textId="77777777" w:rsidR="009C6F5A" w:rsidRDefault="001B1B9B" w:rsidP="009C6F5A">
            <w:hyperlink w:anchor="Helforpackningsunderlag">
              <w:r w:rsidR="009C6F5A">
                <w:rPr>
                  <w:rStyle w:val="Hyperlnk"/>
                </w:rPr>
                <w:t>Helforpackningsunderlag</w:t>
              </w:r>
            </w:hyperlink>
          </w:p>
        </w:tc>
        <w:tc>
          <w:tcPr>
            <w:tcW w:w="820" w:type="dxa"/>
          </w:tcPr>
          <w:p w14:paraId="56595182" w14:textId="77777777" w:rsidR="009C6F5A" w:rsidRDefault="009C6F5A" w:rsidP="009C6F5A">
            <w:r>
              <w:t>1..1</w:t>
            </w:r>
          </w:p>
        </w:tc>
        <w:tc>
          <w:tcPr>
            <w:tcW w:w="3402" w:type="dxa"/>
          </w:tcPr>
          <w:p w14:paraId="3B98C058" w14:textId="77777777" w:rsidR="009C6F5A" w:rsidRDefault="009C6F5A" w:rsidP="009C6F5A">
            <w:r>
              <w:t>Del av val. Eventuellt helförpackningsunderlag.</w:t>
            </w:r>
          </w:p>
        </w:tc>
        <w:tc>
          <w:tcPr>
            <w:tcW w:w="1349" w:type="dxa"/>
          </w:tcPr>
          <w:p w14:paraId="6E17BAD2" w14:textId="77777777" w:rsidR="009C6F5A" w:rsidRDefault="009C6F5A" w:rsidP="009C6F5A"/>
        </w:tc>
      </w:tr>
    </w:tbl>
    <w:p w14:paraId="514F4655" w14:textId="77777777" w:rsidR="00C50144" w:rsidRDefault="00C50144" w:rsidP="00C50144"/>
    <w:p w14:paraId="694A1DE4" w14:textId="77777777" w:rsidR="00C50144" w:rsidRDefault="00C50144" w:rsidP="00C50144">
      <w:pPr>
        <w:pStyle w:val="Rubrik41"/>
      </w:pPr>
      <w:bookmarkStart w:id="1191" w:name="Forskrivningsinsattning"/>
      <w:r>
        <w:t> Forskrivningsinsattning</w:t>
      </w:r>
      <w:bookmarkEnd w:id="119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69989979" w14:textId="77777777" w:rsidTr="009C6F5A">
        <w:tc>
          <w:tcPr>
            <w:tcW w:w="9287" w:type="dxa"/>
            <w:gridSpan w:val="5"/>
          </w:tcPr>
          <w:p w14:paraId="63770F73" w14:textId="77777777" w:rsidR="009C6F5A" w:rsidRDefault="009C6F5A" w:rsidP="009C6F5A">
            <w:r>
              <w:rPr>
                <w:i/>
              </w:rPr>
              <w:t>Elementet är en extension av:</w:t>
            </w:r>
            <w:hyperlink w:anchor="ForskrivningsinsattningBas">
              <w:r>
                <w:rPr>
                  <w:rStyle w:val="Hyperlnk"/>
                </w:rPr>
                <w:t>ForskrivningsinsattningBas</w:t>
              </w:r>
            </w:hyperlink>
          </w:p>
        </w:tc>
      </w:tr>
      <w:tr w:rsidR="009C6F5A" w:rsidRPr="0038015E" w14:paraId="7A0BA26D" w14:textId="77777777" w:rsidTr="009C6F5A">
        <w:tc>
          <w:tcPr>
            <w:tcW w:w="1858" w:type="dxa"/>
            <w:shd w:val="clear" w:color="auto" w:fill="4F81BD" w:themeFill="accent1"/>
          </w:tcPr>
          <w:p w14:paraId="1E44A9F9"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4B398854"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792FD44E"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3AF0B3B7"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3F2B453A" w14:textId="77777777" w:rsidR="009C6F5A" w:rsidRDefault="009C6F5A" w:rsidP="009C6F5A">
            <w:pPr>
              <w:rPr>
                <w:b/>
                <w:bCs/>
                <w:color w:val="FFFFFF" w:themeColor="background1"/>
              </w:rPr>
            </w:pPr>
            <w:r>
              <w:rPr>
                <w:b/>
                <w:bCs/>
                <w:color w:val="FFFFFF" w:themeColor="background1"/>
              </w:rPr>
              <w:t>Fältlängder</w:t>
            </w:r>
          </w:p>
        </w:tc>
      </w:tr>
      <w:tr w:rsidR="009C6F5A" w14:paraId="0C5DB6CF" w14:textId="77777777" w:rsidTr="009C6F5A">
        <w:tc>
          <w:tcPr>
            <w:tcW w:w="1858" w:type="dxa"/>
          </w:tcPr>
          <w:p w14:paraId="2B632011" w14:textId="77777777" w:rsidR="009C6F5A" w:rsidRDefault="009C6F5A" w:rsidP="009C6F5A">
            <w:r>
              <w:t>forskrivare</w:t>
            </w:r>
          </w:p>
        </w:tc>
        <w:tc>
          <w:tcPr>
            <w:tcW w:w="1858" w:type="dxa"/>
          </w:tcPr>
          <w:p w14:paraId="14D1F861" w14:textId="77777777" w:rsidR="009C6F5A" w:rsidRDefault="001B1B9B" w:rsidP="009C6F5A">
            <w:hyperlink w:anchor="Forskrivareinformation">
              <w:r w:rsidR="009C6F5A">
                <w:rPr>
                  <w:rStyle w:val="Hyperlnk"/>
                </w:rPr>
                <w:t>Forskrivareinformation</w:t>
              </w:r>
            </w:hyperlink>
          </w:p>
        </w:tc>
        <w:tc>
          <w:tcPr>
            <w:tcW w:w="820" w:type="dxa"/>
          </w:tcPr>
          <w:p w14:paraId="563270A9" w14:textId="77777777" w:rsidR="009C6F5A" w:rsidRDefault="009C6F5A" w:rsidP="009C6F5A">
            <w:r>
              <w:t>0..1</w:t>
            </w:r>
          </w:p>
        </w:tc>
        <w:tc>
          <w:tcPr>
            <w:tcW w:w="3402" w:type="dxa"/>
          </w:tcPr>
          <w:p w14:paraId="6818F1E9" w14:textId="77777777" w:rsidR="009C6F5A" w:rsidRDefault="009C6F5A" w:rsidP="009C6F5A">
            <w:r>
              <w:t>Förskrivare.</w:t>
            </w:r>
          </w:p>
        </w:tc>
        <w:tc>
          <w:tcPr>
            <w:tcW w:w="1349" w:type="dxa"/>
          </w:tcPr>
          <w:p w14:paraId="200574C7" w14:textId="77777777" w:rsidR="009C6F5A" w:rsidRDefault="009C6F5A" w:rsidP="009C6F5A"/>
        </w:tc>
      </w:tr>
      <w:tr w:rsidR="009C6F5A" w14:paraId="10CD43DF" w14:textId="77777777" w:rsidTr="009C6F5A">
        <w:tc>
          <w:tcPr>
            <w:tcW w:w="1858" w:type="dxa"/>
          </w:tcPr>
          <w:p w14:paraId="023AE5BD" w14:textId="77777777" w:rsidR="009C6F5A" w:rsidRDefault="009C6F5A" w:rsidP="009C6F5A">
            <w:r>
              <w:t>forskrivarensKontaktuppgift</w:t>
            </w:r>
          </w:p>
        </w:tc>
        <w:tc>
          <w:tcPr>
            <w:tcW w:w="1858" w:type="dxa"/>
          </w:tcPr>
          <w:p w14:paraId="288C4287" w14:textId="77777777" w:rsidR="009C6F5A" w:rsidRDefault="001B1B9B" w:rsidP="009C6F5A">
            <w:hyperlink w:anchor="Kontaktuppgift">
              <w:r w:rsidR="009C6F5A">
                <w:rPr>
                  <w:rStyle w:val="Hyperlnk"/>
                </w:rPr>
                <w:t>Kontaktuppgift</w:t>
              </w:r>
            </w:hyperlink>
          </w:p>
        </w:tc>
        <w:tc>
          <w:tcPr>
            <w:tcW w:w="820" w:type="dxa"/>
          </w:tcPr>
          <w:p w14:paraId="27E0F7BC" w14:textId="77777777" w:rsidR="009C6F5A" w:rsidRDefault="009C6F5A" w:rsidP="009C6F5A">
            <w:r>
              <w:t>0..1</w:t>
            </w:r>
          </w:p>
        </w:tc>
        <w:tc>
          <w:tcPr>
            <w:tcW w:w="3402" w:type="dxa"/>
          </w:tcPr>
          <w:p w14:paraId="7C8CA4BC" w14:textId="77777777" w:rsidR="009C6F5A" w:rsidRDefault="009C6F5A" w:rsidP="009C6F5A">
            <w:r>
              <w:t>Förskrivarens kontaktuppgifter.</w:t>
            </w:r>
          </w:p>
        </w:tc>
        <w:tc>
          <w:tcPr>
            <w:tcW w:w="1349" w:type="dxa"/>
          </w:tcPr>
          <w:p w14:paraId="3A98BE67" w14:textId="77777777" w:rsidR="009C6F5A" w:rsidRDefault="009C6F5A" w:rsidP="009C6F5A"/>
        </w:tc>
      </w:tr>
    </w:tbl>
    <w:p w14:paraId="5CAE75E9" w14:textId="77777777" w:rsidR="00C50144" w:rsidRDefault="00C50144" w:rsidP="00C50144"/>
    <w:p w14:paraId="2BEE4ABB" w14:textId="77777777" w:rsidR="00C50144" w:rsidRDefault="00C50144" w:rsidP="00C50144">
      <w:pPr>
        <w:pStyle w:val="Rubrik41"/>
      </w:pPr>
      <w:bookmarkStart w:id="1192" w:name="ForskrivningsmakuleringsunderlagBas"/>
      <w:r>
        <w:t> ForskrivningsmakuleringsunderlagBas</w:t>
      </w:r>
      <w:bookmarkEnd w:id="119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7B6FD3B6" w14:textId="77777777" w:rsidTr="009C6F5A">
        <w:tc>
          <w:tcPr>
            <w:tcW w:w="1858" w:type="dxa"/>
            <w:shd w:val="clear" w:color="auto" w:fill="4F81BD" w:themeFill="accent1"/>
          </w:tcPr>
          <w:p w14:paraId="35C890D3"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6A68C066"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4FA9E969"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446C519D"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0A83C02A" w14:textId="77777777" w:rsidR="009C6F5A" w:rsidRDefault="009C6F5A" w:rsidP="009C6F5A">
            <w:pPr>
              <w:rPr>
                <w:b/>
                <w:bCs/>
                <w:color w:val="FFFFFF" w:themeColor="background1"/>
              </w:rPr>
            </w:pPr>
            <w:r>
              <w:rPr>
                <w:b/>
                <w:bCs/>
                <w:color w:val="FFFFFF" w:themeColor="background1"/>
              </w:rPr>
              <w:t>Fältlängder</w:t>
            </w:r>
          </w:p>
        </w:tc>
      </w:tr>
      <w:tr w:rsidR="009C6F5A" w14:paraId="0B1393DB" w14:textId="77777777" w:rsidTr="009C6F5A">
        <w:tc>
          <w:tcPr>
            <w:tcW w:w="1858" w:type="dxa"/>
          </w:tcPr>
          <w:p w14:paraId="0C19DFC3" w14:textId="77777777" w:rsidR="009C6F5A" w:rsidRDefault="009C6F5A" w:rsidP="009C6F5A">
            <w:r>
              <w:t>makuleringskommentar</w:t>
            </w:r>
          </w:p>
        </w:tc>
        <w:tc>
          <w:tcPr>
            <w:tcW w:w="1858" w:type="dxa"/>
          </w:tcPr>
          <w:p w14:paraId="57A9EBDE" w14:textId="77777777" w:rsidR="009C6F5A" w:rsidRDefault="009C6F5A" w:rsidP="009C6F5A">
            <w:r>
              <w:t>string</w:t>
            </w:r>
          </w:p>
        </w:tc>
        <w:tc>
          <w:tcPr>
            <w:tcW w:w="820" w:type="dxa"/>
          </w:tcPr>
          <w:p w14:paraId="2CCA8E0C" w14:textId="77777777" w:rsidR="009C6F5A" w:rsidRDefault="009C6F5A" w:rsidP="009C6F5A">
            <w:r>
              <w:t>0..1</w:t>
            </w:r>
          </w:p>
        </w:tc>
        <w:tc>
          <w:tcPr>
            <w:tcW w:w="3402" w:type="dxa"/>
          </w:tcPr>
          <w:p w14:paraId="71B83980" w14:textId="77777777" w:rsidR="009C6F5A" w:rsidRDefault="009C6F5A" w:rsidP="009C6F5A">
            <w:r>
              <w:t>Kommentar till varför receptet makuleras. Obligatorisk för makuleringsorsakskod 4.                 Får ej anges för övriga makuleringsorsakskoder.</w:t>
            </w:r>
          </w:p>
        </w:tc>
        <w:tc>
          <w:tcPr>
            <w:tcW w:w="1349" w:type="dxa"/>
          </w:tcPr>
          <w:p w14:paraId="4382C6DB" w14:textId="77777777" w:rsidR="009C6F5A" w:rsidRDefault="009C6F5A" w:rsidP="009C6F5A">
            <w:r>
              <w:t>1..254</w:t>
            </w:r>
          </w:p>
        </w:tc>
      </w:tr>
      <w:tr w:rsidR="009C6F5A" w14:paraId="135E57C8" w14:textId="77777777" w:rsidTr="009C6F5A">
        <w:tc>
          <w:tcPr>
            <w:tcW w:w="1858" w:type="dxa"/>
          </w:tcPr>
          <w:p w14:paraId="091BF94D" w14:textId="77777777" w:rsidR="009C6F5A" w:rsidRDefault="009C6F5A" w:rsidP="009C6F5A">
            <w:r>
              <w:t>makuleringsorsakskod</w:t>
            </w:r>
          </w:p>
        </w:tc>
        <w:tc>
          <w:tcPr>
            <w:tcW w:w="1858" w:type="dxa"/>
          </w:tcPr>
          <w:p w14:paraId="1137B00E" w14:textId="77777777" w:rsidR="009C6F5A" w:rsidRDefault="009C6F5A" w:rsidP="009C6F5A">
            <w:r>
              <w:t>int</w:t>
            </w:r>
          </w:p>
        </w:tc>
        <w:tc>
          <w:tcPr>
            <w:tcW w:w="820" w:type="dxa"/>
          </w:tcPr>
          <w:p w14:paraId="2069BB97" w14:textId="77777777" w:rsidR="009C6F5A" w:rsidRDefault="009C6F5A" w:rsidP="009C6F5A">
            <w:r>
              <w:t>1..1</w:t>
            </w:r>
          </w:p>
        </w:tc>
        <w:tc>
          <w:tcPr>
            <w:tcW w:w="3402" w:type="dxa"/>
          </w:tcPr>
          <w:p w14:paraId="134E53AB" w14:textId="77777777" w:rsidR="009C6F5A" w:rsidRDefault="009C6F5A" w:rsidP="009C6F5A">
            <w:r>
              <w:t>Makulerings orsakskod.                         1 = Fel patient</w:t>
            </w:r>
            <w:r>
              <w:br/>
              <w:t>2 = Fel läkemedel/vara/ styrka/ändamål. Patienten informerad.</w:t>
            </w:r>
            <w:r>
              <w:br/>
              <w:t>3 = Utsatt läkemedel/Inaktuell medicinering. Gäller ej dospatienter då utsättning skall användas.                         Patienten informerad.                         4 = Annan orsak. Patienten informerad.</w:t>
            </w:r>
          </w:p>
        </w:tc>
        <w:tc>
          <w:tcPr>
            <w:tcW w:w="1349" w:type="dxa"/>
          </w:tcPr>
          <w:p w14:paraId="3EEC895C" w14:textId="77777777" w:rsidR="009C6F5A" w:rsidRDefault="009C6F5A" w:rsidP="009C6F5A"/>
        </w:tc>
      </w:tr>
      <w:tr w:rsidR="009C6F5A" w14:paraId="0DBB84D0" w14:textId="77777777" w:rsidTr="009C6F5A">
        <w:tc>
          <w:tcPr>
            <w:tcW w:w="1858" w:type="dxa"/>
          </w:tcPr>
          <w:p w14:paraId="255A4077" w14:textId="77777777" w:rsidR="009C6F5A" w:rsidRDefault="009C6F5A" w:rsidP="009C6F5A">
            <w:r>
              <w:t>makuleringssamtycke</w:t>
            </w:r>
          </w:p>
        </w:tc>
        <w:tc>
          <w:tcPr>
            <w:tcW w:w="1858" w:type="dxa"/>
          </w:tcPr>
          <w:p w14:paraId="1267E089" w14:textId="77777777" w:rsidR="009C6F5A" w:rsidRDefault="009C6F5A" w:rsidP="009C6F5A">
            <w:r>
              <w:t>boolean</w:t>
            </w:r>
          </w:p>
        </w:tc>
        <w:tc>
          <w:tcPr>
            <w:tcW w:w="820" w:type="dxa"/>
          </w:tcPr>
          <w:p w14:paraId="361DB04D" w14:textId="77777777" w:rsidR="009C6F5A" w:rsidRDefault="009C6F5A" w:rsidP="009C6F5A">
            <w:r>
              <w:t>0..1</w:t>
            </w:r>
          </w:p>
        </w:tc>
        <w:tc>
          <w:tcPr>
            <w:tcW w:w="3402" w:type="dxa"/>
          </w:tcPr>
          <w:p w14:paraId="2C014D38" w14:textId="142A6CE2" w:rsidR="009C6F5A" w:rsidRDefault="009C6F5A" w:rsidP="009C6F5A">
            <w:r>
              <w:t xml:space="preserve">Markering att förskrivare har informerat patient om makulering.                         Obligatoriskt för makuleringsorsakskod </w:t>
            </w:r>
            <w:ins w:id="1193" w:author="Maria Wettermark" w:date="2014-10-15T09:47:00Z">
              <w:r w:rsidR="000F4248">
                <w:t xml:space="preserve"> </w:t>
              </w:r>
            </w:ins>
            <w:r>
              <w:t>2, 3 och 4.</w:t>
            </w:r>
          </w:p>
        </w:tc>
        <w:tc>
          <w:tcPr>
            <w:tcW w:w="1349" w:type="dxa"/>
          </w:tcPr>
          <w:p w14:paraId="48FC2F9D" w14:textId="77777777" w:rsidR="009C6F5A" w:rsidRDefault="009C6F5A" w:rsidP="009C6F5A"/>
        </w:tc>
      </w:tr>
      <w:tr w:rsidR="009C6F5A" w14:paraId="30454C3B" w14:textId="77777777" w:rsidTr="009C6F5A">
        <w:tc>
          <w:tcPr>
            <w:tcW w:w="1858" w:type="dxa"/>
          </w:tcPr>
          <w:p w14:paraId="6DE2CCD1" w14:textId="77777777" w:rsidR="009C6F5A" w:rsidRDefault="009C6F5A" w:rsidP="009C6F5A">
            <w:r>
              <w:t>makuleringspauppdragav</w:t>
            </w:r>
          </w:p>
        </w:tc>
        <w:tc>
          <w:tcPr>
            <w:tcW w:w="1858" w:type="dxa"/>
          </w:tcPr>
          <w:p w14:paraId="30D8630A" w14:textId="77777777" w:rsidR="009C6F5A" w:rsidRDefault="001B1B9B" w:rsidP="009C6F5A">
            <w:hyperlink w:anchor="pauppdragav">
              <w:r w:rsidR="009C6F5A">
                <w:rPr>
                  <w:rStyle w:val="Hyperlnk"/>
                </w:rPr>
                <w:t>pauppdragav</w:t>
              </w:r>
            </w:hyperlink>
          </w:p>
        </w:tc>
        <w:tc>
          <w:tcPr>
            <w:tcW w:w="820" w:type="dxa"/>
          </w:tcPr>
          <w:p w14:paraId="785C4CDF" w14:textId="77777777" w:rsidR="009C6F5A" w:rsidRDefault="009C6F5A" w:rsidP="009C6F5A">
            <w:r>
              <w:t>0..1</w:t>
            </w:r>
          </w:p>
        </w:tc>
        <w:tc>
          <w:tcPr>
            <w:tcW w:w="3402" w:type="dxa"/>
          </w:tcPr>
          <w:p w14:paraId="07FE09D7" w14:textId="77777777" w:rsidR="009C6F5A" w:rsidRDefault="009C6F5A" w:rsidP="009C6F5A">
            <w:r>
              <w:t>Makulering utförd på uppdrag av patient eller förskrivare.</w:t>
            </w:r>
          </w:p>
        </w:tc>
        <w:tc>
          <w:tcPr>
            <w:tcW w:w="1349" w:type="dxa"/>
          </w:tcPr>
          <w:p w14:paraId="37CC3620" w14:textId="77777777" w:rsidR="009C6F5A" w:rsidRDefault="009C6F5A" w:rsidP="009C6F5A"/>
        </w:tc>
      </w:tr>
    </w:tbl>
    <w:p w14:paraId="4F4C44CA" w14:textId="77777777" w:rsidR="00C50144" w:rsidRDefault="00C50144" w:rsidP="00C50144"/>
    <w:p w14:paraId="3BF7D9AB" w14:textId="77777777" w:rsidR="00C50144" w:rsidRDefault="00C50144" w:rsidP="00C50144">
      <w:pPr>
        <w:pStyle w:val="Rubrik41"/>
      </w:pPr>
      <w:bookmarkStart w:id="1194" w:name="Forskrivningsmakuleringsunderlag"/>
      <w:r>
        <w:t> Forskrivningsmakuleringsunderlag</w:t>
      </w:r>
      <w:bookmarkEnd w:id="119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604E3C00" w14:textId="77777777" w:rsidTr="009C6F5A">
        <w:tc>
          <w:tcPr>
            <w:tcW w:w="9287" w:type="dxa"/>
            <w:gridSpan w:val="5"/>
          </w:tcPr>
          <w:p w14:paraId="604F6122" w14:textId="77777777" w:rsidR="009C6F5A" w:rsidRDefault="009C6F5A" w:rsidP="009C6F5A">
            <w:r>
              <w:rPr>
                <w:i/>
              </w:rPr>
              <w:t>Elementet är en extension av:</w:t>
            </w:r>
            <w:hyperlink w:anchor="ForskrivningsmakuleringsunderlagBas">
              <w:r>
                <w:rPr>
                  <w:rStyle w:val="Hyperlnk"/>
                </w:rPr>
                <w:t>ForskrivningsmakuleringsunderlagBas</w:t>
              </w:r>
            </w:hyperlink>
          </w:p>
        </w:tc>
      </w:tr>
      <w:tr w:rsidR="009C6F5A" w:rsidRPr="0038015E" w14:paraId="4F653855" w14:textId="77777777" w:rsidTr="009C6F5A">
        <w:tc>
          <w:tcPr>
            <w:tcW w:w="1858" w:type="dxa"/>
            <w:shd w:val="clear" w:color="auto" w:fill="4F81BD" w:themeFill="accent1"/>
          </w:tcPr>
          <w:p w14:paraId="3460C65C" w14:textId="77777777" w:rsidR="009C6F5A" w:rsidRDefault="009C6F5A" w:rsidP="009C6F5A">
            <w:pPr>
              <w:rPr>
                <w:b/>
                <w:bCs/>
                <w:color w:val="FFFFFF" w:themeColor="background1"/>
              </w:rPr>
            </w:pPr>
            <w:r>
              <w:rPr>
                <w:b/>
                <w:bCs/>
                <w:color w:val="FFFFFF" w:themeColor="background1"/>
              </w:rPr>
              <w:lastRenderedPageBreak/>
              <w:t>Namn</w:t>
            </w:r>
          </w:p>
        </w:tc>
        <w:tc>
          <w:tcPr>
            <w:tcW w:w="1858" w:type="dxa"/>
            <w:shd w:val="clear" w:color="auto" w:fill="4F81BD" w:themeFill="accent1"/>
          </w:tcPr>
          <w:p w14:paraId="7FA682A5"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31EF023B"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393568E0"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5105323D" w14:textId="77777777" w:rsidR="009C6F5A" w:rsidRDefault="009C6F5A" w:rsidP="009C6F5A">
            <w:pPr>
              <w:rPr>
                <w:b/>
                <w:bCs/>
                <w:color w:val="FFFFFF" w:themeColor="background1"/>
              </w:rPr>
            </w:pPr>
            <w:r>
              <w:rPr>
                <w:b/>
                <w:bCs/>
                <w:color w:val="FFFFFF" w:themeColor="background1"/>
              </w:rPr>
              <w:t>Fältlängder</w:t>
            </w:r>
          </w:p>
        </w:tc>
      </w:tr>
      <w:tr w:rsidR="009C6F5A" w14:paraId="382BE21F" w14:textId="77777777" w:rsidTr="009C6F5A">
        <w:tc>
          <w:tcPr>
            <w:tcW w:w="1858" w:type="dxa"/>
          </w:tcPr>
          <w:p w14:paraId="792EFD7A" w14:textId="77777777" w:rsidR="009C6F5A" w:rsidRDefault="009C6F5A" w:rsidP="009C6F5A">
            <w:r>
              <w:t>forandrandeForskrivare</w:t>
            </w:r>
          </w:p>
        </w:tc>
        <w:tc>
          <w:tcPr>
            <w:tcW w:w="1858" w:type="dxa"/>
          </w:tcPr>
          <w:p w14:paraId="1ABF210A" w14:textId="77777777" w:rsidR="009C6F5A" w:rsidRDefault="001B1B9B" w:rsidP="009C6F5A">
            <w:hyperlink w:anchor="Forskrivareinformation">
              <w:r w:rsidR="009C6F5A">
                <w:rPr>
                  <w:rStyle w:val="Hyperlnk"/>
                </w:rPr>
                <w:t>Forskrivareinformation</w:t>
              </w:r>
            </w:hyperlink>
          </w:p>
        </w:tc>
        <w:tc>
          <w:tcPr>
            <w:tcW w:w="820" w:type="dxa"/>
          </w:tcPr>
          <w:p w14:paraId="31634FE1" w14:textId="77777777" w:rsidR="009C6F5A" w:rsidRDefault="009C6F5A" w:rsidP="009C6F5A">
            <w:r>
              <w:t>0..1</w:t>
            </w:r>
          </w:p>
        </w:tc>
        <w:tc>
          <w:tcPr>
            <w:tcW w:w="3402" w:type="dxa"/>
          </w:tcPr>
          <w:p w14:paraId="49FC3D02" w14:textId="77777777" w:rsidR="009C6F5A" w:rsidRDefault="009C6F5A" w:rsidP="009C6F5A">
            <w:r>
              <w:t>Förändrande förskrivare.</w:t>
            </w:r>
          </w:p>
        </w:tc>
        <w:tc>
          <w:tcPr>
            <w:tcW w:w="1349" w:type="dxa"/>
          </w:tcPr>
          <w:p w14:paraId="6CBD607F" w14:textId="77777777" w:rsidR="009C6F5A" w:rsidRDefault="009C6F5A" w:rsidP="009C6F5A"/>
        </w:tc>
      </w:tr>
      <w:tr w:rsidR="009C6F5A" w14:paraId="765C1BEB" w14:textId="77777777" w:rsidTr="009C6F5A">
        <w:tc>
          <w:tcPr>
            <w:tcW w:w="1858" w:type="dxa"/>
          </w:tcPr>
          <w:p w14:paraId="068E8E04" w14:textId="77777777" w:rsidR="009C6F5A" w:rsidRDefault="009C6F5A" w:rsidP="009C6F5A">
            <w:r>
              <w:t>forskrivarensKontaktuppgift</w:t>
            </w:r>
          </w:p>
        </w:tc>
        <w:tc>
          <w:tcPr>
            <w:tcW w:w="1858" w:type="dxa"/>
          </w:tcPr>
          <w:p w14:paraId="25EADF42" w14:textId="77777777" w:rsidR="009C6F5A" w:rsidRDefault="001B1B9B" w:rsidP="009C6F5A">
            <w:hyperlink w:anchor="Kontaktuppgift">
              <w:r w:rsidR="009C6F5A">
                <w:rPr>
                  <w:rStyle w:val="Hyperlnk"/>
                </w:rPr>
                <w:t>Kontaktuppgift</w:t>
              </w:r>
            </w:hyperlink>
          </w:p>
        </w:tc>
        <w:tc>
          <w:tcPr>
            <w:tcW w:w="820" w:type="dxa"/>
          </w:tcPr>
          <w:p w14:paraId="3E83BC78" w14:textId="77777777" w:rsidR="009C6F5A" w:rsidRDefault="009C6F5A" w:rsidP="009C6F5A">
            <w:r>
              <w:t>0..1</w:t>
            </w:r>
          </w:p>
        </w:tc>
        <w:tc>
          <w:tcPr>
            <w:tcW w:w="3402" w:type="dxa"/>
          </w:tcPr>
          <w:p w14:paraId="5EE22B19" w14:textId="77777777" w:rsidR="009C6F5A" w:rsidRDefault="009C6F5A" w:rsidP="009C6F5A">
            <w:r>
              <w:t>Förskrivarens kontaktuppgifter.</w:t>
            </w:r>
          </w:p>
        </w:tc>
        <w:tc>
          <w:tcPr>
            <w:tcW w:w="1349" w:type="dxa"/>
          </w:tcPr>
          <w:p w14:paraId="259C4051" w14:textId="77777777" w:rsidR="009C6F5A" w:rsidRDefault="009C6F5A" w:rsidP="009C6F5A"/>
        </w:tc>
      </w:tr>
    </w:tbl>
    <w:p w14:paraId="0C87BBA4" w14:textId="77777777" w:rsidR="00C50144" w:rsidRDefault="00C50144" w:rsidP="00C50144"/>
    <w:p w14:paraId="4E36481C" w14:textId="77777777" w:rsidR="00C50144" w:rsidRDefault="00C50144" w:rsidP="00C50144">
      <w:pPr>
        <w:pStyle w:val="Rubrik41"/>
      </w:pPr>
      <w:bookmarkStart w:id="1195" w:name="Forskrivningsmakulering"/>
      <w:r>
        <w:t> Forskrivningsmakulering</w:t>
      </w:r>
      <w:bookmarkEnd w:id="119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48EAACAA" w14:textId="77777777" w:rsidTr="009C6F5A">
        <w:tc>
          <w:tcPr>
            <w:tcW w:w="9287" w:type="dxa"/>
            <w:gridSpan w:val="5"/>
          </w:tcPr>
          <w:p w14:paraId="688ECA10" w14:textId="77777777" w:rsidR="009C6F5A" w:rsidRDefault="009C6F5A" w:rsidP="009C6F5A">
            <w:r>
              <w:rPr>
                <w:i/>
              </w:rPr>
              <w:t>Elementet är en extension av:</w:t>
            </w:r>
            <w:hyperlink w:anchor="Forskrivningsmakuleringsunderlag">
              <w:r>
                <w:rPr>
                  <w:rStyle w:val="Hyperlnk"/>
                </w:rPr>
                <w:t>Forskrivningsmakuleringsunderlag</w:t>
              </w:r>
            </w:hyperlink>
          </w:p>
        </w:tc>
      </w:tr>
      <w:tr w:rsidR="009C6F5A" w:rsidRPr="0038015E" w14:paraId="2C7B1469" w14:textId="77777777" w:rsidTr="009C6F5A">
        <w:tc>
          <w:tcPr>
            <w:tcW w:w="1858" w:type="dxa"/>
            <w:shd w:val="clear" w:color="auto" w:fill="4F81BD" w:themeFill="accent1"/>
          </w:tcPr>
          <w:p w14:paraId="6DEEE254"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006D91ED"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0683E9AC"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0DA82449"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0684B75D" w14:textId="77777777" w:rsidR="009C6F5A" w:rsidRDefault="009C6F5A" w:rsidP="009C6F5A">
            <w:pPr>
              <w:rPr>
                <w:b/>
                <w:bCs/>
                <w:color w:val="FFFFFF" w:themeColor="background1"/>
              </w:rPr>
            </w:pPr>
            <w:r>
              <w:rPr>
                <w:b/>
                <w:bCs/>
                <w:color w:val="FFFFFF" w:themeColor="background1"/>
              </w:rPr>
              <w:t>Fältlängder</w:t>
            </w:r>
          </w:p>
        </w:tc>
      </w:tr>
      <w:tr w:rsidR="009C6F5A" w14:paraId="2738ED6D" w14:textId="77777777" w:rsidTr="009C6F5A">
        <w:tc>
          <w:tcPr>
            <w:tcW w:w="1858" w:type="dxa"/>
          </w:tcPr>
          <w:p w14:paraId="08CAC306" w14:textId="77777777" w:rsidR="009C6F5A" w:rsidRDefault="009C6F5A" w:rsidP="009C6F5A">
            <w:r>
              <w:t>makuleringsorsakskodKlartext</w:t>
            </w:r>
          </w:p>
        </w:tc>
        <w:tc>
          <w:tcPr>
            <w:tcW w:w="1858" w:type="dxa"/>
          </w:tcPr>
          <w:p w14:paraId="65A861DB" w14:textId="77777777" w:rsidR="009C6F5A" w:rsidRDefault="009C6F5A" w:rsidP="009C6F5A">
            <w:r>
              <w:t>string</w:t>
            </w:r>
          </w:p>
        </w:tc>
        <w:tc>
          <w:tcPr>
            <w:tcW w:w="820" w:type="dxa"/>
          </w:tcPr>
          <w:p w14:paraId="07BEF840" w14:textId="77777777" w:rsidR="009C6F5A" w:rsidRDefault="009C6F5A" w:rsidP="009C6F5A">
            <w:r>
              <w:t>0..1</w:t>
            </w:r>
          </w:p>
        </w:tc>
        <w:tc>
          <w:tcPr>
            <w:tcW w:w="3402" w:type="dxa"/>
          </w:tcPr>
          <w:p w14:paraId="44465769" w14:textId="77777777" w:rsidR="009C6F5A" w:rsidRDefault="009C6F5A" w:rsidP="009C6F5A">
            <w:r>
              <w:t>Makulerings orsakskod i klartext.                 1 = Fel patient</w:t>
            </w:r>
            <w:r>
              <w:br/>
              <w:t>2 = Fel läkemedel/vara/ styrka/ändamål. Patienten informerad.</w:t>
            </w:r>
            <w:r>
              <w:br/>
              <w:t>3 = Utsatt läkemedel/Inaktuell medicinering. Gäller ej dospatienter då utsättning skall användas.                 Patienten informerad.</w:t>
            </w:r>
            <w:r>
              <w:br/>
              <w:t>4 = Annan orsak. Patienten informerad.</w:t>
            </w:r>
          </w:p>
        </w:tc>
        <w:tc>
          <w:tcPr>
            <w:tcW w:w="1349" w:type="dxa"/>
          </w:tcPr>
          <w:p w14:paraId="59943EC5" w14:textId="77777777" w:rsidR="009C6F5A" w:rsidRDefault="009C6F5A" w:rsidP="009C6F5A">
            <w:r>
              <w:t>1..100</w:t>
            </w:r>
          </w:p>
        </w:tc>
      </w:tr>
      <w:tr w:rsidR="009C6F5A" w14:paraId="29C0A9D2" w14:textId="77777777" w:rsidTr="009C6F5A">
        <w:tc>
          <w:tcPr>
            <w:tcW w:w="1858" w:type="dxa"/>
          </w:tcPr>
          <w:p w14:paraId="4DF92A9D" w14:textId="77777777" w:rsidR="009C6F5A" w:rsidRDefault="009C6F5A" w:rsidP="009C6F5A">
            <w:r>
              <w:t>forandringstidpunkt</w:t>
            </w:r>
          </w:p>
        </w:tc>
        <w:tc>
          <w:tcPr>
            <w:tcW w:w="1858" w:type="dxa"/>
          </w:tcPr>
          <w:p w14:paraId="6AE4B5D4" w14:textId="77777777" w:rsidR="009C6F5A" w:rsidRDefault="009C6F5A" w:rsidP="009C6F5A">
            <w:r>
              <w:t>dateTime</w:t>
            </w:r>
          </w:p>
        </w:tc>
        <w:tc>
          <w:tcPr>
            <w:tcW w:w="820" w:type="dxa"/>
          </w:tcPr>
          <w:p w14:paraId="63207C53" w14:textId="77777777" w:rsidR="009C6F5A" w:rsidRDefault="009C6F5A" w:rsidP="009C6F5A">
            <w:r>
              <w:t>0..1</w:t>
            </w:r>
          </w:p>
        </w:tc>
        <w:tc>
          <w:tcPr>
            <w:tcW w:w="3402" w:type="dxa"/>
          </w:tcPr>
          <w:p w14:paraId="704E7529" w14:textId="77777777" w:rsidR="009C6F5A" w:rsidRDefault="009C6F5A" w:rsidP="009C6F5A">
            <w:r>
              <w:t>Förändringens tidpunkt.</w:t>
            </w:r>
          </w:p>
        </w:tc>
        <w:tc>
          <w:tcPr>
            <w:tcW w:w="1349" w:type="dxa"/>
          </w:tcPr>
          <w:p w14:paraId="0CF18D26" w14:textId="77777777" w:rsidR="009C6F5A" w:rsidRDefault="009C6F5A" w:rsidP="009C6F5A"/>
        </w:tc>
      </w:tr>
      <w:tr w:rsidR="009C6F5A" w14:paraId="662374EF" w14:textId="77777777" w:rsidTr="009C6F5A">
        <w:tc>
          <w:tcPr>
            <w:tcW w:w="1858" w:type="dxa"/>
          </w:tcPr>
          <w:p w14:paraId="5F3FADE9" w14:textId="77777777" w:rsidR="009C6F5A" w:rsidRDefault="009C6F5A" w:rsidP="009C6F5A">
            <w:r>
              <w:t>forandrandeGLN</w:t>
            </w:r>
          </w:p>
        </w:tc>
        <w:tc>
          <w:tcPr>
            <w:tcW w:w="1858" w:type="dxa"/>
          </w:tcPr>
          <w:p w14:paraId="28FFAE92" w14:textId="77777777" w:rsidR="009C6F5A" w:rsidRDefault="009C6F5A" w:rsidP="009C6F5A">
            <w:r>
              <w:t>string</w:t>
            </w:r>
          </w:p>
        </w:tc>
        <w:tc>
          <w:tcPr>
            <w:tcW w:w="820" w:type="dxa"/>
          </w:tcPr>
          <w:p w14:paraId="73D8D23B" w14:textId="77777777" w:rsidR="009C6F5A" w:rsidRDefault="009C6F5A" w:rsidP="009C6F5A">
            <w:r>
              <w:t>0..1</w:t>
            </w:r>
          </w:p>
        </w:tc>
        <w:tc>
          <w:tcPr>
            <w:tcW w:w="3402" w:type="dxa"/>
          </w:tcPr>
          <w:p w14:paraId="60060E4E" w14:textId="77777777" w:rsidR="009C6F5A" w:rsidRDefault="009C6F5A" w:rsidP="009C6F5A">
            <w:r>
              <w:t>GLN-kod.</w:t>
            </w:r>
          </w:p>
        </w:tc>
        <w:tc>
          <w:tcPr>
            <w:tcW w:w="1349" w:type="dxa"/>
          </w:tcPr>
          <w:p w14:paraId="635F9D53" w14:textId="77777777" w:rsidR="009C6F5A" w:rsidRDefault="009C6F5A" w:rsidP="009C6F5A">
            <w:r>
              <w:t>13..13</w:t>
            </w:r>
          </w:p>
        </w:tc>
      </w:tr>
      <w:tr w:rsidR="009C6F5A" w14:paraId="2A628905" w14:textId="77777777" w:rsidTr="009C6F5A">
        <w:tc>
          <w:tcPr>
            <w:tcW w:w="1858" w:type="dxa"/>
          </w:tcPr>
          <w:p w14:paraId="7949D15C" w14:textId="77777777" w:rsidR="009C6F5A" w:rsidRDefault="009C6F5A" w:rsidP="009C6F5A">
            <w:r>
              <w:t>forandringstyp</w:t>
            </w:r>
          </w:p>
        </w:tc>
        <w:tc>
          <w:tcPr>
            <w:tcW w:w="1858" w:type="dxa"/>
          </w:tcPr>
          <w:p w14:paraId="1FF19CC7" w14:textId="77777777" w:rsidR="009C6F5A" w:rsidRDefault="001B1B9B" w:rsidP="009C6F5A">
            <w:hyperlink w:anchor="forandringstyp">
              <w:r w:rsidR="009C6F5A">
                <w:rPr>
                  <w:rStyle w:val="Hyperlnk"/>
                </w:rPr>
                <w:t>forandringstyp</w:t>
              </w:r>
            </w:hyperlink>
          </w:p>
        </w:tc>
        <w:tc>
          <w:tcPr>
            <w:tcW w:w="820" w:type="dxa"/>
          </w:tcPr>
          <w:p w14:paraId="1318366B" w14:textId="77777777" w:rsidR="009C6F5A" w:rsidRDefault="009C6F5A" w:rsidP="009C6F5A">
            <w:r>
              <w:t>0..1</w:t>
            </w:r>
          </w:p>
        </w:tc>
        <w:tc>
          <w:tcPr>
            <w:tcW w:w="3402" w:type="dxa"/>
          </w:tcPr>
          <w:p w14:paraId="22EC5C39" w14:textId="77777777" w:rsidR="009C6F5A" w:rsidRDefault="009C6F5A" w:rsidP="009C6F5A">
            <w:r>
              <w:t>Förändringstyp.</w:t>
            </w:r>
          </w:p>
        </w:tc>
        <w:tc>
          <w:tcPr>
            <w:tcW w:w="1349" w:type="dxa"/>
          </w:tcPr>
          <w:p w14:paraId="609AB6C5" w14:textId="77777777" w:rsidR="009C6F5A" w:rsidRDefault="009C6F5A" w:rsidP="009C6F5A"/>
        </w:tc>
      </w:tr>
    </w:tbl>
    <w:p w14:paraId="32196146" w14:textId="77777777" w:rsidR="00C50144" w:rsidRDefault="00C50144" w:rsidP="00C50144"/>
    <w:p w14:paraId="12B5941F" w14:textId="77777777" w:rsidR="00C50144" w:rsidRDefault="00C50144" w:rsidP="00C50144">
      <w:pPr>
        <w:pStyle w:val="Rubrik41"/>
      </w:pPr>
      <w:bookmarkStart w:id="1196" w:name="ForskrivningsutsattningsunderlagBas"/>
      <w:r>
        <w:t> ForskrivningsutsattningsunderlagBas</w:t>
      </w:r>
      <w:bookmarkEnd w:id="119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37D7B862" w14:textId="77777777" w:rsidTr="009C6F5A">
        <w:tc>
          <w:tcPr>
            <w:tcW w:w="1858" w:type="dxa"/>
            <w:shd w:val="clear" w:color="auto" w:fill="4F81BD" w:themeFill="accent1"/>
          </w:tcPr>
          <w:p w14:paraId="195E4F38"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5211DC21"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1236AE17"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56C16280"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53ECA08A" w14:textId="77777777" w:rsidR="009C6F5A" w:rsidRDefault="009C6F5A" w:rsidP="009C6F5A">
            <w:pPr>
              <w:rPr>
                <w:b/>
                <w:bCs/>
                <w:color w:val="FFFFFF" w:themeColor="background1"/>
              </w:rPr>
            </w:pPr>
            <w:r>
              <w:rPr>
                <w:b/>
                <w:bCs/>
                <w:color w:val="FFFFFF" w:themeColor="background1"/>
              </w:rPr>
              <w:t>Fältlängder</w:t>
            </w:r>
          </w:p>
        </w:tc>
      </w:tr>
      <w:tr w:rsidR="009C6F5A" w14:paraId="41C08B47" w14:textId="77777777" w:rsidTr="009C6F5A">
        <w:tc>
          <w:tcPr>
            <w:tcW w:w="1858" w:type="dxa"/>
          </w:tcPr>
          <w:p w14:paraId="69C950CE" w14:textId="77777777" w:rsidR="009C6F5A" w:rsidRDefault="009C6F5A" w:rsidP="009C6F5A">
            <w:r>
              <w:t>akut</w:t>
            </w:r>
          </w:p>
        </w:tc>
        <w:tc>
          <w:tcPr>
            <w:tcW w:w="1858" w:type="dxa"/>
          </w:tcPr>
          <w:p w14:paraId="6B2DDA6E" w14:textId="77777777" w:rsidR="009C6F5A" w:rsidRDefault="009C6F5A" w:rsidP="009C6F5A">
            <w:r>
              <w:t>boolean</w:t>
            </w:r>
          </w:p>
        </w:tc>
        <w:tc>
          <w:tcPr>
            <w:tcW w:w="820" w:type="dxa"/>
          </w:tcPr>
          <w:p w14:paraId="5921A7DE" w14:textId="77777777" w:rsidR="009C6F5A" w:rsidRDefault="009C6F5A" w:rsidP="009C6F5A">
            <w:r>
              <w:t>0..1</w:t>
            </w:r>
          </w:p>
        </w:tc>
        <w:tc>
          <w:tcPr>
            <w:tcW w:w="3402" w:type="dxa"/>
          </w:tcPr>
          <w:p w14:paraId="7B31DDDD" w14:textId="5D252D2E" w:rsidR="00DA3FF8" w:rsidRDefault="009C6F5A" w:rsidP="00DA3FF8">
            <w:r>
              <w:t>Markering om utsättningen är akut vid anrop. Får endast anges för dispenserad förskrivning.</w:t>
            </w:r>
          </w:p>
        </w:tc>
        <w:tc>
          <w:tcPr>
            <w:tcW w:w="1349" w:type="dxa"/>
          </w:tcPr>
          <w:p w14:paraId="43196EE8" w14:textId="77777777" w:rsidR="009C6F5A" w:rsidRDefault="009C6F5A" w:rsidP="009C6F5A"/>
        </w:tc>
      </w:tr>
    </w:tbl>
    <w:p w14:paraId="092CFDC8" w14:textId="77777777" w:rsidR="00C50144" w:rsidRDefault="00C50144" w:rsidP="00C50144"/>
    <w:p w14:paraId="1E109416" w14:textId="77777777" w:rsidR="00C50144" w:rsidRDefault="00C50144" w:rsidP="00C50144">
      <w:pPr>
        <w:pStyle w:val="Rubrik41"/>
      </w:pPr>
      <w:bookmarkStart w:id="1197" w:name="Forskrivningsutsattningsunderlag"/>
      <w:r>
        <w:t> Forskrivningsutsattningsunderlag</w:t>
      </w:r>
      <w:bookmarkEnd w:id="119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6F2D3E29" w14:textId="77777777" w:rsidTr="009C6F5A">
        <w:tc>
          <w:tcPr>
            <w:tcW w:w="9287" w:type="dxa"/>
            <w:gridSpan w:val="5"/>
          </w:tcPr>
          <w:p w14:paraId="0030E77C" w14:textId="77777777" w:rsidR="009C6F5A" w:rsidRDefault="009C6F5A" w:rsidP="009C6F5A">
            <w:r>
              <w:rPr>
                <w:i/>
              </w:rPr>
              <w:t>Elementet är en extension av:</w:t>
            </w:r>
            <w:hyperlink w:anchor="ForskrivningsutsattningsunderlagBas">
              <w:r>
                <w:rPr>
                  <w:rStyle w:val="Hyperlnk"/>
                </w:rPr>
                <w:t>ForskrivningsutsattningsunderlagBas</w:t>
              </w:r>
            </w:hyperlink>
          </w:p>
        </w:tc>
      </w:tr>
      <w:tr w:rsidR="009C6F5A" w:rsidRPr="0038015E" w14:paraId="0BDC0D1D" w14:textId="77777777" w:rsidTr="009C6F5A">
        <w:tc>
          <w:tcPr>
            <w:tcW w:w="1858" w:type="dxa"/>
            <w:shd w:val="clear" w:color="auto" w:fill="4F81BD" w:themeFill="accent1"/>
          </w:tcPr>
          <w:p w14:paraId="35B69AFD"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3964B9F2"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683E512D"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39BD2A80"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291453B5" w14:textId="77777777" w:rsidR="009C6F5A" w:rsidRDefault="009C6F5A" w:rsidP="009C6F5A">
            <w:pPr>
              <w:rPr>
                <w:b/>
                <w:bCs/>
                <w:color w:val="FFFFFF" w:themeColor="background1"/>
              </w:rPr>
            </w:pPr>
            <w:r>
              <w:rPr>
                <w:b/>
                <w:bCs/>
                <w:color w:val="FFFFFF" w:themeColor="background1"/>
              </w:rPr>
              <w:t>Fältlängder</w:t>
            </w:r>
          </w:p>
        </w:tc>
      </w:tr>
      <w:tr w:rsidR="009C6F5A" w14:paraId="3CB28EEE" w14:textId="77777777" w:rsidTr="009C6F5A">
        <w:tc>
          <w:tcPr>
            <w:tcW w:w="1858" w:type="dxa"/>
          </w:tcPr>
          <w:p w14:paraId="13EFDA85" w14:textId="77777777" w:rsidR="009C6F5A" w:rsidRDefault="009C6F5A" w:rsidP="009C6F5A">
            <w:r>
              <w:t>forandrandeForskrivare</w:t>
            </w:r>
          </w:p>
        </w:tc>
        <w:tc>
          <w:tcPr>
            <w:tcW w:w="1858" w:type="dxa"/>
          </w:tcPr>
          <w:p w14:paraId="739ED0A4" w14:textId="77777777" w:rsidR="009C6F5A" w:rsidRDefault="001B1B9B" w:rsidP="009C6F5A">
            <w:hyperlink w:anchor="Forskrivareinformation">
              <w:r w:rsidR="009C6F5A">
                <w:rPr>
                  <w:rStyle w:val="Hyperlnk"/>
                </w:rPr>
                <w:t>Forskrivareinformation</w:t>
              </w:r>
            </w:hyperlink>
          </w:p>
        </w:tc>
        <w:tc>
          <w:tcPr>
            <w:tcW w:w="820" w:type="dxa"/>
          </w:tcPr>
          <w:p w14:paraId="2EB729DA" w14:textId="77777777" w:rsidR="009C6F5A" w:rsidRDefault="009C6F5A" w:rsidP="009C6F5A">
            <w:r>
              <w:t>0..1</w:t>
            </w:r>
          </w:p>
        </w:tc>
        <w:tc>
          <w:tcPr>
            <w:tcW w:w="3402" w:type="dxa"/>
          </w:tcPr>
          <w:p w14:paraId="43CD56DA" w14:textId="77777777" w:rsidR="009C6F5A" w:rsidRDefault="009C6F5A" w:rsidP="009C6F5A">
            <w:r>
              <w:t>Förändrande förskrivare.</w:t>
            </w:r>
          </w:p>
        </w:tc>
        <w:tc>
          <w:tcPr>
            <w:tcW w:w="1349" w:type="dxa"/>
          </w:tcPr>
          <w:p w14:paraId="3789CE0D" w14:textId="77777777" w:rsidR="009C6F5A" w:rsidRDefault="009C6F5A" w:rsidP="009C6F5A"/>
        </w:tc>
      </w:tr>
      <w:tr w:rsidR="009C6F5A" w14:paraId="7AF01FB5" w14:textId="77777777" w:rsidTr="009C6F5A">
        <w:tc>
          <w:tcPr>
            <w:tcW w:w="1858" w:type="dxa"/>
          </w:tcPr>
          <w:p w14:paraId="292221DF" w14:textId="77777777" w:rsidR="009C6F5A" w:rsidRDefault="009C6F5A" w:rsidP="009C6F5A">
            <w:r>
              <w:t>forskrivarensKontaktuppgift</w:t>
            </w:r>
          </w:p>
        </w:tc>
        <w:tc>
          <w:tcPr>
            <w:tcW w:w="1858" w:type="dxa"/>
          </w:tcPr>
          <w:p w14:paraId="1D7A2096" w14:textId="77777777" w:rsidR="009C6F5A" w:rsidRDefault="001B1B9B" w:rsidP="009C6F5A">
            <w:hyperlink w:anchor="Kontaktuppgift">
              <w:r w:rsidR="009C6F5A">
                <w:rPr>
                  <w:rStyle w:val="Hyperlnk"/>
                </w:rPr>
                <w:t>Kontaktuppgift</w:t>
              </w:r>
            </w:hyperlink>
          </w:p>
        </w:tc>
        <w:tc>
          <w:tcPr>
            <w:tcW w:w="820" w:type="dxa"/>
          </w:tcPr>
          <w:p w14:paraId="7140D349" w14:textId="77777777" w:rsidR="009C6F5A" w:rsidRDefault="009C6F5A" w:rsidP="009C6F5A">
            <w:r>
              <w:t>0..1</w:t>
            </w:r>
          </w:p>
        </w:tc>
        <w:tc>
          <w:tcPr>
            <w:tcW w:w="3402" w:type="dxa"/>
          </w:tcPr>
          <w:p w14:paraId="5EF68B95" w14:textId="77777777" w:rsidR="009C6F5A" w:rsidRDefault="009C6F5A" w:rsidP="009C6F5A">
            <w:r>
              <w:t>Förskrivarens kontaktuppgifter.</w:t>
            </w:r>
          </w:p>
        </w:tc>
        <w:tc>
          <w:tcPr>
            <w:tcW w:w="1349" w:type="dxa"/>
          </w:tcPr>
          <w:p w14:paraId="3355BAE8" w14:textId="77777777" w:rsidR="009C6F5A" w:rsidRDefault="009C6F5A" w:rsidP="009C6F5A"/>
        </w:tc>
      </w:tr>
    </w:tbl>
    <w:p w14:paraId="13B64FF2" w14:textId="77777777" w:rsidR="009C6F5A" w:rsidRDefault="009C6F5A" w:rsidP="009C6F5A"/>
    <w:p w14:paraId="5425C3A4" w14:textId="5FE943E2" w:rsidR="009C6F5A" w:rsidRDefault="009C6F5A" w:rsidP="009C6F5A">
      <w:pPr>
        <w:pStyle w:val="Rubrik41"/>
      </w:pPr>
      <w:r>
        <w:t> Forskrivningsforandringsunderlag</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788EB4D0" w14:textId="77777777" w:rsidTr="009C6F5A">
        <w:tc>
          <w:tcPr>
            <w:tcW w:w="1858" w:type="dxa"/>
            <w:shd w:val="clear" w:color="auto" w:fill="4F81BD" w:themeFill="accent1"/>
          </w:tcPr>
          <w:p w14:paraId="0C8C3C27"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7AEC4F66"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56AEF4D7"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10F3AE74"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6F786384" w14:textId="77777777" w:rsidR="009C6F5A" w:rsidRDefault="009C6F5A" w:rsidP="009C6F5A">
            <w:pPr>
              <w:rPr>
                <w:b/>
                <w:bCs/>
                <w:color w:val="FFFFFF" w:themeColor="background1"/>
              </w:rPr>
            </w:pPr>
            <w:r>
              <w:rPr>
                <w:b/>
                <w:bCs/>
                <w:color w:val="FFFFFF" w:themeColor="background1"/>
              </w:rPr>
              <w:t>Fältlängder</w:t>
            </w:r>
          </w:p>
        </w:tc>
      </w:tr>
      <w:tr w:rsidR="009C6F5A" w14:paraId="12B3B81E" w14:textId="77777777" w:rsidTr="009C6F5A">
        <w:tc>
          <w:tcPr>
            <w:tcW w:w="1858" w:type="dxa"/>
          </w:tcPr>
          <w:p w14:paraId="15BB8521" w14:textId="77777777" w:rsidR="009C6F5A" w:rsidRDefault="009C6F5A" w:rsidP="009C6F5A">
            <w:r>
              <w:t>forandrandeForskrivare</w:t>
            </w:r>
          </w:p>
        </w:tc>
        <w:tc>
          <w:tcPr>
            <w:tcW w:w="1858" w:type="dxa"/>
          </w:tcPr>
          <w:p w14:paraId="55EEF650" w14:textId="77777777" w:rsidR="009C6F5A" w:rsidRDefault="001B1B9B" w:rsidP="009C6F5A">
            <w:hyperlink w:anchor="Forskrivareinformation">
              <w:r w:rsidR="009C6F5A">
                <w:rPr>
                  <w:rStyle w:val="Hyperlnk"/>
                </w:rPr>
                <w:t>Forskrivareinformation</w:t>
              </w:r>
            </w:hyperlink>
          </w:p>
        </w:tc>
        <w:tc>
          <w:tcPr>
            <w:tcW w:w="820" w:type="dxa"/>
          </w:tcPr>
          <w:p w14:paraId="4B6C4529" w14:textId="77777777" w:rsidR="009C6F5A" w:rsidRDefault="009C6F5A" w:rsidP="009C6F5A">
            <w:r>
              <w:t>0..1</w:t>
            </w:r>
          </w:p>
        </w:tc>
        <w:tc>
          <w:tcPr>
            <w:tcW w:w="3402" w:type="dxa"/>
          </w:tcPr>
          <w:p w14:paraId="13A61787" w14:textId="77777777" w:rsidR="009C6F5A" w:rsidRDefault="009C6F5A" w:rsidP="009C6F5A">
            <w:r>
              <w:t>Förändrande förskrivare.</w:t>
            </w:r>
          </w:p>
        </w:tc>
        <w:tc>
          <w:tcPr>
            <w:tcW w:w="1349" w:type="dxa"/>
          </w:tcPr>
          <w:p w14:paraId="65E16384" w14:textId="77777777" w:rsidR="009C6F5A" w:rsidRDefault="009C6F5A" w:rsidP="009C6F5A"/>
        </w:tc>
      </w:tr>
      <w:tr w:rsidR="009C6F5A" w14:paraId="08DAA4A3" w14:textId="77777777" w:rsidTr="009C6F5A">
        <w:tc>
          <w:tcPr>
            <w:tcW w:w="1858" w:type="dxa"/>
          </w:tcPr>
          <w:p w14:paraId="13AAFF5D" w14:textId="77777777" w:rsidR="009C6F5A" w:rsidRDefault="009C6F5A" w:rsidP="009C6F5A">
            <w:r>
              <w:t>forskrivarensKontaktuppgift</w:t>
            </w:r>
          </w:p>
        </w:tc>
        <w:tc>
          <w:tcPr>
            <w:tcW w:w="1858" w:type="dxa"/>
          </w:tcPr>
          <w:p w14:paraId="2213498F" w14:textId="77777777" w:rsidR="009C6F5A" w:rsidRDefault="001B1B9B" w:rsidP="009C6F5A">
            <w:hyperlink w:anchor="Kontaktuppgift">
              <w:r w:rsidR="009C6F5A">
                <w:rPr>
                  <w:rStyle w:val="Hyperlnk"/>
                </w:rPr>
                <w:t>Kontaktuppgift</w:t>
              </w:r>
            </w:hyperlink>
          </w:p>
        </w:tc>
        <w:tc>
          <w:tcPr>
            <w:tcW w:w="820" w:type="dxa"/>
          </w:tcPr>
          <w:p w14:paraId="58F9C452" w14:textId="77777777" w:rsidR="009C6F5A" w:rsidRDefault="009C6F5A" w:rsidP="009C6F5A">
            <w:r>
              <w:t>0..1</w:t>
            </w:r>
          </w:p>
        </w:tc>
        <w:tc>
          <w:tcPr>
            <w:tcW w:w="3402" w:type="dxa"/>
          </w:tcPr>
          <w:p w14:paraId="00ED61AC" w14:textId="77777777" w:rsidR="009C6F5A" w:rsidRDefault="009C6F5A" w:rsidP="009C6F5A">
            <w:r>
              <w:t>Förskrivarens kontaktuppgifter.</w:t>
            </w:r>
          </w:p>
        </w:tc>
        <w:tc>
          <w:tcPr>
            <w:tcW w:w="1349" w:type="dxa"/>
          </w:tcPr>
          <w:p w14:paraId="2DC8BBD5" w14:textId="77777777" w:rsidR="009C6F5A" w:rsidRDefault="009C6F5A" w:rsidP="009C6F5A"/>
        </w:tc>
      </w:tr>
    </w:tbl>
    <w:p w14:paraId="67DD4606" w14:textId="77777777" w:rsidR="00C50144" w:rsidRDefault="00C50144" w:rsidP="00C50144"/>
    <w:p w14:paraId="2ED44818" w14:textId="77777777" w:rsidR="00C50144" w:rsidRDefault="00C50144" w:rsidP="00C50144">
      <w:pPr>
        <w:pStyle w:val="Rubrik41"/>
      </w:pPr>
      <w:bookmarkStart w:id="1198" w:name="Forskrivningsutsattning"/>
      <w:r>
        <w:lastRenderedPageBreak/>
        <w:t> Forskrivningsutsattning</w:t>
      </w:r>
      <w:bookmarkEnd w:id="119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404B0C36" w14:textId="77777777" w:rsidTr="009C6F5A">
        <w:tc>
          <w:tcPr>
            <w:tcW w:w="9287" w:type="dxa"/>
            <w:gridSpan w:val="5"/>
          </w:tcPr>
          <w:p w14:paraId="39DBCCC2" w14:textId="77777777" w:rsidR="009C6F5A" w:rsidRDefault="009C6F5A" w:rsidP="009C6F5A">
            <w:r>
              <w:rPr>
                <w:i/>
              </w:rPr>
              <w:t>Elementet är en extension av:</w:t>
            </w:r>
            <w:hyperlink w:anchor="Forskrivningsutsattningsunderlag">
              <w:r>
                <w:rPr>
                  <w:rStyle w:val="Hyperlnk"/>
                </w:rPr>
                <w:t>Forskrivningsutsattningsunderlag</w:t>
              </w:r>
            </w:hyperlink>
          </w:p>
        </w:tc>
      </w:tr>
      <w:tr w:rsidR="009C6F5A" w:rsidRPr="0038015E" w14:paraId="4834B030" w14:textId="77777777" w:rsidTr="009C6F5A">
        <w:tc>
          <w:tcPr>
            <w:tcW w:w="1858" w:type="dxa"/>
            <w:shd w:val="clear" w:color="auto" w:fill="4F81BD" w:themeFill="accent1"/>
          </w:tcPr>
          <w:p w14:paraId="1A205660"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659E63C9"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0866F7BB"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713A6F03"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69C1BB20" w14:textId="77777777" w:rsidR="009C6F5A" w:rsidRDefault="009C6F5A" w:rsidP="009C6F5A">
            <w:pPr>
              <w:rPr>
                <w:b/>
                <w:bCs/>
                <w:color w:val="FFFFFF" w:themeColor="background1"/>
              </w:rPr>
            </w:pPr>
            <w:r>
              <w:rPr>
                <w:b/>
                <w:bCs/>
                <w:color w:val="FFFFFF" w:themeColor="background1"/>
              </w:rPr>
              <w:t>Fältlängder</w:t>
            </w:r>
          </w:p>
        </w:tc>
      </w:tr>
      <w:tr w:rsidR="009C6F5A" w14:paraId="4B66F104" w14:textId="77777777" w:rsidTr="009C6F5A">
        <w:tc>
          <w:tcPr>
            <w:tcW w:w="1858" w:type="dxa"/>
          </w:tcPr>
          <w:p w14:paraId="2857FB0E" w14:textId="77777777" w:rsidR="009C6F5A" w:rsidRDefault="009C6F5A" w:rsidP="009C6F5A">
            <w:r>
              <w:t>forandringstidpunkt</w:t>
            </w:r>
          </w:p>
        </w:tc>
        <w:tc>
          <w:tcPr>
            <w:tcW w:w="1858" w:type="dxa"/>
          </w:tcPr>
          <w:p w14:paraId="524704DA" w14:textId="77777777" w:rsidR="009C6F5A" w:rsidRDefault="009C6F5A" w:rsidP="009C6F5A">
            <w:r>
              <w:t>dateTime</w:t>
            </w:r>
          </w:p>
        </w:tc>
        <w:tc>
          <w:tcPr>
            <w:tcW w:w="820" w:type="dxa"/>
          </w:tcPr>
          <w:p w14:paraId="099204F4" w14:textId="77777777" w:rsidR="009C6F5A" w:rsidRDefault="009C6F5A" w:rsidP="009C6F5A">
            <w:r>
              <w:t>0..1</w:t>
            </w:r>
          </w:p>
        </w:tc>
        <w:tc>
          <w:tcPr>
            <w:tcW w:w="3402" w:type="dxa"/>
          </w:tcPr>
          <w:p w14:paraId="41D4AB61" w14:textId="77777777" w:rsidR="009C6F5A" w:rsidRDefault="009C6F5A" w:rsidP="009C6F5A">
            <w:r>
              <w:t>Förändringens tidpunkt.</w:t>
            </w:r>
          </w:p>
        </w:tc>
        <w:tc>
          <w:tcPr>
            <w:tcW w:w="1349" w:type="dxa"/>
          </w:tcPr>
          <w:p w14:paraId="16BF7E8F" w14:textId="77777777" w:rsidR="009C6F5A" w:rsidRDefault="009C6F5A" w:rsidP="009C6F5A"/>
        </w:tc>
      </w:tr>
      <w:tr w:rsidR="009C6F5A" w14:paraId="46E945A9" w14:textId="77777777" w:rsidTr="009C6F5A">
        <w:tc>
          <w:tcPr>
            <w:tcW w:w="1858" w:type="dxa"/>
          </w:tcPr>
          <w:p w14:paraId="473901B7" w14:textId="77777777" w:rsidR="009C6F5A" w:rsidRDefault="009C6F5A" w:rsidP="009C6F5A">
            <w:r>
              <w:t>utsattningskommentar</w:t>
            </w:r>
          </w:p>
        </w:tc>
        <w:tc>
          <w:tcPr>
            <w:tcW w:w="1858" w:type="dxa"/>
          </w:tcPr>
          <w:p w14:paraId="7103AC75" w14:textId="77777777" w:rsidR="009C6F5A" w:rsidRDefault="009C6F5A" w:rsidP="009C6F5A">
            <w:r>
              <w:t>string</w:t>
            </w:r>
          </w:p>
        </w:tc>
        <w:tc>
          <w:tcPr>
            <w:tcW w:w="820" w:type="dxa"/>
          </w:tcPr>
          <w:p w14:paraId="34FC02AF" w14:textId="77777777" w:rsidR="009C6F5A" w:rsidRDefault="009C6F5A" w:rsidP="009C6F5A">
            <w:r>
              <w:t>0..1</w:t>
            </w:r>
          </w:p>
        </w:tc>
        <w:tc>
          <w:tcPr>
            <w:tcW w:w="3402" w:type="dxa"/>
          </w:tcPr>
          <w:p w14:paraId="42FFC8EB" w14:textId="77777777" w:rsidR="009C6F5A" w:rsidRDefault="009C6F5A" w:rsidP="009C6F5A">
            <w:r>
              <w:t>Kommentar till utsättning.</w:t>
            </w:r>
          </w:p>
        </w:tc>
        <w:tc>
          <w:tcPr>
            <w:tcW w:w="1349" w:type="dxa"/>
          </w:tcPr>
          <w:p w14:paraId="69CBB4F0" w14:textId="77777777" w:rsidR="009C6F5A" w:rsidRDefault="009C6F5A" w:rsidP="009C6F5A">
            <w:r>
              <w:t>1..254</w:t>
            </w:r>
          </w:p>
        </w:tc>
      </w:tr>
      <w:tr w:rsidR="009C6F5A" w14:paraId="739CD86B" w14:textId="77777777" w:rsidTr="009C6F5A">
        <w:tc>
          <w:tcPr>
            <w:tcW w:w="1858" w:type="dxa"/>
          </w:tcPr>
          <w:p w14:paraId="7E224280" w14:textId="77777777" w:rsidR="009C6F5A" w:rsidRDefault="009C6F5A" w:rsidP="009C6F5A">
            <w:r>
              <w:t>utsattningstidpunkt</w:t>
            </w:r>
          </w:p>
        </w:tc>
        <w:tc>
          <w:tcPr>
            <w:tcW w:w="1858" w:type="dxa"/>
          </w:tcPr>
          <w:p w14:paraId="035E2E1A" w14:textId="77777777" w:rsidR="009C6F5A" w:rsidRDefault="009C6F5A" w:rsidP="009C6F5A">
            <w:r>
              <w:t>dateTime</w:t>
            </w:r>
          </w:p>
        </w:tc>
        <w:tc>
          <w:tcPr>
            <w:tcW w:w="820" w:type="dxa"/>
          </w:tcPr>
          <w:p w14:paraId="4F1B49D3" w14:textId="77777777" w:rsidR="009C6F5A" w:rsidRDefault="009C6F5A" w:rsidP="009C6F5A">
            <w:r>
              <w:t>0..1</w:t>
            </w:r>
          </w:p>
        </w:tc>
        <w:tc>
          <w:tcPr>
            <w:tcW w:w="3402" w:type="dxa"/>
          </w:tcPr>
          <w:p w14:paraId="64EC0E33" w14:textId="77777777" w:rsidR="009C6F5A" w:rsidRDefault="009C6F5A" w:rsidP="009C6F5A">
            <w:r>
              <w:t>Datum när patienten skall avsluta intag.</w:t>
            </w:r>
          </w:p>
        </w:tc>
        <w:tc>
          <w:tcPr>
            <w:tcW w:w="1349" w:type="dxa"/>
          </w:tcPr>
          <w:p w14:paraId="4EE99F9B" w14:textId="77777777" w:rsidR="009C6F5A" w:rsidRDefault="009C6F5A" w:rsidP="009C6F5A"/>
        </w:tc>
      </w:tr>
      <w:tr w:rsidR="009C6F5A" w14:paraId="26B564D3" w14:textId="77777777" w:rsidTr="009C6F5A">
        <w:tc>
          <w:tcPr>
            <w:tcW w:w="1858" w:type="dxa"/>
          </w:tcPr>
          <w:p w14:paraId="63277C47" w14:textId="77777777" w:rsidR="009C6F5A" w:rsidRDefault="009C6F5A" w:rsidP="009C6F5A">
            <w:r>
              <w:t>forandrandeGLN</w:t>
            </w:r>
          </w:p>
        </w:tc>
        <w:tc>
          <w:tcPr>
            <w:tcW w:w="1858" w:type="dxa"/>
          </w:tcPr>
          <w:p w14:paraId="7CD78FEC" w14:textId="77777777" w:rsidR="009C6F5A" w:rsidRDefault="009C6F5A" w:rsidP="009C6F5A">
            <w:r>
              <w:t>string</w:t>
            </w:r>
          </w:p>
        </w:tc>
        <w:tc>
          <w:tcPr>
            <w:tcW w:w="820" w:type="dxa"/>
          </w:tcPr>
          <w:p w14:paraId="74B952A8" w14:textId="77777777" w:rsidR="009C6F5A" w:rsidRDefault="009C6F5A" w:rsidP="009C6F5A">
            <w:r>
              <w:t>0..1</w:t>
            </w:r>
          </w:p>
        </w:tc>
        <w:tc>
          <w:tcPr>
            <w:tcW w:w="3402" w:type="dxa"/>
          </w:tcPr>
          <w:p w14:paraId="04A4F5E4" w14:textId="77777777" w:rsidR="009C6F5A" w:rsidRDefault="009C6F5A" w:rsidP="009C6F5A">
            <w:r>
              <w:t>GLN-kod.</w:t>
            </w:r>
          </w:p>
        </w:tc>
        <w:tc>
          <w:tcPr>
            <w:tcW w:w="1349" w:type="dxa"/>
          </w:tcPr>
          <w:p w14:paraId="4779CCDF" w14:textId="77777777" w:rsidR="009C6F5A" w:rsidRDefault="009C6F5A" w:rsidP="009C6F5A">
            <w:r>
              <w:t>13..13</w:t>
            </w:r>
          </w:p>
        </w:tc>
      </w:tr>
      <w:tr w:rsidR="009C6F5A" w14:paraId="450ECF9D" w14:textId="77777777" w:rsidTr="009C6F5A">
        <w:tc>
          <w:tcPr>
            <w:tcW w:w="1858" w:type="dxa"/>
          </w:tcPr>
          <w:p w14:paraId="17E9B604" w14:textId="77777777" w:rsidR="009C6F5A" w:rsidRDefault="009C6F5A" w:rsidP="009C6F5A">
            <w:r>
              <w:t>forandringstyp</w:t>
            </w:r>
          </w:p>
        </w:tc>
        <w:tc>
          <w:tcPr>
            <w:tcW w:w="1858" w:type="dxa"/>
          </w:tcPr>
          <w:p w14:paraId="7BF8763D" w14:textId="77777777" w:rsidR="009C6F5A" w:rsidRDefault="001B1B9B" w:rsidP="009C6F5A">
            <w:hyperlink w:anchor="forandringstyp">
              <w:r w:rsidR="009C6F5A">
                <w:rPr>
                  <w:rStyle w:val="Hyperlnk"/>
                </w:rPr>
                <w:t>forandringstyp</w:t>
              </w:r>
            </w:hyperlink>
          </w:p>
        </w:tc>
        <w:tc>
          <w:tcPr>
            <w:tcW w:w="820" w:type="dxa"/>
          </w:tcPr>
          <w:p w14:paraId="05DD0A9C" w14:textId="77777777" w:rsidR="009C6F5A" w:rsidRDefault="009C6F5A" w:rsidP="009C6F5A">
            <w:r>
              <w:t>0..1</w:t>
            </w:r>
          </w:p>
        </w:tc>
        <w:tc>
          <w:tcPr>
            <w:tcW w:w="3402" w:type="dxa"/>
          </w:tcPr>
          <w:p w14:paraId="0BECAD4F" w14:textId="77777777" w:rsidR="009C6F5A" w:rsidRDefault="009C6F5A" w:rsidP="009C6F5A">
            <w:r>
              <w:t>Förändringstyp.</w:t>
            </w:r>
          </w:p>
        </w:tc>
        <w:tc>
          <w:tcPr>
            <w:tcW w:w="1349" w:type="dxa"/>
          </w:tcPr>
          <w:p w14:paraId="11C170BD" w14:textId="77777777" w:rsidR="009C6F5A" w:rsidRDefault="009C6F5A" w:rsidP="009C6F5A"/>
        </w:tc>
      </w:tr>
    </w:tbl>
    <w:p w14:paraId="51F5A739" w14:textId="77777777" w:rsidR="009C6F5A" w:rsidRDefault="009C6F5A" w:rsidP="009C6F5A"/>
    <w:p w14:paraId="581D1FBB" w14:textId="43D35582" w:rsidR="009C6F5A" w:rsidRDefault="009C6F5A" w:rsidP="009C6F5A">
      <w:pPr>
        <w:pStyle w:val="Rubrik41"/>
      </w:pPr>
      <w:bookmarkStart w:id="1199" w:name="Forskrivareinformation"/>
      <w:r>
        <w:t> Forskr</w:t>
      </w:r>
      <w:bookmarkEnd w:id="1199"/>
      <w:r>
        <w:t>ivningsforandring</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4A4BCB57" w14:textId="77777777" w:rsidTr="009C6F5A">
        <w:tc>
          <w:tcPr>
            <w:tcW w:w="9287" w:type="dxa"/>
            <w:gridSpan w:val="5"/>
          </w:tcPr>
          <w:p w14:paraId="5BE0633C" w14:textId="77777777" w:rsidR="009C6F5A" w:rsidRDefault="009C6F5A" w:rsidP="009C6F5A">
            <w:r>
              <w:rPr>
                <w:i/>
              </w:rPr>
              <w:t>Elementet är en extension av:</w:t>
            </w:r>
            <w:hyperlink w:anchor="Forskrivningsforandringsunderlag">
              <w:r>
                <w:rPr>
                  <w:rStyle w:val="Hyperlnk"/>
                </w:rPr>
                <w:t>Forskrivningsforandringsunderlag</w:t>
              </w:r>
            </w:hyperlink>
          </w:p>
        </w:tc>
      </w:tr>
      <w:tr w:rsidR="009C6F5A" w:rsidRPr="0038015E" w14:paraId="1C3C9F5F" w14:textId="77777777" w:rsidTr="009C6F5A">
        <w:tc>
          <w:tcPr>
            <w:tcW w:w="1858" w:type="dxa"/>
            <w:shd w:val="clear" w:color="auto" w:fill="4F81BD" w:themeFill="accent1"/>
          </w:tcPr>
          <w:p w14:paraId="58C49A93"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096AEEAB"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6652D3DC"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1296928A"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35807606" w14:textId="77777777" w:rsidR="009C6F5A" w:rsidRDefault="009C6F5A" w:rsidP="009C6F5A">
            <w:pPr>
              <w:rPr>
                <w:b/>
                <w:bCs/>
                <w:color w:val="FFFFFF" w:themeColor="background1"/>
              </w:rPr>
            </w:pPr>
            <w:r>
              <w:rPr>
                <w:b/>
                <w:bCs/>
                <w:color w:val="FFFFFF" w:themeColor="background1"/>
              </w:rPr>
              <w:t>Fältlängder</w:t>
            </w:r>
          </w:p>
        </w:tc>
      </w:tr>
      <w:tr w:rsidR="009C6F5A" w14:paraId="6DA381CF" w14:textId="77777777" w:rsidTr="009C6F5A">
        <w:tc>
          <w:tcPr>
            <w:tcW w:w="1858" w:type="dxa"/>
          </w:tcPr>
          <w:p w14:paraId="5CBAB529" w14:textId="77777777" w:rsidR="009C6F5A" w:rsidRDefault="009C6F5A" w:rsidP="009C6F5A">
            <w:r>
              <w:t>forandringstidpunkt</w:t>
            </w:r>
          </w:p>
        </w:tc>
        <w:tc>
          <w:tcPr>
            <w:tcW w:w="1858" w:type="dxa"/>
          </w:tcPr>
          <w:p w14:paraId="01C4C1D6" w14:textId="77777777" w:rsidR="009C6F5A" w:rsidRDefault="009C6F5A" w:rsidP="009C6F5A">
            <w:r>
              <w:t>dateTime</w:t>
            </w:r>
          </w:p>
        </w:tc>
        <w:tc>
          <w:tcPr>
            <w:tcW w:w="820" w:type="dxa"/>
          </w:tcPr>
          <w:p w14:paraId="744CDD58" w14:textId="77777777" w:rsidR="009C6F5A" w:rsidRDefault="009C6F5A" w:rsidP="009C6F5A">
            <w:r>
              <w:t>0..1</w:t>
            </w:r>
          </w:p>
        </w:tc>
        <w:tc>
          <w:tcPr>
            <w:tcW w:w="3402" w:type="dxa"/>
          </w:tcPr>
          <w:p w14:paraId="43D4786D" w14:textId="77777777" w:rsidR="009C6F5A" w:rsidRDefault="009C6F5A" w:rsidP="009C6F5A">
            <w:r>
              <w:t>Förändringens tidpunkt.</w:t>
            </w:r>
          </w:p>
        </w:tc>
        <w:tc>
          <w:tcPr>
            <w:tcW w:w="1349" w:type="dxa"/>
          </w:tcPr>
          <w:p w14:paraId="491CB6F4" w14:textId="77777777" w:rsidR="009C6F5A" w:rsidRDefault="009C6F5A" w:rsidP="009C6F5A"/>
        </w:tc>
      </w:tr>
      <w:tr w:rsidR="009C6F5A" w14:paraId="680055E1" w14:textId="77777777" w:rsidTr="009C6F5A">
        <w:tc>
          <w:tcPr>
            <w:tcW w:w="1858" w:type="dxa"/>
          </w:tcPr>
          <w:p w14:paraId="34B7D3DE" w14:textId="77777777" w:rsidR="009C6F5A" w:rsidRDefault="009C6F5A" w:rsidP="009C6F5A">
            <w:r>
              <w:t>forandringskommentar</w:t>
            </w:r>
          </w:p>
        </w:tc>
        <w:tc>
          <w:tcPr>
            <w:tcW w:w="1858" w:type="dxa"/>
          </w:tcPr>
          <w:p w14:paraId="0B47B442" w14:textId="77777777" w:rsidR="009C6F5A" w:rsidRDefault="009C6F5A" w:rsidP="009C6F5A">
            <w:r>
              <w:t>string</w:t>
            </w:r>
          </w:p>
        </w:tc>
        <w:tc>
          <w:tcPr>
            <w:tcW w:w="820" w:type="dxa"/>
          </w:tcPr>
          <w:p w14:paraId="58DAFBD3" w14:textId="77777777" w:rsidR="009C6F5A" w:rsidRDefault="009C6F5A" w:rsidP="009C6F5A">
            <w:r>
              <w:t>0..1</w:t>
            </w:r>
          </w:p>
        </w:tc>
        <w:tc>
          <w:tcPr>
            <w:tcW w:w="3402" w:type="dxa"/>
          </w:tcPr>
          <w:p w14:paraId="63FBC22A" w14:textId="77777777" w:rsidR="009C6F5A" w:rsidRDefault="009C6F5A" w:rsidP="009C6F5A">
            <w:r>
              <w:t>Kommentar till utsättning.</w:t>
            </w:r>
          </w:p>
        </w:tc>
        <w:tc>
          <w:tcPr>
            <w:tcW w:w="1349" w:type="dxa"/>
          </w:tcPr>
          <w:p w14:paraId="4C54B068" w14:textId="77777777" w:rsidR="009C6F5A" w:rsidRDefault="009C6F5A" w:rsidP="009C6F5A">
            <w:r>
              <w:t>1..254</w:t>
            </w:r>
          </w:p>
        </w:tc>
      </w:tr>
      <w:tr w:rsidR="009C6F5A" w14:paraId="05EB4AFA" w14:textId="77777777" w:rsidTr="009C6F5A">
        <w:tc>
          <w:tcPr>
            <w:tcW w:w="1858" w:type="dxa"/>
          </w:tcPr>
          <w:p w14:paraId="6FEB793E" w14:textId="77777777" w:rsidR="009C6F5A" w:rsidRDefault="009C6F5A" w:rsidP="009C6F5A">
            <w:r>
              <w:t>utsattningstidpunkt</w:t>
            </w:r>
          </w:p>
        </w:tc>
        <w:tc>
          <w:tcPr>
            <w:tcW w:w="1858" w:type="dxa"/>
          </w:tcPr>
          <w:p w14:paraId="37973DEE" w14:textId="77777777" w:rsidR="009C6F5A" w:rsidRDefault="009C6F5A" w:rsidP="009C6F5A">
            <w:r>
              <w:t>dateTime</w:t>
            </w:r>
          </w:p>
        </w:tc>
        <w:tc>
          <w:tcPr>
            <w:tcW w:w="820" w:type="dxa"/>
          </w:tcPr>
          <w:p w14:paraId="402F976C" w14:textId="77777777" w:rsidR="009C6F5A" w:rsidRDefault="009C6F5A" w:rsidP="009C6F5A">
            <w:r>
              <w:t>0..1</w:t>
            </w:r>
          </w:p>
        </w:tc>
        <w:tc>
          <w:tcPr>
            <w:tcW w:w="3402" w:type="dxa"/>
          </w:tcPr>
          <w:p w14:paraId="7CD0DA67" w14:textId="77777777" w:rsidR="009C6F5A" w:rsidRDefault="009C6F5A" w:rsidP="009C6F5A">
            <w:r>
              <w:t>Datum för en framtida utsättning.</w:t>
            </w:r>
          </w:p>
        </w:tc>
        <w:tc>
          <w:tcPr>
            <w:tcW w:w="1349" w:type="dxa"/>
          </w:tcPr>
          <w:p w14:paraId="7357AF41" w14:textId="77777777" w:rsidR="009C6F5A" w:rsidRDefault="009C6F5A" w:rsidP="009C6F5A"/>
        </w:tc>
      </w:tr>
      <w:tr w:rsidR="009C6F5A" w14:paraId="3066DD68" w14:textId="77777777" w:rsidTr="009C6F5A">
        <w:tc>
          <w:tcPr>
            <w:tcW w:w="1858" w:type="dxa"/>
          </w:tcPr>
          <w:p w14:paraId="2EA7FDC3" w14:textId="77777777" w:rsidR="009C6F5A" w:rsidRDefault="009C6F5A" w:rsidP="009C6F5A">
            <w:r>
              <w:t>forandrandeGLN</w:t>
            </w:r>
          </w:p>
        </w:tc>
        <w:tc>
          <w:tcPr>
            <w:tcW w:w="1858" w:type="dxa"/>
          </w:tcPr>
          <w:p w14:paraId="7DBEEA5E" w14:textId="77777777" w:rsidR="009C6F5A" w:rsidRDefault="009C6F5A" w:rsidP="009C6F5A">
            <w:r>
              <w:t>string</w:t>
            </w:r>
          </w:p>
        </w:tc>
        <w:tc>
          <w:tcPr>
            <w:tcW w:w="820" w:type="dxa"/>
          </w:tcPr>
          <w:p w14:paraId="203211C2" w14:textId="77777777" w:rsidR="009C6F5A" w:rsidRDefault="009C6F5A" w:rsidP="009C6F5A">
            <w:r>
              <w:t>0..1</w:t>
            </w:r>
          </w:p>
        </w:tc>
        <w:tc>
          <w:tcPr>
            <w:tcW w:w="3402" w:type="dxa"/>
          </w:tcPr>
          <w:p w14:paraId="3BE011D3" w14:textId="77777777" w:rsidR="009C6F5A" w:rsidRDefault="009C6F5A" w:rsidP="009C6F5A">
            <w:r>
              <w:t>GLN-kod.</w:t>
            </w:r>
          </w:p>
        </w:tc>
        <w:tc>
          <w:tcPr>
            <w:tcW w:w="1349" w:type="dxa"/>
          </w:tcPr>
          <w:p w14:paraId="1E189708" w14:textId="77777777" w:rsidR="009C6F5A" w:rsidRDefault="009C6F5A" w:rsidP="009C6F5A">
            <w:r>
              <w:t>13..13</w:t>
            </w:r>
          </w:p>
        </w:tc>
      </w:tr>
      <w:tr w:rsidR="009C6F5A" w14:paraId="48AA7BF4" w14:textId="77777777" w:rsidTr="009C6F5A">
        <w:tc>
          <w:tcPr>
            <w:tcW w:w="1858" w:type="dxa"/>
          </w:tcPr>
          <w:p w14:paraId="7548ADE7" w14:textId="77777777" w:rsidR="009C6F5A" w:rsidRDefault="009C6F5A" w:rsidP="009C6F5A">
            <w:r>
              <w:t>forandringstyp</w:t>
            </w:r>
          </w:p>
        </w:tc>
        <w:tc>
          <w:tcPr>
            <w:tcW w:w="1858" w:type="dxa"/>
          </w:tcPr>
          <w:p w14:paraId="00446FEE" w14:textId="77777777" w:rsidR="009C6F5A" w:rsidRDefault="001B1B9B" w:rsidP="009C6F5A">
            <w:hyperlink w:anchor="forandringstyp">
              <w:r w:rsidR="009C6F5A">
                <w:rPr>
                  <w:rStyle w:val="Hyperlnk"/>
                </w:rPr>
                <w:t>forandringstyp</w:t>
              </w:r>
            </w:hyperlink>
          </w:p>
        </w:tc>
        <w:tc>
          <w:tcPr>
            <w:tcW w:w="820" w:type="dxa"/>
          </w:tcPr>
          <w:p w14:paraId="5C86BE6C" w14:textId="77777777" w:rsidR="009C6F5A" w:rsidRDefault="009C6F5A" w:rsidP="009C6F5A">
            <w:r>
              <w:t>0..1</w:t>
            </w:r>
          </w:p>
        </w:tc>
        <w:tc>
          <w:tcPr>
            <w:tcW w:w="3402" w:type="dxa"/>
          </w:tcPr>
          <w:p w14:paraId="38442195" w14:textId="77777777" w:rsidR="009C6F5A" w:rsidRDefault="009C6F5A" w:rsidP="009C6F5A">
            <w:r>
              <w:t>Förändringstyp.</w:t>
            </w:r>
          </w:p>
        </w:tc>
        <w:tc>
          <w:tcPr>
            <w:tcW w:w="1349" w:type="dxa"/>
          </w:tcPr>
          <w:p w14:paraId="28C92C05" w14:textId="77777777" w:rsidR="009C6F5A" w:rsidRDefault="009C6F5A" w:rsidP="009C6F5A"/>
        </w:tc>
      </w:tr>
    </w:tbl>
    <w:p w14:paraId="70572398" w14:textId="77777777" w:rsidR="009C6F5A" w:rsidRDefault="009C6F5A" w:rsidP="009C6F5A"/>
    <w:p w14:paraId="59FD762D" w14:textId="77777777" w:rsidR="009C6F5A" w:rsidRDefault="009C6F5A" w:rsidP="009C6F5A">
      <w:pPr>
        <w:pStyle w:val="Rubrik41"/>
      </w:pPr>
      <w:r>
        <w:t> Forskrivareinformation</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333316EE" w14:textId="77777777" w:rsidTr="009C6F5A">
        <w:tc>
          <w:tcPr>
            <w:tcW w:w="1858" w:type="dxa"/>
            <w:shd w:val="clear" w:color="auto" w:fill="4F81BD" w:themeFill="accent1"/>
          </w:tcPr>
          <w:p w14:paraId="2B9457C9"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74F88120"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7C7E90EC"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1E8AA7F2"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4859AC48" w14:textId="77777777" w:rsidR="009C6F5A" w:rsidRDefault="009C6F5A" w:rsidP="009C6F5A">
            <w:pPr>
              <w:rPr>
                <w:b/>
                <w:bCs/>
                <w:color w:val="FFFFFF" w:themeColor="background1"/>
              </w:rPr>
            </w:pPr>
            <w:r>
              <w:rPr>
                <w:b/>
                <w:bCs/>
                <w:color w:val="FFFFFF" w:themeColor="background1"/>
              </w:rPr>
              <w:t>Fältlängder</w:t>
            </w:r>
          </w:p>
        </w:tc>
      </w:tr>
      <w:tr w:rsidR="009C6F5A" w14:paraId="5FEEA1BE" w14:textId="77777777" w:rsidTr="009C6F5A">
        <w:tc>
          <w:tcPr>
            <w:tcW w:w="1858" w:type="dxa"/>
          </w:tcPr>
          <w:p w14:paraId="4A037AF5" w14:textId="77777777" w:rsidR="009C6F5A" w:rsidRDefault="009C6F5A" w:rsidP="009C6F5A">
            <w:r>
              <w:t>arbetsplatskod</w:t>
            </w:r>
          </w:p>
        </w:tc>
        <w:tc>
          <w:tcPr>
            <w:tcW w:w="1858" w:type="dxa"/>
          </w:tcPr>
          <w:p w14:paraId="0290E253" w14:textId="77777777" w:rsidR="009C6F5A" w:rsidRDefault="009C6F5A" w:rsidP="009C6F5A">
            <w:r>
              <w:t>string</w:t>
            </w:r>
          </w:p>
        </w:tc>
        <w:tc>
          <w:tcPr>
            <w:tcW w:w="820" w:type="dxa"/>
          </w:tcPr>
          <w:p w14:paraId="0B472B0D" w14:textId="77777777" w:rsidR="009C6F5A" w:rsidRDefault="009C6F5A" w:rsidP="009C6F5A">
            <w:r>
              <w:t>0..1</w:t>
            </w:r>
          </w:p>
        </w:tc>
        <w:tc>
          <w:tcPr>
            <w:tcW w:w="3402" w:type="dxa"/>
          </w:tcPr>
          <w:p w14:paraId="444B3B3C" w14:textId="77777777" w:rsidR="009C6F5A" w:rsidRDefault="009C6F5A" w:rsidP="009C6F5A">
            <w:r>
              <w:t>Unik kod för identifiering av förskrivarens arbetsplats vid ordinationstillfället.</w:t>
            </w:r>
          </w:p>
        </w:tc>
        <w:tc>
          <w:tcPr>
            <w:tcW w:w="1349" w:type="dxa"/>
          </w:tcPr>
          <w:p w14:paraId="152C4F65" w14:textId="77777777" w:rsidR="009C6F5A" w:rsidRDefault="009C6F5A" w:rsidP="009C6F5A">
            <w:r>
              <w:t>1..20</w:t>
            </w:r>
          </w:p>
        </w:tc>
      </w:tr>
      <w:tr w:rsidR="009C6F5A" w14:paraId="137E901C" w14:textId="77777777" w:rsidTr="009C6F5A">
        <w:tc>
          <w:tcPr>
            <w:tcW w:w="1858" w:type="dxa"/>
          </w:tcPr>
          <w:p w14:paraId="60BFDDDF" w14:textId="77777777" w:rsidR="009C6F5A" w:rsidRDefault="009C6F5A" w:rsidP="009C6F5A">
            <w:r>
              <w:t>befattningskod</w:t>
            </w:r>
          </w:p>
        </w:tc>
        <w:tc>
          <w:tcPr>
            <w:tcW w:w="1858" w:type="dxa"/>
          </w:tcPr>
          <w:p w14:paraId="3BAFAAC6" w14:textId="77777777" w:rsidR="009C6F5A" w:rsidRDefault="009C6F5A" w:rsidP="009C6F5A">
            <w:r>
              <w:t>string</w:t>
            </w:r>
          </w:p>
        </w:tc>
        <w:tc>
          <w:tcPr>
            <w:tcW w:w="820" w:type="dxa"/>
          </w:tcPr>
          <w:p w14:paraId="5D3743F2" w14:textId="77777777" w:rsidR="009C6F5A" w:rsidRDefault="009C6F5A" w:rsidP="009C6F5A">
            <w:r>
              <w:t>0..1</w:t>
            </w:r>
          </w:p>
        </w:tc>
        <w:tc>
          <w:tcPr>
            <w:tcW w:w="3402" w:type="dxa"/>
          </w:tcPr>
          <w:p w14:paraId="2C3688D6" w14:textId="77777777" w:rsidR="009C6F5A" w:rsidRDefault="009C6F5A" w:rsidP="009C6F5A">
            <w:r>
              <w:t>Förskrivarens befattningskod enligt HSA.</w:t>
            </w:r>
          </w:p>
        </w:tc>
        <w:tc>
          <w:tcPr>
            <w:tcW w:w="1349" w:type="dxa"/>
          </w:tcPr>
          <w:p w14:paraId="432C3F20" w14:textId="77777777" w:rsidR="009C6F5A" w:rsidRDefault="009C6F5A" w:rsidP="009C6F5A">
            <w:r>
              <w:t>1..6</w:t>
            </w:r>
          </w:p>
        </w:tc>
      </w:tr>
      <w:tr w:rsidR="009C6F5A" w14:paraId="2972EBD3" w14:textId="77777777" w:rsidTr="009C6F5A">
        <w:tc>
          <w:tcPr>
            <w:tcW w:w="1858" w:type="dxa"/>
          </w:tcPr>
          <w:p w14:paraId="796B41B5" w14:textId="77777777" w:rsidR="009C6F5A" w:rsidRDefault="009C6F5A" w:rsidP="009C6F5A">
            <w:r>
              <w:t>efternamn</w:t>
            </w:r>
          </w:p>
        </w:tc>
        <w:tc>
          <w:tcPr>
            <w:tcW w:w="1858" w:type="dxa"/>
          </w:tcPr>
          <w:p w14:paraId="22C4BE28" w14:textId="77777777" w:rsidR="009C6F5A" w:rsidRDefault="009C6F5A" w:rsidP="009C6F5A">
            <w:r>
              <w:t>string</w:t>
            </w:r>
          </w:p>
        </w:tc>
        <w:tc>
          <w:tcPr>
            <w:tcW w:w="820" w:type="dxa"/>
          </w:tcPr>
          <w:p w14:paraId="70BFD2AE" w14:textId="77777777" w:rsidR="009C6F5A" w:rsidRDefault="009C6F5A" w:rsidP="009C6F5A">
            <w:r>
              <w:t>0..1</w:t>
            </w:r>
          </w:p>
        </w:tc>
        <w:tc>
          <w:tcPr>
            <w:tcW w:w="3402" w:type="dxa"/>
          </w:tcPr>
          <w:p w14:paraId="0A02485D" w14:textId="77777777" w:rsidR="009C6F5A" w:rsidRDefault="009C6F5A" w:rsidP="009C6F5A">
            <w:r>
              <w:t>Efternamn.</w:t>
            </w:r>
          </w:p>
        </w:tc>
        <w:tc>
          <w:tcPr>
            <w:tcW w:w="1349" w:type="dxa"/>
          </w:tcPr>
          <w:p w14:paraId="149EC186" w14:textId="77777777" w:rsidR="009C6F5A" w:rsidRDefault="009C6F5A" w:rsidP="009C6F5A">
            <w:r>
              <w:t>1..35</w:t>
            </w:r>
          </w:p>
        </w:tc>
      </w:tr>
      <w:tr w:rsidR="009C6F5A" w14:paraId="4A3AB6F9" w14:textId="77777777" w:rsidTr="009C6F5A">
        <w:tc>
          <w:tcPr>
            <w:tcW w:w="1858" w:type="dxa"/>
          </w:tcPr>
          <w:p w14:paraId="38CDD5B2" w14:textId="77777777" w:rsidR="009C6F5A" w:rsidRDefault="009C6F5A" w:rsidP="009C6F5A">
            <w:r>
              <w:t>fornamn</w:t>
            </w:r>
          </w:p>
        </w:tc>
        <w:tc>
          <w:tcPr>
            <w:tcW w:w="1858" w:type="dxa"/>
          </w:tcPr>
          <w:p w14:paraId="4B8BD18C" w14:textId="77777777" w:rsidR="009C6F5A" w:rsidRDefault="009C6F5A" w:rsidP="009C6F5A">
            <w:r>
              <w:t>string</w:t>
            </w:r>
          </w:p>
        </w:tc>
        <w:tc>
          <w:tcPr>
            <w:tcW w:w="820" w:type="dxa"/>
          </w:tcPr>
          <w:p w14:paraId="4DF2D76D" w14:textId="77777777" w:rsidR="009C6F5A" w:rsidRDefault="009C6F5A" w:rsidP="009C6F5A">
            <w:r>
              <w:t>0..1</w:t>
            </w:r>
          </w:p>
        </w:tc>
        <w:tc>
          <w:tcPr>
            <w:tcW w:w="3402" w:type="dxa"/>
          </w:tcPr>
          <w:p w14:paraId="783F5C31" w14:textId="77777777" w:rsidR="009C6F5A" w:rsidRDefault="009C6F5A" w:rsidP="009C6F5A">
            <w:r>
              <w:t>Förnamn.</w:t>
            </w:r>
          </w:p>
        </w:tc>
        <w:tc>
          <w:tcPr>
            <w:tcW w:w="1349" w:type="dxa"/>
          </w:tcPr>
          <w:p w14:paraId="31C0BDB6" w14:textId="77777777" w:rsidR="009C6F5A" w:rsidRDefault="009C6F5A" w:rsidP="009C6F5A">
            <w:r>
              <w:t>1..35</w:t>
            </w:r>
          </w:p>
        </w:tc>
      </w:tr>
      <w:tr w:rsidR="009C6F5A" w14:paraId="6EAC9319" w14:textId="77777777" w:rsidTr="009C6F5A">
        <w:tc>
          <w:tcPr>
            <w:tcW w:w="1858" w:type="dxa"/>
          </w:tcPr>
          <w:p w14:paraId="498A4FB7" w14:textId="77777777" w:rsidR="009C6F5A" w:rsidRDefault="009C6F5A" w:rsidP="009C6F5A">
            <w:r>
              <w:t>forskrivarkod</w:t>
            </w:r>
          </w:p>
        </w:tc>
        <w:tc>
          <w:tcPr>
            <w:tcW w:w="1858" w:type="dxa"/>
          </w:tcPr>
          <w:p w14:paraId="5A20F07A" w14:textId="77777777" w:rsidR="009C6F5A" w:rsidRDefault="009C6F5A" w:rsidP="009C6F5A">
            <w:r>
              <w:t>string</w:t>
            </w:r>
          </w:p>
        </w:tc>
        <w:tc>
          <w:tcPr>
            <w:tcW w:w="820" w:type="dxa"/>
          </w:tcPr>
          <w:p w14:paraId="3CB65FB9" w14:textId="77777777" w:rsidR="009C6F5A" w:rsidRDefault="009C6F5A" w:rsidP="009C6F5A">
            <w:r>
              <w:t>0..1</w:t>
            </w:r>
          </w:p>
        </w:tc>
        <w:tc>
          <w:tcPr>
            <w:tcW w:w="3402" w:type="dxa"/>
          </w:tcPr>
          <w:p w14:paraId="3B830929" w14:textId="77777777" w:rsidR="009C6F5A" w:rsidRDefault="009C6F5A" w:rsidP="009C6F5A">
            <w:r>
              <w:t>Förskrivarens individuella 7-ställiga legitimationskod eller förskrivarens gruppförskrivarkod då individuell kod saknas.</w:t>
            </w:r>
          </w:p>
        </w:tc>
        <w:tc>
          <w:tcPr>
            <w:tcW w:w="1349" w:type="dxa"/>
          </w:tcPr>
          <w:p w14:paraId="2D033247" w14:textId="77777777" w:rsidR="009C6F5A" w:rsidRDefault="009C6F5A" w:rsidP="009C6F5A">
            <w:r>
              <w:t>7..7</w:t>
            </w:r>
          </w:p>
        </w:tc>
      </w:tr>
      <w:tr w:rsidR="009C6F5A" w14:paraId="3923ACF3" w14:textId="77777777" w:rsidTr="009C6F5A">
        <w:tc>
          <w:tcPr>
            <w:tcW w:w="1858" w:type="dxa"/>
          </w:tcPr>
          <w:p w14:paraId="6D9426F5" w14:textId="77777777" w:rsidR="009C6F5A" w:rsidRDefault="009C6F5A" w:rsidP="009C6F5A">
            <w:r>
              <w:t>legitimationskod</w:t>
            </w:r>
          </w:p>
        </w:tc>
        <w:tc>
          <w:tcPr>
            <w:tcW w:w="1858" w:type="dxa"/>
          </w:tcPr>
          <w:p w14:paraId="67A76F06" w14:textId="77777777" w:rsidR="009C6F5A" w:rsidRDefault="009C6F5A" w:rsidP="009C6F5A">
            <w:r>
              <w:t>string</w:t>
            </w:r>
          </w:p>
        </w:tc>
        <w:tc>
          <w:tcPr>
            <w:tcW w:w="820" w:type="dxa"/>
          </w:tcPr>
          <w:p w14:paraId="1D5B3A49" w14:textId="77777777" w:rsidR="009C6F5A" w:rsidRDefault="009C6F5A" w:rsidP="009C6F5A">
            <w:r>
              <w:t>0..1</w:t>
            </w:r>
          </w:p>
        </w:tc>
        <w:tc>
          <w:tcPr>
            <w:tcW w:w="3402" w:type="dxa"/>
          </w:tcPr>
          <w:p w14:paraId="4FD7B4B9" w14:textId="77777777" w:rsidR="009C6F5A" w:rsidRDefault="009C6F5A" w:rsidP="009C6F5A">
            <w:r>
              <w:t>Legitimerad användares 6-ställiga legitimationskod enligt Socialstyrelsen.                 Obligatorisk för gruppförskrivare (ej läkare) och för farmaceuter.</w:t>
            </w:r>
          </w:p>
        </w:tc>
        <w:tc>
          <w:tcPr>
            <w:tcW w:w="1349" w:type="dxa"/>
          </w:tcPr>
          <w:p w14:paraId="213CEB82" w14:textId="77777777" w:rsidR="009C6F5A" w:rsidRDefault="009C6F5A" w:rsidP="009C6F5A">
            <w:r>
              <w:t>6..7</w:t>
            </w:r>
          </w:p>
        </w:tc>
      </w:tr>
      <w:tr w:rsidR="009C6F5A" w14:paraId="2EBF1F3C" w14:textId="77777777" w:rsidTr="009C6F5A">
        <w:tc>
          <w:tcPr>
            <w:tcW w:w="1858" w:type="dxa"/>
          </w:tcPr>
          <w:p w14:paraId="28AEAE23" w14:textId="77777777" w:rsidR="009C6F5A" w:rsidRDefault="009C6F5A" w:rsidP="009C6F5A">
            <w:r>
              <w:t>yrkeskod</w:t>
            </w:r>
          </w:p>
        </w:tc>
        <w:tc>
          <w:tcPr>
            <w:tcW w:w="1858" w:type="dxa"/>
          </w:tcPr>
          <w:p w14:paraId="505B2F9C" w14:textId="77777777" w:rsidR="009C6F5A" w:rsidRDefault="009C6F5A" w:rsidP="009C6F5A">
            <w:r>
              <w:t>string</w:t>
            </w:r>
          </w:p>
        </w:tc>
        <w:tc>
          <w:tcPr>
            <w:tcW w:w="820" w:type="dxa"/>
          </w:tcPr>
          <w:p w14:paraId="553E44AB" w14:textId="77777777" w:rsidR="009C6F5A" w:rsidRDefault="009C6F5A" w:rsidP="009C6F5A">
            <w:r>
              <w:t>0..1</w:t>
            </w:r>
          </w:p>
        </w:tc>
        <w:tc>
          <w:tcPr>
            <w:tcW w:w="3402" w:type="dxa"/>
          </w:tcPr>
          <w:p w14:paraId="50DD3B85" w14:textId="77777777" w:rsidR="009C6F5A" w:rsidRDefault="009C6F5A" w:rsidP="009C6F5A">
            <w:r>
              <w:t>Användarens yrkeskod som definierar vilken typ av legitimation som användaren innehar.                 Obligatorisk för förskrivare.</w:t>
            </w:r>
          </w:p>
        </w:tc>
        <w:tc>
          <w:tcPr>
            <w:tcW w:w="1349" w:type="dxa"/>
          </w:tcPr>
          <w:p w14:paraId="524150A1" w14:textId="77777777" w:rsidR="009C6F5A" w:rsidRDefault="009C6F5A" w:rsidP="009C6F5A">
            <w:r>
              <w:t>2..2</w:t>
            </w:r>
          </w:p>
        </w:tc>
      </w:tr>
    </w:tbl>
    <w:p w14:paraId="223B4F61" w14:textId="77777777" w:rsidR="00C50144" w:rsidRDefault="00C50144" w:rsidP="00C50144"/>
    <w:p w14:paraId="58610D03" w14:textId="77777777" w:rsidR="00C50144" w:rsidRDefault="00C50144" w:rsidP="00C50144">
      <w:pPr>
        <w:pStyle w:val="Rubrik41"/>
      </w:pPr>
      <w:bookmarkStart w:id="1200" w:name="Fodelsedatuminformation"/>
      <w:r>
        <w:lastRenderedPageBreak/>
        <w:t> Fodelsedatuminformation</w:t>
      </w:r>
      <w:bookmarkEnd w:id="120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25A02DB6" w14:textId="77777777" w:rsidTr="009C6F5A">
        <w:tc>
          <w:tcPr>
            <w:tcW w:w="1858" w:type="dxa"/>
            <w:shd w:val="clear" w:color="auto" w:fill="4F81BD" w:themeFill="accent1"/>
          </w:tcPr>
          <w:p w14:paraId="663CCC89"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457F846D"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48082F93"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7D15FC68"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4F811219" w14:textId="77777777" w:rsidR="009C6F5A" w:rsidRDefault="009C6F5A" w:rsidP="009C6F5A">
            <w:pPr>
              <w:rPr>
                <w:b/>
                <w:bCs/>
                <w:color w:val="FFFFFF" w:themeColor="background1"/>
              </w:rPr>
            </w:pPr>
            <w:r>
              <w:rPr>
                <w:b/>
                <w:bCs/>
                <w:color w:val="FFFFFF" w:themeColor="background1"/>
              </w:rPr>
              <w:t>Fältlängder</w:t>
            </w:r>
          </w:p>
        </w:tc>
      </w:tr>
      <w:tr w:rsidR="009C6F5A" w14:paraId="651E4788" w14:textId="77777777" w:rsidTr="009C6F5A">
        <w:tc>
          <w:tcPr>
            <w:tcW w:w="1858" w:type="dxa"/>
          </w:tcPr>
          <w:p w14:paraId="0D0676C9" w14:textId="77777777" w:rsidR="009C6F5A" w:rsidRDefault="009C6F5A" w:rsidP="009C6F5A">
            <w:r>
              <w:t>fodelsedatum</w:t>
            </w:r>
          </w:p>
        </w:tc>
        <w:tc>
          <w:tcPr>
            <w:tcW w:w="1858" w:type="dxa"/>
          </w:tcPr>
          <w:p w14:paraId="4C07C46D" w14:textId="77777777" w:rsidR="009C6F5A" w:rsidRDefault="009C6F5A" w:rsidP="009C6F5A">
            <w:r>
              <w:t>dateTime</w:t>
            </w:r>
          </w:p>
        </w:tc>
        <w:tc>
          <w:tcPr>
            <w:tcW w:w="820" w:type="dxa"/>
          </w:tcPr>
          <w:p w14:paraId="61076768" w14:textId="77777777" w:rsidR="009C6F5A" w:rsidRDefault="009C6F5A" w:rsidP="009C6F5A">
            <w:r>
              <w:t>0..1</w:t>
            </w:r>
          </w:p>
        </w:tc>
        <w:tc>
          <w:tcPr>
            <w:tcW w:w="3402" w:type="dxa"/>
          </w:tcPr>
          <w:p w14:paraId="7416EA81" w14:textId="77777777" w:rsidR="009C6F5A" w:rsidRDefault="009C6F5A" w:rsidP="009C6F5A">
            <w:r>
              <w:t>Patientens födelsedatum.</w:t>
            </w:r>
          </w:p>
        </w:tc>
        <w:tc>
          <w:tcPr>
            <w:tcW w:w="1349" w:type="dxa"/>
          </w:tcPr>
          <w:p w14:paraId="2E2F3C05" w14:textId="77777777" w:rsidR="009C6F5A" w:rsidRDefault="009C6F5A" w:rsidP="009C6F5A"/>
        </w:tc>
      </w:tr>
      <w:tr w:rsidR="009C6F5A" w14:paraId="2815B790" w14:textId="77777777" w:rsidTr="009C6F5A">
        <w:tc>
          <w:tcPr>
            <w:tcW w:w="1858" w:type="dxa"/>
          </w:tcPr>
          <w:p w14:paraId="55AB23B1" w14:textId="77777777" w:rsidR="009C6F5A" w:rsidRDefault="009C6F5A" w:rsidP="009C6F5A">
            <w:r>
              <w:t>kon</w:t>
            </w:r>
          </w:p>
        </w:tc>
        <w:tc>
          <w:tcPr>
            <w:tcW w:w="1858" w:type="dxa"/>
          </w:tcPr>
          <w:p w14:paraId="21851DBC" w14:textId="77777777" w:rsidR="009C6F5A" w:rsidRDefault="001B1B9B" w:rsidP="009C6F5A">
            <w:hyperlink w:anchor="kon">
              <w:r w:rsidR="009C6F5A">
                <w:rPr>
                  <w:rStyle w:val="Hyperlnk"/>
                </w:rPr>
                <w:t>kon</w:t>
              </w:r>
            </w:hyperlink>
          </w:p>
        </w:tc>
        <w:tc>
          <w:tcPr>
            <w:tcW w:w="820" w:type="dxa"/>
          </w:tcPr>
          <w:p w14:paraId="0AD2865F" w14:textId="77777777" w:rsidR="009C6F5A" w:rsidRDefault="009C6F5A" w:rsidP="009C6F5A">
            <w:r>
              <w:t>0..1</w:t>
            </w:r>
          </w:p>
        </w:tc>
        <w:tc>
          <w:tcPr>
            <w:tcW w:w="3402" w:type="dxa"/>
          </w:tcPr>
          <w:p w14:paraId="4979B284" w14:textId="77777777" w:rsidR="009C6F5A" w:rsidRDefault="009C6F5A" w:rsidP="009C6F5A">
            <w:r>
              <w:t>Patientens kön. Obligatorisk om födelsedatuminformation anges och e-recept ska skapas.                         Giltiga värden är:</w:t>
            </w:r>
            <w:r>
              <w:br/>
              <w:t>Man</w:t>
            </w:r>
            <w:r>
              <w:br/>
              <w:t>Kvinna</w:t>
            </w:r>
            <w:r>
              <w:br/>
              <w:t>Ej specificerat</w:t>
            </w:r>
          </w:p>
        </w:tc>
        <w:tc>
          <w:tcPr>
            <w:tcW w:w="1349" w:type="dxa"/>
          </w:tcPr>
          <w:p w14:paraId="5CC26125" w14:textId="77777777" w:rsidR="009C6F5A" w:rsidRDefault="009C6F5A" w:rsidP="009C6F5A"/>
        </w:tc>
      </w:tr>
    </w:tbl>
    <w:p w14:paraId="05ED26BB" w14:textId="77777777" w:rsidR="00C50144" w:rsidRDefault="00C50144" w:rsidP="00C50144"/>
    <w:p w14:paraId="75F3884E" w14:textId="77777777" w:rsidR="00C50144" w:rsidRDefault="00C50144" w:rsidP="00C50144">
      <w:pPr>
        <w:pStyle w:val="Rubrik41"/>
      </w:pPr>
      <w:r>
        <w:t> </w:t>
      </w:r>
      <w:bookmarkStart w:id="1201" w:name="Patientinformation"/>
      <w:r>
        <w:t>Patientinformation</w:t>
      </w:r>
      <w:bookmarkEnd w:id="120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1076BB30" w14:textId="77777777" w:rsidTr="009C6F5A">
        <w:tc>
          <w:tcPr>
            <w:tcW w:w="1858" w:type="dxa"/>
            <w:shd w:val="clear" w:color="auto" w:fill="4F81BD" w:themeFill="accent1"/>
          </w:tcPr>
          <w:p w14:paraId="412B6CC0"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39F7D452"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73992E12"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56895209"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6D1D19E1" w14:textId="77777777" w:rsidR="009C6F5A" w:rsidRDefault="009C6F5A" w:rsidP="009C6F5A">
            <w:pPr>
              <w:rPr>
                <w:b/>
                <w:bCs/>
                <w:color w:val="FFFFFF" w:themeColor="background1"/>
              </w:rPr>
            </w:pPr>
            <w:r>
              <w:rPr>
                <w:b/>
                <w:bCs/>
                <w:color w:val="FFFFFF" w:themeColor="background1"/>
              </w:rPr>
              <w:t>Fältlängder</w:t>
            </w:r>
          </w:p>
        </w:tc>
      </w:tr>
      <w:tr w:rsidR="009C6F5A" w14:paraId="4F366110" w14:textId="77777777" w:rsidTr="009C6F5A">
        <w:tc>
          <w:tcPr>
            <w:tcW w:w="1858" w:type="dxa"/>
          </w:tcPr>
          <w:p w14:paraId="35F7C9E0" w14:textId="77777777" w:rsidR="009C6F5A" w:rsidRDefault="009C6F5A" w:rsidP="009C6F5A">
            <w:r>
              <w:t>fornamn</w:t>
            </w:r>
          </w:p>
        </w:tc>
        <w:tc>
          <w:tcPr>
            <w:tcW w:w="1858" w:type="dxa"/>
          </w:tcPr>
          <w:p w14:paraId="7E085B01" w14:textId="77777777" w:rsidR="009C6F5A" w:rsidRDefault="009C6F5A" w:rsidP="009C6F5A">
            <w:r>
              <w:t>string</w:t>
            </w:r>
          </w:p>
        </w:tc>
        <w:tc>
          <w:tcPr>
            <w:tcW w:w="820" w:type="dxa"/>
          </w:tcPr>
          <w:p w14:paraId="21984441" w14:textId="77777777" w:rsidR="009C6F5A" w:rsidRDefault="009C6F5A" w:rsidP="009C6F5A">
            <w:r>
              <w:t>0..1</w:t>
            </w:r>
          </w:p>
        </w:tc>
        <w:tc>
          <w:tcPr>
            <w:tcW w:w="3402" w:type="dxa"/>
          </w:tcPr>
          <w:p w14:paraId="697F3413" w14:textId="77777777" w:rsidR="009C6F5A" w:rsidRDefault="009C6F5A" w:rsidP="009C6F5A">
            <w:r>
              <w:t>Förnamn.</w:t>
            </w:r>
          </w:p>
        </w:tc>
        <w:tc>
          <w:tcPr>
            <w:tcW w:w="1349" w:type="dxa"/>
          </w:tcPr>
          <w:p w14:paraId="4FFD9B29" w14:textId="77777777" w:rsidR="009C6F5A" w:rsidRDefault="009C6F5A" w:rsidP="009C6F5A">
            <w:r>
              <w:t>1..35</w:t>
            </w:r>
          </w:p>
        </w:tc>
      </w:tr>
      <w:tr w:rsidR="009C6F5A" w14:paraId="3671C18D" w14:textId="77777777" w:rsidTr="009C6F5A">
        <w:tc>
          <w:tcPr>
            <w:tcW w:w="1858" w:type="dxa"/>
          </w:tcPr>
          <w:p w14:paraId="7436959A" w14:textId="77777777" w:rsidR="009C6F5A" w:rsidRDefault="009C6F5A" w:rsidP="009C6F5A">
            <w:r>
              <w:t>efternamn</w:t>
            </w:r>
          </w:p>
        </w:tc>
        <w:tc>
          <w:tcPr>
            <w:tcW w:w="1858" w:type="dxa"/>
          </w:tcPr>
          <w:p w14:paraId="6D161946" w14:textId="77777777" w:rsidR="009C6F5A" w:rsidRDefault="009C6F5A" w:rsidP="009C6F5A">
            <w:r>
              <w:t>string</w:t>
            </w:r>
          </w:p>
        </w:tc>
        <w:tc>
          <w:tcPr>
            <w:tcW w:w="820" w:type="dxa"/>
          </w:tcPr>
          <w:p w14:paraId="03D474AA" w14:textId="77777777" w:rsidR="009C6F5A" w:rsidRDefault="009C6F5A" w:rsidP="009C6F5A">
            <w:r>
              <w:t>0..1</w:t>
            </w:r>
          </w:p>
        </w:tc>
        <w:tc>
          <w:tcPr>
            <w:tcW w:w="3402" w:type="dxa"/>
          </w:tcPr>
          <w:p w14:paraId="088C5655" w14:textId="77777777" w:rsidR="009C6F5A" w:rsidRDefault="009C6F5A" w:rsidP="009C6F5A">
            <w:r>
              <w:t>Efternamn.</w:t>
            </w:r>
          </w:p>
        </w:tc>
        <w:tc>
          <w:tcPr>
            <w:tcW w:w="1349" w:type="dxa"/>
          </w:tcPr>
          <w:p w14:paraId="0AD8B3AE" w14:textId="77777777" w:rsidR="009C6F5A" w:rsidRDefault="009C6F5A" w:rsidP="009C6F5A">
            <w:r>
              <w:t>1..35</w:t>
            </w:r>
          </w:p>
        </w:tc>
      </w:tr>
      <w:tr w:rsidR="009C6F5A" w14:paraId="2D5D90E0" w14:textId="77777777" w:rsidTr="009C6F5A">
        <w:tc>
          <w:tcPr>
            <w:tcW w:w="1858" w:type="dxa"/>
          </w:tcPr>
          <w:p w14:paraId="451AFF8F" w14:textId="77777777" w:rsidR="009C6F5A" w:rsidRDefault="009C6F5A" w:rsidP="009C6F5A">
            <w:r>
              <w:t>fodelsedatuminformation</w:t>
            </w:r>
          </w:p>
        </w:tc>
        <w:tc>
          <w:tcPr>
            <w:tcW w:w="1858" w:type="dxa"/>
          </w:tcPr>
          <w:p w14:paraId="37CAF9C6" w14:textId="77777777" w:rsidR="009C6F5A" w:rsidRDefault="001B1B9B" w:rsidP="009C6F5A">
            <w:hyperlink w:anchor="Fodelsedatuminformation">
              <w:r w:rsidR="009C6F5A">
                <w:rPr>
                  <w:rStyle w:val="Hyperlnk"/>
                </w:rPr>
                <w:t>Fodelsedatuminformation</w:t>
              </w:r>
            </w:hyperlink>
          </w:p>
        </w:tc>
        <w:tc>
          <w:tcPr>
            <w:tcW w:w="820" w:type="dxa"/>
          </w:tcPr>
          <w:p w14:paraId="00DCFF32" w14:textId="77777777" w:rsidR="009C6F5A" w:rsidRDefault="009C6F5A" w:rsidP="009C6F5A">
            <w:r>
              <w:t>0..1</w:t>
            </w:r>
          </w:p>
        </w:tc>
        <w:tc>
          <w:tcPr>
            <w:tcW w:w="3402" w:type="dxa"/>
          </w:tcPr>
          <w:p w14:paraId="3936C19C" w14:textId="77777777" w:rsidR="009C6F5A" w:rsidRDefault="009C6F5A" w:rsidP="009C6F5A">
            <w:r>
              <w:t>Eventuell födelsedatuminformation om patienten inte har personnummer.</w:t>
            </w:r>
          </w:p>
        </w:tc>
        <w:tc>
          <w:tcPr>
            <w:tcW w:w="1349" w:type="dxa"/>
          </w:tcPr>
          <w:p w14:paraId="04AE4A1B" w14:textId="77777777" w:rsidR="009C6F5A" w:rsidRDefault="009C6F5A" w:rsidP="009C6F5A"/>
        </w:tc>
      </w:tr>
      <w:tr w:rsidR="009C6F5A" w14:paraId="5AE782C3" w14:textId="77777777" w:rsidTr="009C6F5A">
        <w:tc>
          <w:tcPr>
            <w:tcW w:w="1858" w:type="dxa"/>
          </w:tcPr>
          <w:p w14:paraId="798BBB83" w14:textId="77777777" w:rsidR="009C6F5A" w:rsidRDefault="009C6F5A" w:rsidP="009C6F5A">
            <w:r>
              <w:t>patientensKontaktuppgifter</w:t>
            </w:r>
          </w:p>
        </w:tc>
        <w:tc>
          <w:tcPr>
            <w:tcW w:w="1858" w:type="dxa"/>
          </w:tcPr>
          <w:p w14:paraId="00A57E24" w14:textId="77777777" w:rsidR="009C6F5A" w:rsidRDefault="001B1B9B" w:rsidP="009C6F5A">
            <w:hyperlink w:anchor="Kontaktuppgift">
              <w:r w:rsidR="009C6F5A">
                <w:rPr>
                  <w:rStyle w:val="Hyperlnk"/>
                </w:rPr>
                <w:t>Kontaktuppgift</w:t>
              </w:r>
            </w:hyperlink>
          </w:p>
        </w:tc>
        <w:tc>
          <w:tcPr>
            <w:tcW w:w="820" w:type="dxa"/>
          </w:tcPr>
          <w:p w14:paraId="67E4CD9E" w14:textId="77777777" w:rsidR="009C6F5A" w:rsidRDefault="009C6F5A" w:rsidP="009C6F5A">
            <w:r>
              <w:t>0..1</w:t>
            </w:r>
          </w:p>
        </w:tc>
        <w:tc>
          <w:tcPr>
            <w:tcW w:w="3402" w:type="dxa"/>
          </w:tcPr>
          <w:p w14:paraId="4FB11C7C" w14:textId="77777777" w:rsidR="009C6F5A" w:rsidRDefault="009C6F5A" w:rsidP="009C6F5A">
            <w:r>
              <w:t>Kontaktuppgifter för patienten.</w:t>
            </w:r>
          </w:p>
        </w:tc>
        <w:tc>
          <w:tcPr>
            <w:tcW w:w="1349" w:type="dxa"/>
          </w:tcPr>
          <w:p w14:paraId="589EB08A" w14:textId="77777777" w:rsidR="009C6F5A" w:rsidRDefault="009C6F5A" w:rsidP="009C6F5A"/>
        </w:tc>
      </w:tr>
    </w:tbl>
    <w:p w14:paraId="60FE7482" w14:textId="77777777" w:rsidR="00C50144" w:rsidRDefault="00C50144" w:rsidP="00C50144"/>
    <w:p w14:paraId="1CC87C5D" w14:textId="77777777" w:rsidR="00C50144" w:rsidRDefault="00C50144" w:rsidP="00C50144">
      <w:pPr>
        <w:pStyle w:val="Rubrik41"/>
      </w:pPr>
      <w:bookmarkStart w:id="1202" w:name="Verifierad"/>
      <w:r>
        <w:t> Verifierad</w:t>
      </w:r>
      <w:bookmarkEnd w:id="120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2B944C61" w14:textId="77777777" w:rsidTr="009C6F5A">
        <w:tc>
          <w:tcPr>
            <w:tcW w:w="1858" w:type="dxa"/>
            <w:shd w:val="clear" w:color="auto" w:fill="4F81BD" w:themeFill="accent1"/>
          </w:tcPr>
          <w:p w14:paraId="2D60C7FD"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74E50CB9"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122610EB"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5963B6A6"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6162EFBF" w14:textId="77777777" w:rsidR="009C6F5A" w:rsidRDefault="009C6F5A" w:rsidP="009C6F5A">
            <w:pPr>
              <w:rPr>
                <w:b/>
                <w:bCs/>
                <w:color w:val="FFFFFF" w:themeColor="background1"/>
              </w:rPr>
            </w:pPr>
            <w:r>
              <w:rPr>
                <w:b/>
                <w:bCs/>
                <w:color w:val="FFFFFF" w:themeColor="background1"/>
              </w:rPr>
              <w:t>Fältlängder</w:t>
            </w:r>
          </w:p>
        </w:tc>
      </w:tr>
      <w:tr w:rsidR="009C6F5A" w14:paraId="36D56A6C" w14:textId="77777777" w:rsidTr="009C6F5A">
        <w:tc>
          <w:tcPr>
            <w:tcW w:w="1858" w:type="dxa"/>
          </w:tcPr>
          <w:p w14:paraId="7342DE7B" w14:textId="77777777" w:rsidR="009C6F5A" w:rsidRDefault="009C6F5A" w:rsidP="009C6F5A">
            <w:r>
              <w:t>direktutsatt</w:t>
            </w:r>
          </w:p>
        </w:tc>
        <w:tc>
          <w:tcPr>
            <w:tcW w:w="1858" w:type="dxa"/>
          </w:tcPr>
          <w:p w14:paraId="675E0C31" w14:textId="77777777" w:rsidR="009C6F5A" w:rsidRDefault="009C6F5A" w:rsidP="009C6F5A">
            <w:r>
              <w:t>boolean</w:t>
            </w:r>
          </w:p>
        </w:tc>
        <w:tc>
          <w:tcPr>
            <w:tcW w:w="820" w:type="dxa"/>
          </w:tcPr>
          <w:p w14:paraId="1E06A937" w14:textId="77777777" w:rsidR="009C6F5A" w:rsidRDefault="009C6F5A" w:rsidP="009C6F5A">
            <w:r>
              <w:t>1..1</w:t>
            </w:r>
          </w:p>
        </w:tc>
        <w:tc>
          <w:tcPr>
            <w:tcW w:w="3402" w:type="dxa"/>
          </w:tcPr>
          <w:p w14:paraId="00966EAA" w14:textId="77777777" w:rsidR="009C6F5A" w:rsidRDefault="009C6F5A" w:rsidP="009C6F5A">
            <w:r>
              <w:t>Anger om ordinationen sattes ut i samband med verifiering.</w:t>
            </w:r>
          </w:p>
        </w:tc>
        <w:tc>
          <w:tcPr>
            <w:tcW w:w="1349" w:type="dxa"/>
          </w:tcPr>
          <w:p w14:paraId="26200E68" w14:textId="77777777" w:rsidR="009C6F5A" w:rsidRDefault="009C6F5A" w:rsidP="009C6F5A"/>
        </w:tc>
      </w:tr>
    </w:tbl>
    <w:p w14:paraId="2C40C3AC" w14:textId="77777777" w:rsidR="00C50144" w:rsidRDefault="00C50144" w:rsidP="00C50144"/>
    <w:p w14:paraId="4B9F6544" w14:textId="77777777" w:rsidR="00C50144" w:rsidRDefault="00C50144" w:rsidP="00C50144">
      <w:pPr>
        <w:pStyle w:val="Rubrik41"/>
      </w:pPr>
      <w:bookmarkStart w:id="1203" w:name="Kontaktuppgift"/>
      <w:r>
        <w:t> Kontaktuppgift</w:t>
      </w:r>
      <w:bookmarkEnd w:id="120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450E4EB7" w14:textId="77777777" w:rsidTr="009C6F5A">
        <w:tc>
          <w:tcPr>
            <w:tcW w:w="1858" w:type="dxa"/>
            <w:shd w:val="clear" w:color="auto" w:fill="4F81BD" w:themeFill="accent1"/>
          </w:tcPr>
          <w:p w14:paraId="24293ADC"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5CC3C543"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5D739625"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3653FE7B"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4F5683E2" w14:textId="77777777" w:rsidR="009C6F5A" w:rsidRDefault="009C6F5A" w:rsidP="009C6F5A">
            <w:pPr>
              <w:rPr>
                <w:b/>
                <w:bCs/>
                <w:color w:val="FFFFFF" w:themeColor="background1"/>
              </w:rPr>
            </w:pPr>
            <w:r>
              <w:rPr>
                <w:b/>
                <w:bCs/>
                <w:color w:val="FFFFFF" w:themeColor="background1"/>
              </w:rPr>
              <w:t>Fältlängder</w:t>
            </w:r>
          </w:p>
        </w:tc>
      </w:tr>
      <w:tr w:rsidR="009C6F5A" w14:paraId="1699B736" w14:textId="77777777" w:rsidTr="009C6F5A">
        <w:tc>
          <w:tcPr>
            <w:tcW w:w="1858" w:type="dxa"/>
          </w:tcPr>
          <w:p w14:paraId="50EEA59C" w14:textId="77777777" w:rsidR="009C6F5A" w:rsidRDefault="009C6F5A" w:rsidP="009C6F5A">
            <w:r>
              <w:t>adress1</w:t>
            </w:r>
          </w:p>
        </w:tc>
        <w:tc>
          <w:tcPr>
            <w:tcW w:w="1858" w:type="dxa"/>
          </w:tcPr>
          <w:p w14:paraId="6E54376C" w14:textId="77777777" w:rsidR="009C6F5A" w:rsidRDefault="009C6F5A" w:rsidP="009C6F5A">
            <w:r>
              <w:t>string</w:t>
            </w:r>
          </w:p>
        </w:tc>
        <w:tc>
          <w:tcPr>
            <w:tcW w:w="820" w:type="dxa"/>
          </w:tcPr>
          <w:p w14:paraId="2FDF1DB3" w14:textId="77777777" w:rsidR="009C6F5A" w:rsidRDefault="009C6F5A" w:rsidP="009C6F5A">
            <w:r>
              <w:t>0..1</w:t>
            </w:r>
          </w:p>
        </w:tc>
        <w:tc>
          <w:tcPr>
            <w:tcW w:w="3402" w:type="dxa"/>
          </w:tcPr>
          <w:p w14:paraId="1D83326C" w14:textId="4CDD35E2" w:rsidR="009C6F5A" w:rsidRDefault="00476C15" w:rsidP="009C6F5A">
            <w:ins w:id="1204" w:author="Maria Wettermark" w:date="2014-10-20T11:53:00Z">
              <w:r w:rsidRPr="00476C15">
                <w:t>Adress</w:t>
              </w:r>
            </w:ins>
            <w:ins w:id="1205" w:author="Maria Wettermark" w:date="2014-10-20T11:54:00Z">
              <w:r>
                <w:t xml:space="preserve"> </w:t>
              </w:r>
            </w:ins>
            <w:ins w:id="1206" w:author="Maria Wettermark" w:date="2014-10-20T11:53:00Z">
              <w:r w:rsidRPr="00476C15">
                <w:t>1 eller arbetsplats.</w:t>
              </w:r>
            </w:ins>
            <w:del w:id="1207" w:author="Maria Wettermark" w:date="2014-10-20T11:53:00Z">
              <w:r w:rsidR="009C6F5A" w:rsidDel="00476C15">
                <w:delText>Förskrivarens lokalitet eller patientens adress 1.                 Obligatorisk för förskrivare.</w:delText>
              </w:r>
            </w:del>
          </w:p>
        </w:tc>
        <w:tc>
          <w:tcPr>
            <w:tcW w:w="1349" w:type="dxa"/>
          </w:tcPr>
          <w:p w14:paraId="4D321D45" w14:textId="77777777" w:rsidR="009C6F5A" w:rsidRDefault="009C6F5A" w:rsidP="009C6F5A">
            <w:r>
              <w:t>1..35</w:t>
            </w:r>
          </w:p>
        </w:tc>
      </w:tr>
      <w:tr w:rsidR="009C6F5A" w14:paraId="6E7FAA57" w14:textId="77777777" w:rsidTr="009C6F5A">
        <w:tc>
          <w:tcPr>
            <w:tcW w:w="1858" w:type="dxa"/>
          </w:tcPr>
          <w:p w14:paraId="22164F9C" w14:textId="77777777" w:rsidR="009C6F5A" w:rsidRDefault="009C6F5A" w:rsidP="009C6F5A">
            <w:r>
              <w:t>adress2</w:t>
            </w:r>
          </w:p>
        </w:tc>
        <w:tc>
          <w:tcPr>
            <w:tcW w:w="1858" w:type="dxa"/>
          </w:tcPr>
          <w:p w14:paraId="4CF8E7F7" w14:textId="77777777" w:rsidR="009C6F5A" w:rsidRDefault="009C6F5A" w:rsidP="009C6F5A">
            <w:r>
              <w:t>string</w:t>
            </w:r>
          </w:p>
        </w:tc>
        <w:tc>
          <w:tcPr>
            <w:tcW w:w="820" w:type="dxa"/>
          </w:tcPr>
          <w:p w14:paraId="03E7D5D6" w14:textId="77777777" w:rsidR="009C6F5A" w:rsidRDefault="009C6F5A" w:rsidP="009C6F5A">
            <w:r>
              <w:t>0..1</w:t>
            </w:r>
          </w:p>
        </w:tc>
        <w:tc>
          <w:tcPr>
            <w:tcW w:w="3402" w:type="dxa"/>
          </w:tcPr>
          <w:p w14:paraId="700323D1" w14:textId="0BC9545E" w:rsidR="009C6F5A" w:rsidRDefault="009C6F5A" w:rsidP="00476C15">
            <w:del w:id="1208" w:author="Maria Wettermark" w:date="2014-10-20T11:55:00Z">
              <w:r w:rsidDel="00476C15">
                <w:delText>Patientens a</w:delText>
              </w:r>
            </w:del>
            <w:ins w:id="1209" w:author="Maria Wettermark" w:date="2014-10-20T11:55:00Z">
              <w:r w:rsidR="00476C15">
                <w:t>A</w:t>
              </w:r>
            </w:ins>
            <w:r>
              <w:t>dress 2</w:t>
            </w:r>
            <w:ins w:id="1210" w:author="Maria Wettermark" w:date="2014-10-20T16:29:00Z">
              <w:r w:rsidR="001E5B09">
                <w:t>.</w:t>
              </w:r>
            </w:ins>
            <w:r>
              <w:t xml:space="preserve"> </w:t>
            </w:r>
            <w:del w:id="1211" w:author="Maria Wettermark" w:date="2014-10-20T11:55:00Z">
              <w:r w:rsidDel="00476C15">
                <w:delText>eller förskrivarens alternativt vårdcentralens gatuadress.                 Obligatorisk för förskrivare.</w:delText>
              </w:r>
            </w:del>
          </w:p>
        </w:tc>
        <w:tc>
          <w:tcPr>
            <w:tcW w:w="1349" w:type="dxa"/>
          </w:tcPr>
          <w:p w14:paraId="43820827" w14:textId="77777777" w:rsidR="009C6F5A" w:rsidRDefault="009C6F5A" w:rsidP="009C6F5A">
            <w:r>
              <w:t>1..35</w:t>
            </w:r>
          </w:p>
        </w:tc>
      </w:tr>
      <w:tr w:rsidR="009C6F5A" w14:paraId="0E20541E" w14:textId="77777777" w:rsidTr="009C6F5A">
        <w:tc>
          <w:tcPr>
            <w:tcW w:w="1858" w:type="dxa"/>
          </w:tcPr>
          <w:p w14:paraId="32B6B435" w14:textId="77777777" w:rsidR="009C6F5A" w:rsidRDefault="009C6F5A" w:rsidP="009C6F5A">
            <w:r>
              <w:t>postnummer</w:t>
            </w:r>
          </w:p>
        </w:tc>
        <w:tc>
          <w:tcPr>
            <w:tcW w:w="1858" w:type="dxa"/>
          </w:tcPr>
          <w:p w14:paraId="262C1E9C" w14:textId="77777777" w:rsidR="009C6F5A" w:rsidRDefault="009C6F5A" w:rsidP="009C6F5A">
            <w:r>
              <w:t>string</w:t>
            </w:r>
          </w:p>
        </w:tc>
        <w:tc>
          <w:tcPr>
            <w:tcW w:w="820" w:type="dxa"/>
          </w:tcPr>
          <w:p w14:paraId="059F19D9" w14:textId="77777777" w:rsidR="009C6F5A" w:rsidRDefault="009C6F5A" w:rsidP="009C6F5A">
            <w:r>
              <w:t>0..1</w:t>
            </w:r>
          </w:p>
        </w:tc>
        <w:tc>
          <w:tcPr>
            <w:tcW w:w="3402" w:type="dxa"/>
          </w:tcPr>
          <w:p w14:paraId="43AF3EC6" w14:textId="7A972D72" w:rsidR="009C6F5A" w:rsidRDefault="009C6F5A" w:rsidP="00476C15">
            <w:del w:id="1212" w:author="Maria Wettermark" w:date="2014-10-20T11:55:00Z">
              <w:r w:rsidDel="00476C15">
                <w:delText xml:space="preserve">Patientens eller förskrivarens </w:delText>
              </w:r>
            </w:del>
            <w:ins w:id="1213" w:author="Maria Wettermark" w:date="2014-10-20T11:55:00Z">
              <w:r w:rsidR="00476C15">
                <w:t>P</w:t>
              </w:r>
            </w:ins>
            <w:del w:id="1214" w:author="Maria Wettermark" w:date="2014-10-20T11:55:00Z">
              <w:r w:rsidDel="00476C15">
                <w:delText>p</w:delText>
              </w:r>
            </w:del>
            <w:r>
              <w:t>ostnummer.</w:t>
            </w:r>
            <w:r>
              <w:br/>
            </w:r>
            <w:del w:id="1215" w:author="Maria Wettermark" w:date="2014-10-20T11:55:00Z">
              <w:r w:rsidDel="00476C15">
                <w:delText>Obligatorisk för förskrivare.</w:delText>
              </w:r>
            </w:del>
          </w:p>
        </w:tc>
        <w:tc>
          <w:tcPr>
            <w:tcW w:w="1349" w:type="dxa"/>
          </w:tcPr>
          <w:p w14:paraId="3507FA76" w14:textId="77777777" w:rsidR="009C6F5A" w:rsidRDefault="009C6F5A" w:rsidP="009C6F5A">
            <w:r>
              <w:t>1..6</w:t>
            </w:r>
          </w:p>
        </w:tc>
      </w:tr>
      <w:tr w:rsidR="009C6F5A" w14:paraId="6395F1D4" w14:textId="77777777" w:rsidTr="009C6F5A">
        <w:tc>
          <w:tcPr>
            <w:tcW w:w="1858" w:type="dxa"/>
          </w:tcPr>
          <w:p w14:paraId="0947AECF" w14:textId="77777777" w:rsidR="009C6F5A" w:rsidRDefault="009C6F5A" w:rsidP="009C6F5A">
            <w:r>
              <w:t>postort</w:t>
            </w:r>
          </w:p>
        </w:tc>
        <w:tc>
          <w:tcPr>
            <w:tcW w:w="1858" w:type="dxa"/>
          </w:tcPr>
          <w:p w14:paraId="1E09FF9C" w14:textId="77777777" w:rsidR="009C6F5A" w:rsidRDefault="009C6F5A" w:rsidP="009C6F5A">
            <w:r>
              <w:t>string</w:t>
            </w:r>
          </w:p>
        </w:tc>
        <w:tc>
          <w:tcPr>
            <w:tcW w:w="820" w:type="dxa"/>
          </w:tcPr>
          <w:p w14:paraId="009FD74C" w14:textId="77777777" w:rsidR="009C6F5A" w:rsidRDefault="009C6F5A" w:rsidP="009C6F5A">
            <w:r>
              <w:t>0..1</w:t>
            </w:r>
          </w:p>
        </w:tc>
        <w:tc>
          <w:tcPr>
            <w:tcW w:w="3402" w:type="dxa"/>
          </w:tcPr>
          <w:p w14:paraId="0F132700" w14:textId="1B03B5B8" w:rsidR="009C6F5A" w:rsidRDefault="009C6F5A" w:rsidP="00476C15">
            <w:del w:id="1216" w:author="Maria Wettermark" w:date="2014-10-20T11:56:00Z">
              <w:r w:rsidDel="00476C15">
                <w:delText xml:space="preserve">Patientens eller förskrivarens </w:delText>
              </w:r>
            </w:del>
            <w:ins w:id="1217" w:author="Maria Wettermark" w:date="2014-10-20T11:56:00Z">
              <w:r w:rsidR="00476C15">
                <w:t>P</w:t>
              </w:r>
            </w:ins>
            <w:del w:id="1218" w:author="Maria Wettermark" w:date="2014-10-20T11:56:00Z">
              <w:r w:rsidDel="00476C15">
                <w:delText>p</w:delText>
              </w:r>
            </w:del>
            <w:r>
              <w:t>ostort.</w:t>
            </w:r>
            <w:r>
              <w:br/>
            </w:r>
            <w:del w:id="1219" w:author="Maria Wettermark" w:date="2014-10-20T11:56:00Z">
              <w:r w:rsidDel="00476C15">
                <w:delText>Obligatorisk för förskrivare.</w:delText>
              </w:r>
            </w:del>
          </w:p>
        </w:tc>
        <w:tc>
          <w:tcPr>
            <w:tcW w:w="1349" w:type="dxa"/>
          </w:tcPr>
          <w:p w14:paraId="6CCBDACE" w14:textId="77777777" w:rsidR="009C6F5A" w:rsidRDefault="009C6F5A" w:rsidP="009C6F5A">
            <w:r>
              <w:t>1..28</w:t>
            </w:r>
          </w:p>
        </w:tc>
      </w:tr>
      <w:tr w:rsidR="009C6F5A" w14:paraId="420F1070" w14:textId="77777777" w:rsidTr="009C6F5A">
        <w:tc>
          <w:tcPr>
            <w:tcW w:w="1858" w:type="dxa"/>
          </w:tcPr>
          <w:p w14:paraId="0A6B4423" w14:textId="77777777" w:rsidR="009C6F5A" w:rsidRDefault="009C6F5A" w:rsidP="009C6F5A">
            <w:r>
              <w:t>telefonnummer1</w:t>
            </w:r>
          </w:p>
        </w:tc>
        <w:tc>
          <w:tcPr>
            <w:tcW w:w="1858" w:type="dxa"/>
          </w:tcPr>
          <w:p w14:paraId="50219854" w14:textId="77777777" w:rsidR="009C6F5A" w:rsidRDefault="009C6F5A" w:rsidP="009C6F5A">
            <w:r>
              <w:t>string</w:t>
            </w:r>
          </w:p>
        </w:tc>
        <w:tc>
          <w:tcPr>
            <w:tcW w:w="820" w:type="dxa"/>
          </w:tcPr>
          <w:p w14:paraId="33DDAF66" w14:textId="77777777" w:rsidR="009C6F5A" w:rsidRDefault="009C6F5A" w:rsidP="009C6F5A">
            <w:r>
              <w:t>0..1</w:t>
            </w:r>
          </w:p>
        </w:tc>
        <w:tc>
          <w:tcPr>
            <w:tcW w:w="3402" w:type="dxa"/>
          </w:tcPr>
          <w:p w14:paraId="5A9EB093" w14:textId="50D74FE8" w:rsidR="009C6F5A" w:rsidRDefault="009C6F5A" w:rsidP="00476C15">
            <w:del w:id="1220" w:author="Maria Wettermark" w:date="2014-10-20T11:57:00Z">
              <w:r w:rsidDel="00476C15">
                <w:delText xml:space="preserve">Patientens eller förskrivarens </w:delText>
              </w:r>
            </w:del>
            <w:ins w:id="1221" w:author="Maria Wettermark" w:date="2014-10-20T11:57:00Z">
              <w:r w:rsidR="00476C15">
                <w:t>T</w:t>
              </w:r>
            </w:ins>
            <w:del w:id="1222" w:author="Maria Wettermark" w:date="2014-10-20T11:57:00Z">
              <w:r w:rsidDel="00476C15">
                <w:delText>t</w:delText>
              </w:r>
            </w:del>
            <w:r>
              <w:t xml:space="preserve">elefonnummer 1.                 </w:t>
            </w:r>
            <w:del w:id="1223" w:author="Maria Wettermark" w:date="2014-10-20T11:57:00Z">
              <w:r w:rsidDel="00476C15">
                <w:delText>Obligatorisk för förskrivare.</w:delText>
              </w:r>
            </w:del>
          </w:p>
        </w:tc>
        <w:tc>
          <w:tcPr>
            <w:tcW w:w="1349" w:type="dxa"/>
          </w:tcPr>
          <w:p w14:paraId="14E8CD0C" w14:textId="77777777" w:rsidR="009C6F5A" w:rsidRDefault="009C6F5A" w:rsidP="009C6F5A">
            <w:r>
              <w:t>1..15</w:t>
            </w:r>
          </w:p>
        </w:tc>
      </w:tr>
      <w:tr w:rsidR="009C6F5A" w14:paraId="0B2DBCCE" w14:textId="77777777" w:rsidTr="009C6F5A">
        <w:tc>
          <w:tcPr>
            <w:tcW w:w="1858" w:type="dxa"/>
          </w:tcPr>
          <w:p w14:paraId="56F672AD" w14:textId="77777777" w:rsidR="009C6F5A" w:rsidRDefault="009C6F5A" w:rsidP="009C6F5A">
            <w:r>
              <w:lastRenderedPageBreak/>
              <w:t>telefonnummer2</w:t>
            </w:r>
          </w:p>
        </w:tc>
        <w:tc>
          <w:tcPr>
            <w:tcW w:w="1858" w:type="dxa"/>
          </w:tcPr>
          <w:p w14:paraId="479A3675" w14:textId="77777777" w:rsidR="009C6F5A" w:rsidRDefault="009C6F5A" w:rsidP="009C6F5A">
            <w:r>
              <w:t>string</w:t>
            </w:r>
          </w:p>
        </w:tc>
        <w:tc>
          <w:tcPr>
            <w:tcW w:w="820" w:type="dxa"/>
          </w:tcPr>
          <w:p w14:paraId="0227F7A8" w14:textId="77777777" w:rsidR="009C6F5A" w:rsidRDefault="009C6F5A" w:rsidP="009C6F5A">
            <w:r>
              <w:t>0..1</w:t>
            </w:r>
          </w:p>
        </w:tc>
        <w:tc>
          <w:tcPr>
            <w:tcW w:w="3402" w:type="dxa"/>
          </w:tcPr>
          <w:p w14:paraId="525490A4" w14:textId="77777777" w:rsidR="009C6F5A" w:rsidRDefault="009C6F5A" w:rsidP="009C6F5A">
            <w:r>
              <w:t>Patientens eller förskrivarens telefonnummer 2.</w:t>
            </w:r>
          </w:p>
        </w:tc>
        <w:tc>
          <w:tcPr>
            <w:tcW w:w="1349" w:type="dxa"/>
          </w:tcPr>
          <w:p w14:paraId="113DCEA8" w14:textId="77777777" w:rsidR="009C6F5A" w:rsidRDefault="009C6F5A" w:rsidP="009C6F5A">
            <w:r>
              <w:t>1..15</w:t>
            </w:r>
          </w:p>
        </w:tc>
      </w:tr>
    </w:tbl>
    <w:p w14:paraId="54B9E4A2" w14:textId="77777777" w:rsidR="00C50144" w:rsidRDefault="00C50144" w:rsidP="00C50144"/>
    <w:p w14:paraId="7A84EE65" w14:textId="77777777" w:rsidR="00C50144" w:rsidRDefault="00C50144" w:rsidP="00C50144">
      <w:pPr>
        <w:pStyle w:val="Rubrik41"/>
      </w:pPr>
      <w:bookmarkStart w:id="1224" w:name="Klientinformation"/>
      <w:r>
        <w:t> Klientinformation</w:t>
      </w:r>
      <w:bookmarkEnd w:id="122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34365A62" w14:textId="77777777" w:rsidTr="009C6F5A">
        <w:tc>
          <w:tcPr>
            <w:tcW w:w="1858" w:type="dxa"/>
            <w:shd w:val="clear" w:color="auto" w:fill="4F81BD" w:themeFill="accent1"/>
          </w:tcPr>
          <w:p w14:paraId="4F5C8C31"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2C7B22EC"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0AF77986"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52FDCF96"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6E119963" w14:textId="77777777" w:rsidR="009C6F5A" w:rsidRDefault="009C6F5A" w:rsidP="009C6F5A">
            <w:pPr>
              <w:rPr>
                <w:b/>
                <w:bCs/>
                <w:color w:val="FFFFFF" w:themeColor="background1"/>
              </w:rPr>
            </w:pPr>
            <w:r>
              <w:rPr>
                <w:b/>
                <w:bCs/>
                <w:color w:val="FFFFFF" w:themeColor="background1"/>
              </w:rPr>
              <w:t>Fältlängder</w:t>
            </w:r>
          </w:p>
        </w:tc>
      </w:tr>
      <w:tr w:rsidR="009C6F5A" w14:paraId="03CB8FC2" w14:textId="77777777" w:rsidTr="009C6F5A">
        <w:tc>
          <w:tcPr>
            <w:tcW w:w="1858" w:type="dxa"/>
          </w:tcPr>
          <w:p w14:paraId="24363F57" w14:textId="77777777" w:rsidR="009C6F5A" w:rsidRDefault="009C6F5A" w:rsidP="009C6F5A">
            <w:r>
              <w:t>systemnamn</w:t>
            </w:r>
          </w:p>
        </w:tc>
        <w:tc>
          <w:tcPr>
            <w:tcW w:w="1858" w:type="dxa"/>
          </w:tcPr>
          <w:p w14:paraId="5028A8FF" w14:textId="77777777" w:rsidR="009C6F5A" w:rsidRDefault="009C6F5A" w:rsidP="009C6F5A">
            <w:r>
              <w:t>string</w:t>
            </w:r>
          </w:p>
        </w:tc>
        <w:tc>
          <w:tcPr>
            <w:tcW w:w="820" w:type="dxa"/>
          </w:tcPr>
          <w:p w14:paraId="42E827E9" w14:textId="77777777" w:rsidR="009C6F5A" w:rsidRDefault="009C6F5A" w:rsidP="009C6F5A">
            <w:r>
              <w:t>1..1</w:t>
            </w:r>
          </w:p>
        </w:tc>
        <w:tc>
          <w:tcPr>
            <w:tcW w:w="3402" w:type="dxa"/>
          </w:tcPr>
          <w:p w14:paraId="5F4FF759" w14:textId="77777777" w:rsidR="009C6F5A" w:rsidRDefault="009C6F5A" w:rsidP="009C6F5A">
            <w:r>
              <w:t>Anropande systems unika namn.</w:t>
            </w:r>
          </w:p>
        </w:tc>
        <w:tc>
          <w:tcPr>
            <w:tcW w:w="1349" w:type="dxa"/>
          </w:tcPr>
          <w:p w14:paraId="19D10C24" w14:textId="77777777" w:rsidR="009C6F5A" w:rsidRDefault="009C6F5A" w:rsidP="009C6F5A">
            <w:r>
              <w:t>1..30</w:t>
            </w:r>
          </w:p>
        </w:tc>
      </w:tr>
      <w:tr w:rsidR="009C6F5A" w14:paraId="1597422F" w14:textId="77777777" w:rsidTr="009C6F5A">
        <w:tc>
          <w:tcPr>
            <w:tcW w:w="1858" w:type="dxa"/>
          </w:tcPr>
          <w:p w14:paraId="3356AE50" w14:textId="77777777" w:rsidR="009C6F5A" w:rsidRDefault="009C6F5A" w:rsidP="009C6F5A">
            <w:r>
              <w:t>systemversion</w:t>
            </w:r>
          </w:p>
        </w:tc>
        <w:tc>
          <w:tcPr>
            <w:tcW w:w="1858" w:type="dxa"/>
          </w:tcPr>
          <w:p w14:paraId="1F6A0CAE" w14:textId="77777777" w:rsidR="009C6F5A" w:rsidRDefault="009C6F5A" w:rsidP="009C6F5A">
            <w:r>
              <w:t>string</w:t>
            </w:r>
          </w:p>
        </w:tc>
        <w:tc>
          <w:tcPr>
            <w:tcW w:w="820" w:type="dxa"/>
          </w:tcPr>
          <w:p w14:paraId="42752BFA" w14:textId="77777777" w:rsidR="009C6F5A" w:rsidRDefault="009C6F5A" w:rsidP="009C6F5A">
            <w:r>
              <w:t>1..1</w:t>
            </w:r>
          </w:p>
        </w:tc>
        <w:tc>
          <w:tcPr>
            <w:tcW w:w="3402" w:type="dxa"/>
          </w:tcPr>
          <w:p w14:paraId="2424FB93" w14:textId="77777777" w:rsidR="009C6F5A" w:rsidRDefault="009C6F5A" w:rsidP="009C6F5A">
            <w:r>
              <w:t>Anropande systems version.</w:t>
            </w:r>
          </w:p>
        </w:tc>
        <w:tc>
          <w:tcPr>
            <w:tcW w:w="1349" w:type="dxa"/>
          </w:tcPr>
          <w:p w14:paraId="39D40381" w14:textId="77777777" w:rsidR="009C6F5A" w:rsidRDefault="009C6F5A" w:rsidP="009C6F5A">
            <w:r>
              <w:t>1..25</w:t>
            </w:r>
          </w:p>
        </w:tc>
      </w:tr>
      <w:tr w:rsidR="009C6F5A" w14:paraId="3DEFCF91" w14:textId="77777777" w:rsidTr="009C6F5A">
        <w:tc>
          <w:tcPr>
            <w:tcW w:w="1858" w:type="dxa"/>
          </w:tcPr>
          <w:p w14:paraId="66D2C224" w14:textId="77777777" w:rsidR="009C6F5A" w:rsidRDefault="009C6F5A" w:rsidP="009C6F5A">
            <w:r>
              <w:t>systemIp</w:t>
            </w:r>
          </w:p>
        </w:tc>
        <w:tc>
          <w:tcPr>
            <w:tcW w:w="1858" w:type="dxa"/>
          </w:tcPr>
          <w:p w14:paraId="3E6EBA57" w14:textId="77777777" w:rsidR="009C6F5A" w:rsidRDefault="009C6F5A" w:rsidP="009C6F5A">
            <w:r>
              <w:t>string</w:t>
            </w:r>
          </w:p>
        </w:tc>
        <w:tc>
          <w:tcPr>
            <w:tcW w:w="820" w:type="dxa"/>
          </w:tcPr>
          <w:p w14:paraId="38EF7E96" w14:textId="77777777" w:rsidR="009C6F5A" w:rsidRDefault="009C6F5A" w:rsidP="009C6F5A">
            <w:r>
              <w:t>1..1</w:t>
            </w:r>
          </w:p>
        </w:tc>
        <w:tc>
          <w:tcPr>
            <w:tcW w:w="3402" w:type="dxa"/>
          </w:tcPr>
          <w:p w14:paraId="56D8184F" w14:textId="77777777" w:rsidR="009C6F5A" w:rsidRDefault="009C6F5A" w:rsidP="009C6F5A">
            <w:r>
              <w:t>Anropande systems IP-adress.</w:t>
            </w:r>
          </w:p>
        </w:tc>
        <w:tc>
          <w:tcPr>
            <w:tcW w:w="1349" w:type="dxa"/>
          </w:tcPr>
          <w:p w14:paraId="3B29640B" w14:textId="77777777" w:rsidR="009C6F5A" w:rsidRDefault="009C6F5A" w:rsidP="009C6F5A">
            <w:r>
              <w:t>1..53</w:t>
            </w:r>
          </w:p>
        </w:tc>
      </w:tr>
    </w:tbl>
    <w:p w14:paraId="6311DEEE" w14:textId="77777777" w:rsidR="009C6F5A" w:rsidRDefault="009C6F5A" w:rsidP="009C6F5A"/>
    <w:p w14:paraId="1548D7B3" w14:textId="2687ABC5" w:rsidR="00A41CC3" w:rsidRDefault="00A41CC3" w:rsidP="00A41CC3">
      <w:pPr>
        <w:pStyle w:val="Numreradrubrik2"/>
        <w:numPr>
          <w:ilvl w:val="0"/>
          <w:numId w:val="0"/>
        </w:numPr>
      </w:pPr>
      <w:bookmarkStart w:id="1225" w:name="Anvandareinformation"/>
      <w:bookmarkStart w:id="1226" w:name="_Toc401586995"/>
      <w:r>
        <w:t>Anvandareinformation</w:t>
      </w:r>
      <w:bookmarkEnd w:id="1225"/>
      <w:bookmarkEnd w:id="122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14:paraId="67D782E3" w14:textId="77777777" w:rsidTr="009C6F5A">
        <w:tc>
          <w:tcPr>
            <w:tcW w:w="1858" w:type="dxa"/>
            <w:shd w:val="clear" w:color="auto" w:fill="4F81BD" w:themeFill="accent1"/>
          </w:tcPr>
          <w:p w14:paraId="5B23E06A"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0A6520EC"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64ACB794"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510B8B4C"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42EBB6FB" w14:textId="77777777" w:rsidR="009C6F5A" w:rsidRDefault="009C6F5A" w:rsidP="009C6F5A">
            <w:pPr>
              <w:rPr>
                <w:b/>
                <w:bCs/>
                <w:color w:val="FFFFFF" w:themeColor="background1"/>
              </w:rPr>
            </w:pPr>
            <w:r>
              <w:rPr>
                <w:b/>
                <w:bCs/>
                <w:color w:val="FFFFFF" w:themeColor="background1"/>
              </w:rPr>
              <w:t>Fältlängder</w:t>
            </w:r>
          </w:p>
        </w:tc>
      </w:tr>
      <w:tr w:rsidR="009C6F5A" w14:paraId="5375D074" w14:textId="77777777" w:rsidTr="009C6F5A">
        <w:tc>
          <w:tcPr>
            <w:tcW w:w="1858" w:type="dxa"/>
          </w:tcPr>
          <w:p w14:paraId="51C53826" w14:textId="77777777" w:rsidR="009C6F5A" w:rsidRDefault="009C6F5A" w:rsidP="009C6F5A">
            <w:r>
              <w:t>arbetsplatskod</w:t>
            </w:r>
          </w:p>
        </w:tc>
        <w:tc>
          <w:tcPr>
            <w:tcW w:w="1858" w:type="dxa"/>
          </w:tcPr>
          <w:p w14:paraId="1607E30C" w14:textId="77777777" w:rsidR="009C6F5A" w:rsidRDefault="009C6F5A" w:rsidP="009C6F5A">
            <w:r>
              <w:t>string</w:t>
            </w:r>
          </w:p>
        </w:tc>
        <w:tc>
          <w:tcPr>
            <w:tcW w:w="820" w:type="dxa"/>
          </w:tcPr>
          <w:p w14:paraId="479E03A6" w14:textId="77777777" w:rsidR="009C6F5A" w:rsidRDefault="009C6F5A" w:rsidP="009C6F5A">
            <w:r>
              <w:t>0..1</w:t>
            </w:r>
          </w:p>
        </w:tc>
        <w:tc>
          <w:tcPr>
            <w:tcW w:w="3402" w:type="dxa"/>
          </w:tcPr>
          <w:p w14:paraId="36F0FC7E" w14:textId="77777777" w:rsidR="009C6F5A" w:rsidRDefault="009C6F5A" w:rsidP="009C6F5A">
            <w:pPr>
              <w:rPr>
                <w:ins w:id="1227" w:author="Maria Wettermark" w:date="2014-10-20T11:00:00Z"/>
              </w:rPr>
            </w:pPr>
            <w:r>
              <w:t>Unik kod för identifiering av förskrivarens arbetsplats vid ordinationstillfället.</w:t>
            </w:r>
          </w:p>
          <w:p w14:paraId="13FECB4D" w14:textId="396209BB" w:rsidR="0077472F" w:rsidRDefault="0077472F" w:rsidP="009C6F5A">
            <w:ins w:id="1228" w:author="Maria Wettermark" w:date="2014-10-20T11:00:00Z">
              <w:r>
                <w:t>Obligatorisk för förskrivare.</w:t>
              </w:r>
            </w:ins>
          </w:p>
        </w:tc>
        <w:tc>
          <w:tcPr>
            <w:tcW w:w="1349" w:type="dxa"/>
          </w:tcPr>
          <w:p w14:paraId="30CA1434" w14:textId="77777777" w:rsidR="009C6F5A" w:rsidRDefault="009C6F5A" w:rsidP="009C6F5A">
            <w:r>
              <w:t>1..20</w:t>
            </w:r>
          </w:p>
        </w:tc>
      </w:tr>
      <w:tr w:rsidR="009C6F5A" w14:paraId="46556055" w14:textId="77777777" w:rsidTr="009C6F5A">
        <w:tc>
          <w:tcPr>
            <w:tcW w:w="1858" w:type="dxa"/>
          </w:tcPr>
          <w:p w14:paraId="69CAC981" w14:textId="77777777" w:rsidR="009C6F5A" w:rsidRDefault="009C6F5A" w:rsidP="009C6F5A">
            <w:r>
              <w:t>befattningskod</w:t>
            </w:r>
          </w:p>
        </w:tc>
        <w:tc>
          <w:tcPr>
            <w:tcW w:w="1858" w:type="dxa"/>
          </w:tcPr>
          <w:p w14:paraId="23A15220" w14:textId="77777777" w:rsidR="009C6F5A" w:rsidRDefault="009C6F5A" w:rsidP="009C6F5A">
            <w:r>
              <w:t>string</w:t>
            </w:r>
          </w:p>
        </w:tc>
        <w:tc>
          <w:tcPr>
            <w:tcW w:w="820" w:type="dxa"/>
          </w:tcPr>
          <w:p w14:paraId="7ED85D8D" w14:textId="77777777" w:rsidR="009C6F5A" w:rsidRDefault="009C6F5A" w:rsidP="009C6F5A">
            <w:r>
              <w:t>0..1</w:t>
            </w:r>
          </w:p>
        </w:tc>
        <w:tc>
          <w:tcPr>
            <w:tcW w:w="3402" w:type="dxa"/>
          </w:tcPr>
          <w:p w14:paraId="011C144B" w14:textId="77777777" w:rsidR="009C6F5A" w:rsidRDefault="009C6F5A" w:rsidP="009C6F5A">
            <w:pPr>
              <w:rPr>
                <w:ins w:id="1229" w:author="Maria Wettermark" w:date="2014-10-20T11:01:00Z"/>
              </w:rPr>
            </w:pPr>
            <w:r>
              <w:t>Förskrivarens befattningskod enligt HSA.</w:t>
            </w:r>
          </w:p>
          <w:p w14:paraId="4D89F8D0" w14:textId="7CBE74C2" w:rsidR="0077472F" w:rsidRDefault="0077472F">
            <w:ins w:id="1230" w:author="Maria Wettermark" w:date="2014-10-20T11:01:00Z">
              <w:r>
                <w:t>Obligatorisk vid gruppförskrivarkod.</w:t>
              </w:r>
            </w:ins>
          </w:p>
        </w:tc>
        <w:tc>
          <w:tcPr>
            <w:tcW w:w="1349" w:type="dxa"/>
          </w:tcPr>
          <w:p w14:paraId="411B1084" w14:textId="77777777" w:rsidR="009C6F5A" w:rsidRDefault="009C6F5A" w:rsidP="009C6F5A">
            <w:r>
              <w:t>1..6</w:t>
            </w:r>
          </w:p>
        </w:tc>
      </w:tr>
      <w:tr w:rsidR="009C6F5A" w14:paraId="53343115" w14:textId="77777777" w:rsidTr="009C6F5A">
        <w:tc>
          <w:tcPr>
            <w:tcW w:w="1858" w:type="dxa"/>
          </w:tcPr>
          <w:p w14:paraId="545D888D" w14:textId="77777777" w:rsidR="009C6F5A" w:rsidRDefault="009C6F5A" w:rsidP="009C6F5A">
            <w:r>
              <w:t>efternamn</w:t>
            </w:r>
          </w:p>
        </w:tc>
        <w:tc>
          <w:tcPr>
            <w:tcW w:w="1858" w:type="dxa"/>
          </w:tcPr>
          <w:p w14:paraId="234C63BD" w14:textId="77777777" w:rsidR="009C6F5A" w:rsidRDefault="009C6F5A" w:rsidP="009C6F5A">
            <w:r>
              <w:t>string</w:t>
            </w:r>
          </w:p>
        </w:tc>
        <w:tc>
          <w:tcPr>
            <w:tcW w:w="820" w:type="dxa"/>
          </w:tcPr>
          <w:p w14:paraId="449B0D52" w14:textId="319243A5" w:rsidR="009C6F5A" w:rsidRDefault="0077472F" w:rsidP="009C6F5A">
            <w:ins w:id="1231" w:author="Maria Wettermark" w:date="2014-10-20T11:01:00Z">
              <w:r>
                <w:t>1</w:t>
              </w:r>
            </w:ins>
            <w:del w:id="1232" w:author="Maria Wettermark" w:date="2014-10-20T11:01:00Z">
              <w:r w:rsidR="009C6F5A" w:rsidDel="0077472F">
                <w:delText>0</w:delText>
              </w:r>
            </w:del>
            <w:r w:rsidR="009C6F5A">
              <w:t>..1</w:t>
            </w:r>
          </w:p>
        </w:tc>
        <w:tc>
          <w:tcPr>
            <w:tcW w:w="3402" w:type="dxa"/>
          </w:tcPr>
          <w:p w14:paraId="0B5ADD75" w14:textId="77777777" w:rsidR="009C6F5A" w:rsidRDefault="009C6F5A" w:rsidP="009C6F5A">
            <w:r>
              <w:t>Efternamn.</w:t>
            </w:r>
          </w:p>
        </w:tc>
        <w:tc>
          <w:tcPr>
            <w:tcW w:w="1349" w:type="dxa"/>
          </w:tcPr>
          <w:p w14:paraId="37EE7CBD" w14:textId="77777777" w:rsidR="009C6F5A" w:rsidRDefault="009C6F5A" w:rsidP="009C6F5A">
            <w:r>
              <w:t>1..35</w:t>
            </w:r>
          </w:p>
        </w:tc>
      </w:tr>
      <w:tr w:rsidR="009C6F5A" w14:paraId="7B4E3D73" w14:textId="77777777" w:rsidTr="009C6F5A">
        <w:tc>
          <w:tcPr>
            <w:tcW w:w="1858" w:type="dxa"/>
          </w:tcPr>
          <w:p w14:paraId="144BC4FA" w14:textId="77777777" w:rsidR="009C6F5A" w:rsidRDefault="009C6F5A" w:rsidP="009C6F5A">
            <w:r>
              <w:t>fornamn</w:t>
            </w:r>
          </w:p>
        </w:tc>
        <w:tc>
          <w:tcPr>
            <w:tcW w:w="1858" w:type="dxa"/>
          </w:tcPr>
          <w:p w14:paraId="39D07633" w14:textId="77777777" w:rsidR="009C6F5A" w:rsidRDefault="009C6F5A" w:rsidP="009C6F5A">
            <w:r>
              <w:t>string</w:t>
            </w:r>
          </w:p>
        </w:tc>
        <w:tc>
          <w:tcPr>
            <w:tcW w:w="820" w:type="dxa"/>
          </w:tcPr>
          <w:p w14:paraId="0D535208" w14:textId="5339CC82" w:rsidR="009C6F5A" w:rsidRDefault="0077472F" w:rsidP="009C6F5A">
            <w:ins w:id="1233" w:author="Maria Wettermark" w:date="2014-10-20T11:01:00Z">
              <w:r>
                <w:t>1</w:t>
              </w:r>
            </w:ins>
            <w:del w:id="1234" w:author="Maria Wettermark" w:date="2014-10-20T11:01:00Z">
              <w:r w:rsidR="009C6F5A" w:rsidDel="0077472F">
                <w:delText>0</w:delText>
              </w:r>
            </w:del>
            <w:r w:rsidR="009C6F5A">
              <w:t>..1</w:t>
            </w:r>
          </w:p>
        </w:tc>
        <w:tc>
          <w:tcPr>
            <w:tcW w:w="3402" w:type="dxa"/>
          </w:tcPr>
          <w:p w14:paraId="507EA5AB" w14:textId="77777777" w:rsidR="009C6F5A" w:rsidRDefault="009C6F5A" w:rsidP="009C6F5A">
            <w:r>
              <w:t>Förnamn.</w:t>
            </w:r>
          </w:p>
        </w:tc>
        <w:tc>
          <w:tcPr>
            <w:tcW w:w="1349" w:type="dxa"/>
          </w:tcPr>
          <w:p w14:paraId="25A663C5" w14:textId="77777777" w:rsidR="009C6F5A" w:rsidRDefault="009C6F5A" w:rsidP="009C6F5A">
            <w:r>
              <w:t>1..35</w:t>
            </w:r>
          </w:p>
        </w:tc>
      </w:tr>
      <w:tr w:rsidR="009C6F5A" w14:paraId="0D58DC57" w14:textId="77777777" w:rsidTr="009C6F5A">
        <w:tc>
          <w:tcPr>
            <w:tcW w:w="1858" w:type="dxa"/>
          </w:tcPr>
          <w:p w14:paraId="03987086" w14:textId="77777777" w:rsidR="009C6F5A" w:rsidRDefault="009C6F5A" w:rsidP="009C6F5A">
            <w:r>
              <w:t>forskrivarkod</w:t>
            </w:r>
          </w:p>
        </w:tc>
        <w:tc>
          <w:tcPr>
            <w:tcW w:w="1858" w:type="dxa"/>
          </w:tcPr>
          <w:p w14:paraId="0A216F05" w14:textId="77777777" w:rsidR="009C6F5A" w:rsidRDefault="009C6F5A" w:rsidP="009C6F5A">
            <w:r>
              <w:t>string</w:t>
            </w:r>
          </w:p>
        </w:tc>
        <w:tc>
          <w:tcPr>
            <w:tcW w:w="820" w:type="dxa"/>
          </w:tcPr>
          <w:p w14:paraId="3FACB7FB" w14:textId="77777777" w:rsidR="009C6F5A" w:rsidRDefault="009C6F5A" w:rsidP="009C6F5A">
            <w:r>
              <w:t>0..1</w:t>
            </w:r>
          </w:p>
        </w:tc>
        <w:tc>
          <w:tcPr>
            <w:tcW w:w="3402" w:type="dxa"/>
          </w:tcPr>
          <w:p w14:paraId="64247FA9" w14:textId="77777777" w:rsidR="009C6F5A" w:rsidRDefault="009C6F5A" w:rsidP="009C6F5A">
            <w:pPr>
              <w:rPr>
                <w:ins w:id="1235" w:author="Maria Wettermark" w:date="2014-10-20T11:02:00Z"/>
              </w:rPr>
            </w:pPr>
            <w:r>
              <w:t>Förskrivarens individuella 7-ställiga legitimationskod eller förskrivarens gruppförskrivarkod då individuell kod saknas.</w:t>
            </w:r>
          </w:p>
          <w:p w14:paraId="601AF59E" w14:textId="674272D9" w:rsidR="0077472F" w:rsidRDefault="0077472F" w:rsidP="009C6F5A">
            <w:ins w:id="1236" w:author="Maria Wettermark" w:date="2014-10-20T11:02:00Z">
              <w:r>
                <w:t>Obligatorisk för förskrivare.</w:t>
              </w:r>
            </w:ins>
          </w:p>
        </w:tc>
        <w:tc>
          <w:tcPr>
            <w:tcW w:w="1349" w:type="dxa"/>
          </w:tcPr>
          <w:p w14:paraId="054D9BA6" w14:textId="77777777" w:rsidR="009C6F5A" w:rsidRDefault="009C6F5A" w:rsidP="009C6F5A">
            <w:r>
              <w:t>7..7</w:t>
            </w:r>
          </w:p>
        </w:tc>
      </w:tr>
      <w:tr w:rsidR="009C6F5A" w14:paraId="0AB3207F" w14:textId="77777777" w:rsidTr="009C6F5A">
        <w:tc>
          <w:tcPr>
            <w:tcW w:w="1858" w:type="dxa"/>
          </w:tcPr>
          <w:p w14:paraId="2509AF74" w14:textId="77777777" w:rsidR="009C6F5A" w:rsidRDefault="009C6F5A" w:rsidP="009C6F5A">
            <w:r>
              <w:t>legitimationskod</w:t>
            </w:r>
          </w:p>
        </w:tc>
        <w:tc>
          <w:tcPr>
            <w:tcW w:w="1858" w:type="dxa"/>
          </w:tcPr>
          <w:p w14:paraId="7F9CB14E" w14:textId="77777777" w:rsidR="009C6F5A" w:rsidRDefault="009C6F5A" w:rsidP="009C6F5A">
            <w:r>
              <w:t>string</w:t>
            </w:r>
          </w:p>
        </w:tc>
        <w:tc>
          <w:tcPr>
            <w:tcW w:w="820" w:type="dxa"/>
          </w:tcPr>
          <w:p w14:paraId="394AF812" w14:textId="77777777" w:rsidR="009C6F5A" w:rsidRDefault="009C6F5A" w:rsidP="009C6F5A">
            <w:r>
              <w:t>0..1</w:t>
            </w:r>
          </w:p>
        </w:tc>
        <w:tc>
          <w:tcPr>
            <w:tcW w:w="3402" w:type="dxa"/>
          </w:tcPr>
          <w:p w14:paraId="0C1B9240" w14:textId="7B3CE3B8" w:rsidR="009C6F5A" w:rsidRDefault="009C6F5A" w:rsidP="009C6F5A">
            <w:r>
              <w:t>Legitimerad användares 6-ställiga legitimationskod enligt Socialstyrelsen.                 Obligatorisk för gruppförskrivare (ej läkare)</w:t>
            </w:r>
            <w:ins w:id="1237" w:author="Maria Wettermark" w:date="2014-10-20T11:02:00Z">
              <w:r w:rsidR="0077472F">
                <w:t>, sjuksköterskor utan förskrivningsrätt</w:t>
              </w:r>
            </w:ins>
            <w:r>
              <w:t xml:space="preserve"> och för farmaceuter.</w:t>
            </w:r>
          </w:p>
        </w:tc>
        <w:tc>
          <w:tcPr>
            <w:tcW w:w="1349" w:type="dxa"/>
          </w:tcPr>
          <w:p w14:paraId="18C64E36" w14:textId="77777777" w:rsidR="009C6F5A" w:rsidRDefault="009C6F5A" w:rsidP="009C6F5A">
            <w:r>
              <w:t>6..7</w:t>
            </w:r>
          </w:p>
        </w:tc>
      </w:tr>
      <w:tr w:rsidR="009C6F5A" w14:paraId="3B06C25B" w14:textId="77777777" w:rsidTr="009C6F5A">
        <w:tc>
          <w:tcPr>
            <w:tcW w:w="1858" w:type="dxa"/>
          </w:tcPr>
          <w:p w14:paraId="14F2686E" w14:textId="77777777" w:rsidR="009C6F5A" w:rsidRDefault="009C6F5A" w:rsidP="009C6F5A">
            <w:r>
              <w:t>yrkeskod</w:t>
            </w:r>
          </w:p>
        </w:tc>
        <w:tc>
          <w:tcPr>
            <w:tcW w:w="1858" w:type="dxa"/>
          </w:tcPr>
          <w:p w14:paraId="329CF198" w14:textId="77777777" w:rsidR="009C6F5A" w:rsidRDefault="009C6F5A" w:rsidP="009C6F5A">
            <w:r>
              <w:t>string</w:t>
            </w:r>
          </w:p>
        </w:tc>
        <w:tc>
          <w:tcPr>
            <w:tcW w:w="820" w:type="dxa"/>
          </w:tcPr>
          <w:p w14:paraId="49ED1F72" w14:textId="69F8F178" w:rsidR="009C6F5A" w:rsidRDefault="0077472F" w:rsidP="009C6F5A">
            <w:ins w:id="1238" w:author="Maria Wettermark" w:date="2014-10-20T11:03:00Z">
              <w:r>
                <w:t>1</w:t>
              </w:r>
            </w:ins>
            <w:del w:id="1239" w:author="Maria Wettermark" w:date="2014-10-20T11:03:00Z">
              <w:r w:rsidR="009C6F5A" w:rsidDel="0077472F">
                <w:delText>0</w:delText>
              </w:r>
            </w:del>
            <w:r w:rsidR="009C6F5A">
              <w:t>..1</w:t>
            </w:r>
          </w:p>
        </w:tc>
        <w:tc>
          <w:tcPr>
            <w:tcW w:w="3402" w:type="dxa"/>
          </w:tcPr>
          <w:p w14:paraId="28DC4057" w14:textId="57878007" w:rsidR="009C6F5A" w:rsidRDefault="009C6F5A">
            <w:r>
              <w:t>Användarens yrkeskod som definierar vilken typ av legitimation som användaren innehar.</w:t>
            </w:r>
            <w:del w:id="1240" w:author="Maria Wettermark" w:date="2014-10-20T11:03:00Z">
              <w:r w:rsidDel="0077472F">
                <w:delText xml:space="preserve">                 Obligatorisk för förskrivare.</w:delText>
              </w:r>
            </w:del>
          </w:p>
        </w:tc>
        <w:tc>
          <w:tcPr>
            <w:tcW w:w="1349" w:type="dxa"/>
          </w:tcPr>
          <w:p w14:paraId="249D20F9" w14:textId="77777777" w:rsidR="009C6F5A" w:rsidRDefault="009C6F5A" w:rsidP="009C6F5A">
            <w:r>
              <w:t>2..2</w:t>
            </w:r>
          </w:p>
        </w:tc>
      </w:tr>
      <w:tr w:rsidR="009C6F5A" w14:paraId="26BEF94C" w14:textId="77777777" w:rsidTr="009C6F5A">
        <w:tc>
          <w:tcPr>
            <w:tcW w:w="1858" w:type="dxa"/>
          </w:tcPr>
          <w:p w14:paraId="0D5AE4FE" w14:textId="77777777" w:rsidR="009C6F5A" w:rsidRDefault="009C6F5A" w:rsidP="009C6F5A">
            <w:r>
              <w:t>adress1</w:t>
            </w:r>
          </w:p>
        </w:tc>
        <w:tc>
          <w:tcPr>
            <w:tcW w:w="1858" w:type="dxa"/>
          </w:tcPr>
          <w:p w14:paraId="730FA622" w14:textId="77777777" w:rsidR="009C6F5A" w:rsidRDefault="009C6F5A" w:rsidP="009C6F5A">
            <w:r>
              <w:t>string</w:t>
            </w:r>
          </w:p>
        </w:tc>
        <w:tc>
          <w:tcPr>
            <w:tcW w:w="820" w:type="dxa"/>
          </w:tcPr>
          <w:p w14:paraId="3A655998" w14:textId="77777777" w:rsidR="009C6F5A" w:rsidRDefault="009C6F5A" w:rsidP="009C6F5A">
            <w:r>
              <w:t>1..1</w:t>
            </w:r>
          </w:p>
        </w:tc>
        <w:tc>
          <w:tcPr>
            <w:tcW w:w="3402" w:type="dxa"/>
          </w:tcPr>
          <w:p w14:paraId="5D2ADDA1" w14:textId="7FD57C34" w:rsidR="009C6F5A" w:rsidRDefault="00DC46E5" w:rsidP="009C6F5A">
            <w:ins w:id="1241" w:author="Maria Wettermark" w:date="2014-10-20T11:46:00Z">
              <w:r>
                <w:t>Adress</w:t>
              </w:r>
            </w:ins>
            <w:ins w:id="1242" w:author="Maria Wettermark" w:date="2014-10-20T11:53:00Z">
              <w:r w:rsidR="00476C15">
                <w:t xml:space="preserve"> </w:t>
              </w:r>
            </w:ins>
            <w:ins w:id="1243" w:author="Maria Wettermark" w:date="2014-10-20T11:47:00Z">
              <w:r>
                <w:t xml:space="preserve">1 eller </w:t>
              </w:r>
            </w:ins>
            <w:ins w:id="1244" w:author="Maria Wettermark" w:date="2014-10-20T11:04:00Z">
              <w:r w:rsidR="00A72DE3">
                <w:t>arbetsplats.</w:t>
              </w:r>
            </w:ins>
            <w:del w:id="1245" w:author="Maria Wettermark" w:date="2014-10-20T11:04:00Z">
              <w:r w:rsidR="009C6F5A" w:rsidDel="00A72DE3">
                <w:delText>Förskrivarens lokalitet eller patientens adress 1.                 Obligatorisk för förskrivare.</w:delText>
              </w:r>
            </w:del>
          </w:p>
        </w:tc>
        <w:tc>
          <w:tcPr>
            <w:tcW w:w="1349" w:type="dxa"/>
          </w:tcPr>
          <w:p w14:paraId="50855948" w14:textId="77777777" w:rsidR="009C6F5A" w:rsidRDefault="009C6F5A" w:rsidP="009C6F5A">
            <w:r>
              <w:t>1..35</w:t>
            </w:r>
          </w:p>
        </w:tc>
      </w:tr>
      <w:tr w:rsidR="009C6F5A" w14:paraId="1B9689C5" w14:textId="77777777" w:rsidTr="009C6F5A">
        <w:tc>
          <w:tcPr>
            <w:tcW w:w="1858" w:type="dxa"/>
          </w:tcPr>
          <w:p w14:paraId="076E9FCC" w14:textId="77777777" w:rsidR="009C6F5A" w:rsidRDefault="009C6F5A" w:rsidP="009C6F5A">
            <w:r>
              <w:t>adress2</w:t>
            </w:r>
          </w:p>
        </w:tc>
        <w:tc>
          <w:tcPr>
            <w:tcW w:w="1858" w:type="dxa"/>
          </w:tcPr>
          <w:p w14:paraId="39F4F7A7" w14:textId="77777777" w:rsidR="009C6F5A" w:rsidRDefault="009C6F5A" w:rsidP="009C6F5A">
            <w:r>
              <w:t>string</w:t>
            </w:r>
          </w:p>
        </w:tc>
        <w:tc>
          <w:tcPr>
            <w:tcW w:w="820" w:type="dxa"/>
          </w:tcPr>
          <w:p w14:paraId="05CD9165" w14:textId="77777777" w:rsidR="009C6F5A" w:rsidRDefault="009C6F5A" w:rsidP="009C6F5A">
            <w:r>
              <w:t>1..1</w:t>
            </w:r>
          </w:p>
        </w:tc>
        <w:tc>
          <w:tcPr>
            <w:tcW w:w="3402" w:type="dxa"/>
          </w:tcPr>
          <w:p w14:paraId="3A4F8D5C" w14:textId="052739B3" w:rsidR="009C6F5A" w:rsidRDefault="00DC46E5" w:rsidP="009C6F5A">
            <w:ins w:id="1246" w:author="Maria Wettermark" w:date="2014-10-20T11:46:00Z">
              <w:r>
                <w:t>A</w:t>
              </w:r>
            </w:ins>
            <w:ins w:id="1247" w:author="Maria Wettermark" w:date="2014-10-20T11:05:00Z">
              <w:r w:rsidR="00A72DE3">
                <w:t>dress</w:t>
              </w:r>
            </w:ins>
            <w:ins w:id="1248" w:author="Maria Wettermark" w:date="2014-10-20T11:53:00Z">
              <w:r w:rsidR="00476C15">
                <w:t xml:space="preserve"> </w:t>
              </w:r>
            </w:ins>
            <w:ins w:id="1249" w:author="Maria Wettermark" w:date="2014-10-20T11:48:00Z">
              <w:r>
                <w:t>2</w:t>
              </w:r>
            </w:ins>
            <w:ins w:id="1250" w:author="Maria Wettermark" w:date="2014-10-20T11:05:00Z">
              <w:r w:rsidR="00A72DE3">
                <w:t>.</w:t>
              </w:r>
            </w:ins>
            <w:del w:id="1251" w:author="Maria Wettermark" w:date="2014-10-20T11:05:00Z">
              <w:r w:rsidR="009C6F5A" w:rsidDel="00A72DE3">
                <w:delText>Patientens adress 2 eller förskrivarens alternativt vårdcentralens gatuadress.                 Obligatorisk för förskrivare.</w:delText>
              </w:r>
            </w:del>
          </w:p>
        </w:tc>
        <w:tc>
          <w:tcPr>
            <w:tcW w:w="1349" w:type="dxa"/>
          </w:tcPr>
          <w:p w14:paraId="18EEC8B5" w14:textId="77777777" w:rsidR="009C6F5A" w:rsidRDefault="009C6F5A" w:rsidP="009C6F5A">
            <w:r>
              <w:t>1..35</w:t>
            </w:r>
          </w:p>
        </w:tc>
      </w:tr>
      <w:tr w:rsidR="009C6F5A" w14:paraId="7451EF2C" w14:textId="77777777" w:rsidTr="009C6F5A">
        <w:tc>
          <w:tcPr>
            <w:tcW w:w="1858" w:type="dxa"/>
          </w:tcPr>
          <w:p w14:paraId="792FFF03" w14:textId="77777777" w:rsidR="009C6F5A" w:rsidRDefault="009C6F5A" w:rsidP="009C6F5A">
            <w:r>
              <w:t>postnummer</w:t>
            </w:r>
          </w:p>
        </w:tc>
        <w:tc>
          <w:tcPr>
            <w:tcW w:w="1858" w:type="dxa"/>
          </w:tcPr>
          <w:p w14:paraId="41571BFD" w14:textId="77777777" w:rsidR="009C6F5A" w:rsidRDefault="009C6F5A" w:rsidP="009C6F5A">
            <w:r>
              <w:t>string</w:t>
            </w:r>
          </w:p>
        </w:tc>
        <w:tc>
          <w:tcPr>
            <w:tcW w:w="820" w:type="dxa"/>
          </w:tcPr>
          <w:p w14:paraId="45D9832A" w14:textId="77777777" w:rsidR="009C6F5A" w:rsidRDefault="009C6F5A" w:rsidP="009C6F5A">
            <w:r>
              <w:t>1..1</w:t>
            </w:r>
          </w:p>
        </w:tc>
        <w:tc>
          <w:tcPr>
            <w:tcW w:w="3402" w:type="dxa"/>
          </w:tcPr>
          <w:p w14:paraId="4489BC52" w14:textId="352E7235" w:rsidR="009C6F5A" w:rsidRDefault="00DC46E5" w:rsidP="009C6F5A">
            <w:ins w:id="1252" w:author="Maria Wettermark" w:date="2014-10-20T11:47:00Z">
              <w:r>
                <w:t>P</w:t>
              </w:r>
            </w:ins>
            <w:ins w:id="1253" w:author="Maria Wettermark" w:date="2014-10-20T11:05:00Z">
              <w:r w:rsidR="00A72DE3">
                <w:t>ostnummer.</w:t>
              </w:r>
            </w:ins>
            <w:del w:id="1254" w:author="Maria Wettermark" w:date="2014-10-20T11:05:00Z">
              <w:r w:rsidR="009C6F5A" w:rsidDel="00A72DE3">
                <w:delText>Patientens eller förskrivarens postnummer.</w:delText>
              </w:r>
              <w:r w:rsidR="009C6F5A" w:rsidDel="00A72DE3">
                <w:br/>
              </w:r>
              <w:r w:rsidR="009C6F5A" w:rsidDel="00A72DE3">
                <w:lastRenderedPageBreak/>
                <w:delText>Obligatorisk för förskrivare.</w:delText>
              </w:r>
            </w:del>
          </w:p>
        </w:tc>
        <w:tc>
          <w:tcPr>
            <w:tcW w:w="1349" w:type="dxa"/>
          </w:tcPr>
          <w:p w14:paraId="730A7C5D" w14:textId="77777777" w:rsidR="009C6F5A" w:rsidRDefault="009C6F5A" w:rsidP="009C6F5A">
            <w:r>
              <w:lastRenderedPageBreak/>
              <w:t>1..6</w:t>
            </w:r>
          </w:p>
        </w:tc>
      </w:tr>
      <w:tr w:rsidR="009C6F5A" w14:paraId="7AC7C7E9" w14:textId="77777777" w:rsidTr="009C6F5A">
        <w:tc>
          <w:tcPr>
            <w:tcW w:w="1858" w:type="dxa"/>
          </w:tcPr>
          <w:p w14:paraId="065160B3" w14:textId="77777777" w:rsidR="009C6F5A" w:rsidRDefault="009C6F5A" w:rsidP="009C6F5A">
            <w:r>
              <w:lastRenderedPageBreak/>
              <w:t>postort</w:t>
            </w:r>
          </w:p>
        </w:tc>
        <w:tc>
          <w:tcPr>
            <w:tcW w:w="1858" w:type="dxa"/>
          </w:tcPr>
          <w:p w14:paraId="7AF77449" w14:textId="77777777" w:rsidR="009C6F5A" w:rsidRDefault="009C6F5A" w:rsidP="009C6F5A">
            <w:r>
              <w:t>string</w:t>
            </w:r>
          </w:p>
        </w:tc>
        <w:tc>
          <w:tcPr>
            <w:tcW w:w="820" w:type="dxa"/>
          </w:tcPr>
          <w:p w14:paraId="02351CBE" w14:textId="77777777" w:rsidR="009C6F5A" w:rsidRDefault="009C6F5A" w:rsidP="009C6F5A">
            <w:r>
              <w:t>1..1</w:t>
            </w:r>
          </w:p>
        </w:tc>
        <w:tc>
          <w:tcPr>
            <w:tcW w:w="3402" w:type="dxa"/>
          </w:tcPr>
          <w:p w14:paraId="4A9C610A" w14:textId="7EA8F038" w:rsidR="009C6F5A" w:rsidRDefault="00DC46E5" w:rsidP="009C6F5A">
            <w:ins w:id="1255" w:author="Maria Wettermark" w:date="2014-10-20T11:47:00Z">
              <w:r>
                <w:t>P</w:t>
              </w:r>
            </w:ins>
            <w:ins w:id="1256" w:author="Maria Wettermark" w:date="2014-10-20T11:05:00Z">
              <w:r w:rsidR="00A72DE3">
                <w:t>ostort</w:t>
              </w:r>
            </w:ins>
            <w:ins w:id="1257" w:author="Maria Wettermark" w:date="2014-10-20T11:48:00Z">
              <w:r>
                <w:t>.</w:t>
              </w:r>
            </w:ins>
            <w:del w:id="1258" w:author="Maria Wettermark" w:date="2014-10-20T11:05:00Z">
              <w:r w:rsidR="009C6F5A" w:rsidDel="00A72DE3">
                <w:delText>Patientens eller förskrivarens postort.</w:delText>
              </w:r>
              <w:r w:rsidR="009C6F5A" w:rsidDel="00A72DE3">
                <w:br/>
                <w:delText>Obligatorisk för förskrivare.</w:delText>
              </w:r>
            </w:del>
          </w:p>
        </w:tc>
        <w:tc>
          <w:tcPr>
            <w:tcW w:w="1349" w:type="dxa"/>
          </w:tcPr>
          <w:p w14:paraId="6C43A96E" w14:textId="77777777" w:rsidR="009C6F5A" w:rsidRDefault="009C6F5A" w:rsidP="009C6F5A">
            <w:r>
              <w:t>1..28</w:t>
            </w:r>
          </w:p>
        </w:tc>
      </w:tr>
      <w:tr w:rsidR="009C6F5A" w14:paraId="036C08AB" w14:textId="77777777" w:rsidTr="009C6F5A">
        <w:tc>
          <w:tcPr>
            <w:tcW w:w="1858" w:type="dxa"/>
          </w:tcPr>
          <w:p w14:paraId="5D4D2583" w14:textId="77777777" w:rsidR="009C6F5A" w:rsidRDefault="009C6F5A" w:rsidP="009C6F5A">
            <w:r>
              <w:t>telefonnummer1</w:t>
            </w:r>
          </w:p>
        </w:tc>
        <w:tc>
          <w:tcPr>
            <w:tcW w:w="1858" w:type="dxa"/>
          </w:tcPr>
          <w:p w14:paraId="73A4F3C5" w14:textId="77777777" w:rsidR="009C6F5A" w:rsidRDefault="009C6F5A" w:rsidP="009C6F5A">
            <w:r>
              <w:t>string</w:t>
            </w:r>
          </w:p>
        </w:tc>
        <w:tc>
          <w:tcPr>
            <w:tcW w:w="820" w:type="dxa"/>
          </w:tcPr>
          <w:p w14:paraId="1A28BCF6" w14:textId="77777777" w:rsidR="009C6F5A" w:rsidRDefault="009C6F5A" w:rsidP="009C6F5A">
            <w:r>
              <w:t>1..1</w:t>
            </w:r>
          </w:p>
        </w:tc>
        <w:tc>
          <w:tcPr>
            <w:tcW w:w="3402" w:type="dxa"/>
          </w:tcPr>
          <w:p w14:paraId="27E5EE87" w14:textId="3E3E7F5D" w:rsidR="009C6F5A" w:rsidRDefault="00DC46E5" w:rsidP="009C6F5A">
            <w:ins w:id="1259" w:author="Maria Wettermark" w:date="2014-10-20T11:47:00Z">
              <w:r>
                <w:t>T</w:t>
              </w:r>
            </w:ins>
            <w:ins w:id="1260" w:author="Maria Wettermark" w:date="2014-10-20T11:06:00Z">
              <w:r w:rsidR="00A72DE3">
                <w:t>elefonnummer</w:t>
              </w:r>
            </w:ins>
            <w:ins w:id="1261" w:author="Maria Wettermark" w:date="2014-10-20T11:47:00Z">
              <w:r>
                <w:t xml:space="preserve"> 1</w:t>
              </w:r>
            </w:ins>
            <w:ins w:id="1262" w:author="Maria Wettermark" w:date="2014-10-20T11:48:00Z">
              <w:r>
                <w:t>.</w:t>
              </w:r>
            </w:ins>
            <w:del w:id="1263" w:author="Maria Wettermark" w:date="2014-10-20T11:06:00Z">
              <w:r w:rsidR="009C6F5A" w:rsidDel="00A72DE3">
                <w:delText>Patientens eller förskrivarens telefonnummer 1.                 Obligatorisk för förskrivare.</w:delText>
              </w:r>
            </w:del>
          </w:p>
        </w:tc>
        <w:tc>
          <w:tcPr>
            <w:tcW w:w="1349" w:type="dxa"/>
          </w:tcPr>
          <w:p w14:paraId="3AFC7D9F" w14:textId="77777777" w:rsidR="009C6F5A" w:rsidRDefault="009C6F5A" w:rsidP="009C6F5A">
            <w:r>
              <w:t>1..15</w:t>
            </w:r>
          </w:p>
        </w:tc>
      </w:tr>
    </w:tbl>
    <w:p w14:paraId="2C26A167" w14:textId="77777777" w:rsidR="009C6F5A" w:rsidRDefault="009C6F5A" w:rsidP="009C6F5A"/>
    <w:p w14:paraId="610AC701" w14:textId="77777777" w:rsidR="009C6F5A" w:rsidRDefault="009C6F5A" w:rsidP="009C6F5A">
      <w:pPr>
        <w:pStyle w:val="Rubrik41"/>
      </w:pPr>
      <w:bookmarkStart w:id="1264" w:name="Insattningsinformation"/>
      <w:r>
        <w:t> Insattningsinformation</w:t>
      </w:r>
      <w:bookmarkEnd w:id="126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14:paraId="7D211DE3" w14:textId="77777777" w:rsidTr="009C6F5A">
        <w:tc>
          <w:tcPr>
            <w:tcW w:w="1858" w:type="dxa"/>
            <w:shd w:val="clear" w:color="auto" w:fill="4F81BD" w:themeFill="accent1"/>
          </w:tcPr>
          <w:p w14:paraId="46B4B79F"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1DF5357E"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6311D75F"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3E8044FB"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59E3397C" w14:textId="77777777" w:rsidR="009C6F5A" w:rsidRDefault="009C6F5A" w:rsidP="009C6F5A">
            <w:pPr>
              <w:rPr>
                <w:b/>
                <w:bCs/>
                <w:color w:val="FFFFFF" w:themeColor="background1"/>
              </w:rPr>
            </w:pPr>
            <w:r>
              <w:rPr>
                <w:b/>
                <w:bCs/>
                <w:color w:val="FFFFFF" w:themeColor="background1"/>
              </w:rPr>
              <w:t>Fältlängder</w:t>
            </w:r>
          </w:p>
        </w:tc>
      </w:tr>
      <w:tr w:rsidR="009C6F5A" w14:paraId="66F73D42" w14:textId="77777777" w:rsidTr="009C6F5A">
        <w:tc>
          <w:tcPr>
            <w:tcW w:w="1858" w:type="dxa"/>
          </w:tcPr>
          <w:p w14:paraId="7A84977B" w14:textId="77777777" w:rsidR="009C6F5A" w:rsidRDefault="009C6F5A" w:rsidP="009C6F5A">
            <w:r>
              <w:t>insattning</w:t>
            </w:r>
          </w:p>
        </w:tc>
        <w:tc>
          <w:tcPr>
            <w:tcW w:w="1858" w:type="dxa"/>
          </w:tcPr>
          <w:p w14:paraId="4BB439DA" w14:textId="77777777" w:rsidR="009C6F5A" w:rsidRDefault="001B1B9B" w:rsidP="009C6F5A">
            <w:hyperlink w:anchor="InsattningsunderlagConfirm">
              <w:r w:rsidR="009C6F5A">
                <w:rPr>
                  <w:rStyle w:val="Hyperlnk"/>
                </w:rPr>
                <w:t>InsattningsunderlagConfirm</w:t>
              </w:r>
            </w:hyperlink>
          </w:p>
        </w:tc>
        <w:tc>
          <w:tcPr>
            <w:tcW w:w="820" w:type="dxa"/>
          </w:tcPr>
          <w:p w14:paraId="5C1C36E3" w14:textId="77777777" w:rsidR="009C6F5A" w:rsidRDefault="009C6F5A" w:rsidP="009C6F5A">
            <w:r>
              <w:t>1..1</w:t>
            </w:r>
          </w:p>
        </w:tc>
        <w:tc>
          <w:tcPr>
            <w:tcW w:w="3402" w:type="dxa"/>
          </w:tcPr>
          <w:p w14:paraId="41728260" w14:textId="77777777" w:rsidR="009C6F5A" w:rsidRDefault="009C6F5A" w:rsidP="009C6F5A">
            <w:r>
              <w:t>Insättning av ej verifierad ordination.</w:t>
            </w:r>
          </w:p>
        </w:tc>
        <w:tc>
          <w:tcPr>
            <w:tcW w:w="1349" w:type="dxa"/>
          </w:tcPr>
          <w:p w14:paraId="61006388" w14:textId="77777777" w:rsidR="009C6F5A" w:rsidRDefault="009C6F5A" w:rsidP="009C6F5A"/>
        </w:tc>
      </w:tr>
      <w:tr w:rsidR="009C6F5A" w14:paraId="0E6F771B" w14:textId="77777777" w:rsidTr="009C6F5A">
        <w:tc>
          <w:tcPr>
            <w:tcW w:w="1858" w:type="dxa"/>
          </w:tcPr>
          <w:p w14:paraId="35F5F98C" w14:textId="77777777" w:rsidR="009C6F5A" w:rsidRDefault="009C6F5A" w:rsidP="009C6F5A">
            <w:r>
              <w:t>lakemedelsbeskrivning</w:t>
            </w:r>
          </w:p>
        </w:tc>
        <w:tc>
          <w:tcPr>
            <w:tcW w:w="1858" w:type="dxa"/>
          </w:tcPr>
          <w:p w14:paraId="38735144" w14:textId="77777777" w:rsidR="009C6F5A" w:rsidRDefault="009C6F5A" w:rsidP="009C6F5A">
            <w:r>
              <w:t>string</w:t>
            </w:r>
          </w:p>
        </w:tc>
        <w:tc>
          <w:tcPr>
            <w:tcW w:w="820" w:type="dxa"/>
          </w:tcPr>
          <w:p w14:paraId="3B017CA3" w14:textId="77777777" w:rsidR="009C6F5A" w:rsidRDefault="009C6F5A" w:rsidP="009C6F5A">
            <w:r>
              <w:t>0..1</w:t>
            </w:r>
          </w:p>
        </w:tc>
        <w:tc>
          <w:tcPr>
            <w:tcW w:w="3402" w:type="dxa"/>
          </w:tcPr>
          <w:p w14:paraId="43175860" w14:textId="77777777" w:rsidR="009C6F5A" w:rsidRDefault="009C6F5A" w:rsidP="009C6F5A">
            <w:r>
              <w:t>Beskrivning för exempelvis extempore och licensläkemedel.                 Används även för förskrivningens doseringstext2.</w:t>
            </w:r>
          </w:p>
        </w:tc>
        <w:tc>
          <w:tcPr>
            <w:tcW w:w="1349" w:type="dxa"/>
          </w:tcPr>
          <w:p w14:paraId="71A62893" w14:textId="77777777" w:rsidR="009C6F5A" w:rsidRDefault="009C6F5A" w:rsidP="009C6F5A">
            <w:r>
              <w:t>1..256</w:t>
            </w:r>
          </w:p>
        </w:tc>
      </w:tr>
      <w:tr w:rsidR="009C6F5A" w14:paraId="216B8BE1" w14:textId="77777777" w:rsidTr="009C6F5A">
        <w:tc>
          <w:tcPr>
            <w:tcW w:w="1858" w:type="dxa"/>
          </w:tcPr>
          <w:p w14:paraId="65390945" w14:textId="77777777" w:rsidR="009C6F5A" w:rsidRDefault="009C6F5A" w:rsidP="009C6F5A">
            <w:r>
              <w:t>ordineradAnvandning</w:t>
            </w:r>
          </w:p>
        </w:tc>
        <w:tc>
          <w:tcPr>
            <w:tcW w:w="1858" w:type="dxa"/>
          </w:tcPr>
          <w:p w14:paraId="58257A53" w14:textId="77777777" w:rsidR="009C6F5A" w:rsidRDefault="009C6F5A" w:rsidP="009C6F5A">
            <w:r>
              <w:t>string</w:t>
            </w:r>
          </w:p>
        </w:tc>
        <w:tc>
          <w:tcPr>
            <w:tcW w:w="820" w:type="dxa"/>
          </w:tcPr>
          <w:p w14:paraId="30D2AF53" w14:textId="77777777" w:rsidR="009C6F5A" w:rsidRDefault="009C6F5A" w:rsidP="009C6F5A">
            <w:r>
              <w:t>0..1</w:t>
            </w:r>
          </w:p>
        </w:tc>
        <w:tc>
          <w:tcPr>
            <w:tcW w:w="3402" w:type="dxa"/>
          </w:tcPr>
          <w:p w14:paraId="1D9CCF95" w14:textId="77777777" w:rsidR="009C6F5A" w:rsidRDefault="009C6F5A" w:rsidP="009C6F5A">
            <w:r>
              <w:t>Användning. Den totala längden av doseringstext på den ordinerade doseringen och den ordinerade användningen får ej överstiga 256 tecken om ett e-recept ska skapas.</w:t>
            </w:r>
          </w:p>
        </w:tc>
        <w:tc>
          <w:tcPr>
            <w:tcW w:w="1349" w:type="dxa"/>
          </w:tcPr>
          <w:p w14:paraId="23D44519" w14:textId="77777777" w:rsidR="009C6F5A" w:rsidRDefault="009C6F5A" w:rsidP="009C6F5A">
            <w:r>
              <w:t>1..256</w:t>
            </w:r>
          </w:p>
        </w:tc>
      </w:tr>
    </w:tbl>
    <w:p w14:paraId="2FBC3D72" w14:textId="77777777" w:rsidR="009C6F5A" w:rsidRDefault="009C6F5A" w:rsidP="009C6F5A"/>
    <w:p w14:paraId="7A2A16E5" w14:textId="77777777" w:rsidR="00A41CC3" w:rsidRDefault="00A41CC3" w:rsidP="00A41CC3">
      <w:pPr>
        <w:pStyle w:val="Numreradrubrik2"/>
        <w:numPr>
          <w:ilvl w:val="0"/>
          <w:numId w:val="0"/>
        </w:numPr>
      </w:pPr>
      <w:bookmarkStart w:id="1265" w:name="KompletterandeReceptinformation"/>
      <w:r>
        <w:t> </w:t>
      </w:r>
      <w:bookmarkStart w:id="1266" w:name="_Toc401586996"/>
      <w:r>
        <w:t>KompletterandeReceptinformation</w:t>
      </w:r>
      <w:bookmarkEnd w:id="1265"/>
      <w:bookmarkEnd w:id="126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14:paraId="475FC4C2" w14:textId="77777777" w:rsidTr="009C6F5A">
        <w:tc>
          <w:tcPr>
            <w:tcW w:w="1858" w:type="dxa"/>
            <w:shd w:val="clear" w:color="auto" w:fill="4F81BD" w:themeFill="accent1"/>
          </w:tcPr>
          <w:p w14:paraId="1ADF5824"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054521A4"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48284BC5"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4CEFB170"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2276EC9B" w14:textId="77777777" w:rsidR="009C6F5A" w:rsidRDefault="009C6F5A" w:rsidP="009C6F5A">
            <w:pPr>
              <w:rPr>
                <w:b/>
                <w:bCs/>
                <w:color w:val="FFFFFF" w:themeColor="background1"/>
              </w:rPr>
            </w:pPr>
            <w:r>
              <w:rPr>
                <w:b/>
                <w:bCs/>
                <w:color w:val="FFFFFF" w:themeColor="background1"/>
              </w:rPr>
              <w:t>Fältlängder</w:t>
            </w:r>
          </w:p>
        </w:tc>
      </w:tr>
      <w:tr w:rsidR="009C6F5A" w14:paraId="54BC0459" w14:textId="77777777" w:rsidTr="009C6F5A">
        <w:tc>
          <w:tcPr>
            <w:tcW w:w="1858" w:type="dxa"/>
          </w:tcPr>
          <w:p w14:paraId="400C2722" w14:textId="77777777" w:rsidR="009C6F5A" w:rsidRDefault="009C6F5A" w:rsidP="009C6F5A">
            <w:r>
              <w:t>resterandeAntalUttag</w:t>
            </w:r>
          </w:p>
        </w:tc>
        <w:tc>
          <w:tcPr>
            <w:tcW w:w="1858" w:type="dxa"/>
          </w:tcPr>
          <w:p w14:paraId="2D462955" w14:textId="77777777" w:rsidR="009C6F5A" w:rsidRDefault="009C6F5A" w:rsidP="009C6F5A">
            <w:r>
              <w:t>int</w:t>
            </w:r>
          </w:p>
        </w:tc>
        <w:tc>
          <w:tcPr>
            <w:tcW w:w="820" w:type="dxa"/>
          </w:tcPr>
          <w:p w14:paraId="77AC5D85" w14:textId="77777777" w:rsidR="009C6F5A" w:rsidRDefault="009C6F5A" w:rsidP="009C6F5A">
            <w:r>
              <w:t>0..1</w:t>
            </w:r>
          </w:p>
        </w:tc>
        <w:tc>
          <w:tcPr>
            <w:tcW w:w="3402" w:type="dxa"/>
          </w:tcPr>
          <w:p w14:paraId="2A8CA7A3" w14:textId="77777777" w:rsidR="009C6F5A" w:rsidRDefault="009C6F5A" w:rsidP="009C6F5A">
            <w:r>
              <w:t>Resterande antal uttag.</w:t>
            </w:r>
          </w:p>
        </w:tc>
        <w:tc>
          <w:tcPr>
            <w:tcW w:w="1349" w:type="dxa"/>
          </w:tcPr>
          <w:p w14:paraId="7107D67A" w14:textId="77777777" w:rsidR="009C6F5A" w:rsidRDefault="009C6F5A" w:rsidP="009C6F5A"/>
        </w:tc>
      </w:tr>
      <w:tr w:rsidR="009C6F5A" w14:paraId="71C0C6D9" w14:textId="77777777" w:rsidTr="009C6F5A">
        <w:tc>
          <w:tcPr>
            <w:tcW w:w="1858" w:type="dxa"/>
          </w:tcPr>
          <w:p w14:paraId="4BFFB81A" w14:textId="77777777" w:rsidR="009C6F5A" w:rsidRDefault="009C6F5A" w:rsidP="009C6F5A">
            <w:r>
              <w:t>totalmangd</w:t>
            </w:r>
          </w:p>
        </w:tc>
        <w:tc>
          <w:tcPr>
            <w:tcW w:w="1858" w:type="dxa"/>
          </w:tcPr>
          <w:p w14:paraId="2C469B42" w14:textId="77777777" w:rsidR="009C6F5A" w:rsidRDefault="009C6F5A" w:rsidP="009C6F5A">
            <w:r>
              <w:t>decimal</w:t>
            </w:r>
          </w:p>
        </w:tc>
        <w:tc>
          <w:tcPr>
            <w:tcW w:w="820" w:type="dxa"/>
          </w:tcPr>
          <w:p w14:paraId="2BBEF657" w14:textId="77777777" w:rsidR="009C6F5A" w:rsidRDefault="009C6F5A" w:rsidP="009C6F5A">
            <w:r>
              <w:t>0..1</w:t>
            </w:r>
          </w:p>
        </w:tc>
        <w:tc>
          <w:tcPr>
            <w:tcW w:w="3402" w:type="dxa"/>
          </w:tcPr>
          <w:p w14:paraId="57FD2665" w14:textId="77777777" w:rsidR="009C6F5A" w:rsidRDefault="009C6F5A" w:rsidP="009C6F5A">
            <w:r>
              <w:t>Totalmängd.</w:t>
            </w:r>
          </w:p>
        </w:tc>
        <w:tc>
          <w:tcPr>
            <w:tcW w:w="1349" w:type="dxa"/>
          </w:tcPr>
          <w:p w14:paraId="25B6D2C6" w14:textId="77777777" w:rsidR="009C6F5A" w:rsidRDefault="009C6F5A" w:rsidP="009C6F5A"/>
        </w:tc>
      </w:tr>
      <w:tr w:rsidR="009C6F5A" w14:paraId="2DCBE779" w14:textId="77777777" w:rsidTr="009C6F5A">
        <w:tc>
          <w:tcPr>
            <w:tcW w:w="1858" w:type="dxa"/>
          </w:tcPr>
          <w:p w14:paraId="0B9979A2" w14:textId="77777777" w:rsidR="009C6F5A" w:rsidRDefault="009C6F5A" w:rsidP="009C6F5A">
            <w:r>
              <w:t>totalmangdKvar</w:t>
            </w:r>
          </w:p>
        </w:tc>
        <w:tc>
          <w:tcPr>
            <w:tcW w:w="1858" w:type="dxa"/>
          </w:tcPr>
          <w:p w14:paraId="19DBE6A3" w14:textId="77777777" w:rsidR="009C6F5A" w:rsidRDefault="009C6F5A" w:rsidP="009C6F5A">
            <w:r>
              <w:t>decimal</w:t>
            </w:r>
          </w:p>
        </w:tc>
        <w:tc>
          <w:tcPr>
            <w:tcW w:w="820" w:type="dxa"/>
          </w:tcPr>
          <w:p w14:paraId="242BCA31" w14:textId="77777777" w:rsidR="009C6F5A" w:rsidRDefault="009C6F5A" w:rsidP="009C6F5A">
            <w:r>
              <w:t>0..1</w:t>
            </w:r>
          </w:p>
        </w:tc>
        <w:tc>
          <w:tcPr>
            <w:tcW w:w="3402" w:type="dxa"/>
          </w:tcPr>
          <w:p w14:paraId="3EF87E83" w14:textId="77777777" w:rsidR="009C6F5A" w:rsidRDefault="009C6F5A" w:rsidP="009C6F5A">
            <w:r>
              <w:t>Kvarvarande totalmängd.</w:t>
            </w:r>
          </w:p>
        </w:tc>
        <w:tc>
          <w:tcPr>
            <w:tcW w:w="1349" w:type="dxa"/>
          </w:tcPr>
          <w:p w14:paraId="5E1A30B8" w14:textId="77777777" w:rsidR="009C6F5A" w:rsidRDefault="009C6F5A" w:rsidP="009C6F5A"/>
        </w:tc>
      </w:tr>
      <w:tr w:rsidR="009C6F5A" w14:paraId="5D11D802" w14:textId="77777777" w:rsidTr="009C6F5A">
        <w:tc>
          <w:tcPr>
            <w:tcW w:w="1858" w:type="dxa"/>
          </w:tcPr>
          <w:p w14:paraId="027BE4A1" w14:textId="77777777" w:rsidR="009C6F5A" w:rsidRDefault="009C6F5A" w:rsidP="009C6F5A">
            <w:r>
              <w:t>testindikator</w:t>
            </w:r>
          </w:p>
        </w:tc>
        <w:tc>
          <w:tcPr>
            <w:tcW w:w="1858" w:type="dxa"/>
          </w:tcPr>
          <w:p w14:paraId="65FE9588" w14:textId="77777777" w:rsidR="009C6F5A" w:rsidRDefault="009C6F5A" w:rsidP="009C6F5A">
            <w:r>
              <w:t>int</w:t>
            </w:r>
          </w:p>
        </w:tc>
        <w:tc>
          <w:tcPr>
            <w:tcW w:w="820" w:type="dxa"/>
          </w:tcPr>
          <w:p w14:paraId="72BB6037" w14:textId="77777777" w:rsidR="009C6F5A" w:rsidRDefault="009C6F5A" w:rsidP="009C6F5A">
            <w:r>
              <w:t>0..1</w:t>
            </w:r>
          </w:p>
        </w:tc>
        <w:tc>
          <w:tcPr>
            <w:tcW w:w="3402" w:type="dxa"/>
          </w:tcPr>
          <w:p w14:paraId="19671EB6" w14:textId="77777777" w:rsidR="009C6F5A" w:rsidRDefault="009C6F5A" w:rsidP="009C6F5A">
            <w:r>
              <w:t>Markering om förskrivningen är äkta, för test eller för utbildning.                         1 = Äkta</w:t>
            </w:r>
            <w:r>
              <w:br/>
              <w:t>2 = Test</w:t>
            </w:r>
            <w:r>
              <w:br/>
              <w:t>3 = Utbildning</w:t>
            </w:r>
          </w:p>
        </w:tc>
        <w:tc>
          <w:tcPr>
            <w:tcW w:w="1349" w:type="dxa"/>
          </w:tcPr>
          <w:p w14:paraId="2411E1D8" w14:textId="77777777" w:rsidR="009C6F5A" w:rsidRDefault="009C6F5A" w:rsidP="009C6F5A"/>
        </w:tc>
      </w:tr>
      <w:tr w:rsidR="009C6F5A" w14:paraId="433DB0A5" w14:textId="77777777" w:rsidTr="009C6F5A">
        <w:tc>
          <w:tcPr>
            <w:tcW w:w="1858" w:type="dxa"/>
          </w:tcPr>
          <w:p w14:paraId="1098BBF1" w14:textId="77777777" w:rsidR="009C6F5A" w:rsidRDefault="009C6F5A" w:rsidP="009C6F5A">
            <w:r>
              <w:t>aktuelltRecept</w:t>
            </w:r>
          </w:p>
        </w:tc>
        <w:tc>
          <w:tcPr>
            <w:tcW w:w="1858" w:type="dxa"/>
          </w:tcPr>
          <w:p w14:paraId="4E6EBFA7" w14:textId="77777777" w:rsidR="009C6F5A" w:rsidRDefault="009C6F5A" w:rsidP="009C6F5A">
            <w:r>
              <w:t>boolean</w:t>
            </w:r>
          </w:p>
        </w:tc>
        <w:tc>
          <w:tcPr>
            <w:tcW w:w="820" w:type="dxa"/>
          </w:tcPr>
          <w:p w14:paraId="09BB3EDD" w14:textId="77777777" w:rsidR="009C6F5A" w:rsidRDefault="009C6F5A" w:rsidP="009C6F5A">
            <w:r>
              <w:t>0..1</w:t>
            </w:r>
          </w:p>
        </w:tc>
        <w:tc>
          <w:tcPr>
            <w:tcW w:w="3402" w:type="dxa"/>
          </w:tcPr>
          <w:p w14:paraId="6F676BEA" w14:textId="77777777" w:rsidR="009C6F5A" w:rsidRDefault="009C6F5A" w:rsidP="009C6F5A">
            <w:r>
              <w:t>Flagga för om recepet är aktuellt eller inte.</w:t>
            </w:r>
          </w:p>
        </w:tc>
        <w:tc>
          <w:tcPr>
            <w:tcW w:w="1349" w:type="dxa"/>
          </w:tcPr>
          <w:p w14:paraId="6DA3E2B8" w14:textId="77777777" w:rsidR="009C6F5A" w:rsidRDefault="009C6F5A" w:rsidP="009C6F5A"/>
        </w:tc>
      </w:tr>
      <w:tr w:rsidR="009C6F5A" w14:paraId="2CF8F8BD" w14:textId="77777777" w:rsidTr="009C6F5A">
        <w:tc>
          <w:tcPr>
            <w:tcW w:w="1858" w:type="dxa"/>
          </w:tcPr>
          <w:p w14:paraId="30AE70E6" w14:textId="77777777" w:rsidR="009C6F5A" w:rsidRDefault="009C6F5A" w:rsidP="009C6F5A">
            <w:r>
              <w:t>journalstatus</w:t>
            </w:r>
          </w:p>
        </w:tc>
        <w:tc>
          <w:tcPr>
            <w:tcW w:w="1858" w:type="dxa"/>
          </w:tcPr>
          <w:p w14:paraId="2F2E01EB" w14:textId="77777777" w:rsidR="009C6F5A" w:rsidRDefault="001B1B9B" w:rsidP="009C6F5A">
            <w:hyperlink w:anchor="journalstatus">
              <w:r w:rsidR="009C6F5A">
                <w:rPr>
                  <w:rStyle w:val="Hyperlnk"/>
                </w:rPr>
                <w:t>journalstatus</w:t>
              </w:r>
            </w:hyperlink>
          </w:p>
        </w:tc>
        <w:tc>
          <w:tcPr>
            <w:tcW w:w="820" w:type="dxa"/>
          </w:tcPr>
          <w:p w14:paraId="130C7076" w14:textId="77777777" w:rsidR="009C6F5A" w:rsidRDefault="009C6F5A" w:rsidP="009C6F5A">
            <w:r>
              <w:t>0..1</w:t>
            </w:r>
          </w:p>
        </w:tc>
        <w:tc>
          <w:tcPr>
            <w:tcW w:w="3402" w:type="dxa"/>
          </w:tcPr>
          <w:p w14:paraId="5F431B68" w14:textId="77777777" w:rsidR="009C6F5A" w:rsidRDefault="009C6F5A" w:rsidP="009C6F5A">
            <w:r>
              <w:t>Journalstatus för recept som hämtas från Receptdepå human.</w:t>
            </w:r>
          </w:p>
        </w:tc>
        <w:tc>
          <w:tcPr>
            <w:tcW w:w="1349" w:type="dxa"/>
          </w:tcPr>
          <w:p w14:paraId="2C7F5BFE" w14:textId="77777777" w:rsidR="009C6F5A" w:rsidRDefault="009C6F5A" w:rsidP="009C6F5A"/>
        </w:tc>
      </w:tr>
      <w:tr w:rsidR="009C6F5A" w14:paraId="7B342B4D" w14:textId="77777777" w:rsidTr="009C6F5A">
        <w:tc>
          <w:tcPr>
            <w:tcW w:w="1858" w:type="dxa"/>
          </w:tcPr>
          <w:p w14:paraId="666B3FDA" w14:textId="77777777" w:rsidR="009C6F5A" w:rsidRDefault="009C6F5A" w:rsidP="009C6F5A">
            <w:r>
              <w:t>senasteUttagInomFormanen</w:t>
            </w:r>
          </w:p>
        </w:tc>
        <w:tc>
          <w:tcPr>
            <w:tcW w:w="1858" w:type="dxa"/>
          </w:tcPr>
          <w:p w14:paraId="3B7D7C31" w14:textId="77777777" w:rsidR="009C6F5A" w:rsidRDefault="009C6F5A" w:rsidP="009C6F5A">
            <w:r>
              <w:t>dateTime</w:t>
            </w:r>
          </w:p>
        </w:tc>
        <w:tc>
          <w:tcPr>
            <w:tcW w:w="820" w:type="dxa"/>
          </w:tcPr>
          <w:p w14:paraId="58123027" w14:textId="77777777" w:rsidR="009C6F5A" w:rsidRDefault="009C6F5A" w:rsidP="009C6F5A">
            <w:r>
              <w:t>0..1</w:t>
            </w:r>
          </w:p>
        </w:tc>
        <w:tc>
          <w:tcPr>
            <w:tcW w:w="3402" w:type="dxa"/>
          </w:tcPr>
          <w:p w14:paraId="4CCE2587" w14:textId="77777777" w:rsidR="009C6F5A" w:rsidRDefault="009C6F5A" w:rsidP="009C6F5A">
            <w:r>
              <w:t>Datum för senaste uttag inom förmån.</w:t>
            </w:r>
          </w:p>
        </w:tc>
        <w:tc>
          <w:tcPr>
            <w:tcW w:w="1349" w:type="dxa"/>
          </w:tcPr>
          <w:p w14:paraId="1B829253" w14:textId="77777777" w:rsidR="009C6F5A" w:rsidRDefault="009C6F5A" w:rsidP="009C6F5A"/>
        </w:tc>
      </w:tr>
      <w:tr w:rsidR="009C6F5A" w14:paraId="38C0DF8D" w14:textId="77777777" w:rsidTr="009C6F5A">
        <w:tc>
          <w:tcPr>
            <w:tcW w:w="1858" w:type="dxa"/>
          </w:tcPr>
          <w:p w14:paraId="1B6E2F2C" w14:textId="77777777" w:rsidR="009C6F5A" w:rsidRDefault="009C6F5A" w:rsidP="009C6F5A">
            <w:r>
              <w:t>nastaUttagInomFormanen</w:t>
            </w:r>
          </w:p>
        </w:tc>
        <w:tc>
          <w:tcPr>
            <w:tcW w:w="1858" w:type="dxa"/>
          </w:tcPr>
          <w:p w14:paraId="6D146ABF" w14:textId="77777777" w:rsidR="009C6F5A" w:rsidRDefault="009C6F5A" w:rsidP="009C6F5A">
            <w:r>
              <w:t>dateTime</w:t>
            </w:r>
          </w:p>
        </w:tc>
        <w:tc>
          <w:tcPr>
            <w:tcW w:w="820" w:type="dxa"/>
          </w:tcPr>
          <w:p w14:paraId="43501154" w14:textId="77777777" w:rsidR="009C6F5A" w:rsidRDefault="009C6F5A" w:rsidP="009C6F5A">
            <w:r>
              <w:t>0..1</w:t>
            </w:r>
          </w:p>
        </w:tc>
        <w:tc>
          <w:tcPr>
            <w:tcW w:w="3402" w:type="dxa"/>
          </w:tcPr>
          <w:p w14:paraId="71B5AB97" w14:textId="77777777" w:rsidR="009C6F5A" w:rsidRDefault="009C6F5A" w:rsidP="009C6F5A">
            <w:r>
              <w:t>Datum nästa uttag inom förmån.</w:t>
            </w:r>
          </w:p>
        </w:tc>
        <w:tc>
          <w:tcPr>
            <w:tcW w:w="1349" w:type="dxa"/>
          </w:tcPr>
          <w:p w14:paraId="6184A528" w14:textId="77777777" w:rsidR="009C6F5A" w:rsidRDefault="009C6F5A" w:rsidP="009C6F5A"/>
        </w:tc>
      </w:tr>
      <w:tr w:rsidR="009C6F5A" w14:paraId="7C9D103D" w14:textId="77777777" w:rsidTr="009C6F5A">
        <w:tc>
          <w:tcPr>
            <w:tcW w:w="1858" w:type="dxa"/>
          </w:tcPr>
          <w:p w14:paraId="5A4CECE7" w14:textId="77777777" w:rsidR="009C6F5A" w:rsidRDefault="009C6F5A" w:rsidP="009C6F5A">
            <w:r>
              <w:t>nastaTillatnaUttag</w:t>
            </w:r>
          </w:p>
        </w:tc>
        <w:tc>
          <w:tcPr>
            <w:tcW w:w="1858" w:type="dxa"/>
          </w:tcPr>
          <w:p w14:paraId="54293B19" w14:textId="77777777" w:rsidR="009C6F5A" w:rsidRDefault="009C6F5A" w:rsidP="009C6F5A">
            <w:r>
              <w:t>dateTime</w:t>
            </w:r>
          </w:p>
        </w:tc>
        <w:tc>
          <w:tcPr>
            <w:tcW w:w="820" w:type="dxa"/>
          </w:tcPr>
          <w:p w14:paraId="4CCD1E79" w14:textId="77777777" w:rsidR="009C6F5A" w:rsidRDefault="009C6F5A" w:rsidP="009C6F5A">
            <w:r>
              <w:t>0..1</w:t>
            </w:r>
          </w:p>
        </w:tc>
        <w:tc>
          <w:tcPr>
            <w:tcW w:w="3402" w:type="dxa"/>
          </w:tcPr>
          <w:p w14:paraId="7416F37A" w14:textId="77777777" w:rsidR="009C6F5A" w:rsidRDefault="009C6F5A" w:rsidP="009C6F5A">
            <w:r>
              <w:t>Datum för nästa tillåtna uttag.</w:t>
            </w:r>
          </w:p>
        </w:tc>
        <w:tc>
          <w:tcPr>
            <w:tcW w:w="1349" w:type="dxa"/>
          </w:tcPr>
          <w:p w14:paraId="2F878243" w14:textId="77777777" w:rsidR="009C6F5A" w:rsidRDefault="009C6F5A" w:rsidP="009C6F5A"/>
        </w:tc>
      </w:tr>
      <w:tr w:rsidR="009C6F5A" w14:paraId="6882BE02" w14:textId="77777777" w:rsidTr="009C6F5A">
        <w:tc>
          <w:tcPr>
            <w:tcW w:w="1858" w:type="dxa"/>
          </w:tcPr>
          <w:p w14:paraId="3084F470" w14:textId="77777777" w:rsidR="009C6F5A" w:rsidRDefault="009C6F5A" w:rsidP="009C6F5A">
            <w:r>
              <w:t>senasteExpedieradMangd</w:t>
            </w:r>
          </w:p>
        </w:tc>
        <w:tc>
          <w:tcPr>
            <w:tcW w:w="1858" w:type="dxa"/>
          </w:tcPr>
          <w:p w14:paraId="77A24553" w14:textId="77777777" w:rsidR="009C6F5A" w:rsidRDefault="009C6F5A" w:rsidP="009C6F5A">
            <w:r>
              <w:t>decimal</w:t>
            </w:r>
          </w:p>
        </w:tc>
        <w:tc>
          <w:tcPr>
            <w:tcW w:w="820" w:type="dxa"/>
          </w:tcPr>
          <w:p w14:paraId="274A7CC9" w14:textId="77777777" w:rsidR="009C6F5A" w:rsidRDefault="009C6F5A" w:rsidP="009C6F5A">
            <w:r>
              <w:t>0..1</w:t>
            </w:r>
          </w:p>
        </w:tc>
        <w:tc>
          <w:tcPr>
            <w:tcW w:w="3402" w:type="dxa"/>
          </w:tcPr>
          <w:p w14:paraId="6FA1F99E" w14:textId="77777777" w:rsidR="009C6F5A" w:rsidRDefault="009C6F5A" w:rsidP="009C6F5A">
            <w:r>
              <w:t>Senaste expedierad mängd.</w:t>
            </w:r>
          </w:p>
        </w:tc>
        <w:tc>
          <w:tcPr>
            <w:tcW w:w="1349" w:type="dxa"/>
          </w:tcPr>
          <w:p w14:paraId="33F210FE" w14:textId="77777777" w:rsidR="009C6F5A" w:rsidRDefault="009C6F5A" w:rsidP="009C6F5A"/>
        </w:tc>
      </w:tr>
      <w:tr w:rsidR="009C6F5A" w14:paraId="68631D63" w14:textId="77777777" w:rsidTr="009C6F5A">
        <w:tc>
          <w:tcPr>
            <w:tcW w:w="1858" w:type="dxa"/>
          </w:tcPr>
          <w:p w14:paraId="7AC0357B" w14:textId="77777777" w:rsidR="009C6F5A" w:rsidRDefault="009C6F5A" w:rsidP="009C6F5A">
            <w:r>
              <w:lastRenderedPageBreak/>
              <w:t>senasteFormansval</w:t>
            </w:r>
          </w:p>
        </w:tc>
        <w:tc>
          <w:tcPr>
            <w:tcW w:w="1858" w:type="dxa"/>
          </w:tcPr>
          <w:p w14:paraId="3AD098F5" w14:textId="77777777" w:rsidR="009C6F5A" w:rsidRDefault="009C6F5A" w:rsidP="009C6F5A">
            <w:r>
              <w:t>string</w:t>
            </w:r>
          </w:p>
        </w:tc>
        <w:tc>
          <w:tcPr>
            <w:tcW w:w="820" w:type="dxa"/>
          </w:tcPr>
          <w:p w14:paraId="6F88D0C8" w14:textId="77777777" w:rsidR="009C6F5A" w:rsidRDefault="009C6F5A" w:rsidP="009C6F5A">
            <w:r>
              <w:t>0..1</w:t>
            </w:r>
          </w:p>
        </w:tc>
        <w:tc>
          <w:tcPr>
            <w:tcW w:w="3402" w:type="dxa"/>
          </w:tcPr>
          <w:p w14:paraId="6EBE8A6E" w14:textId="77777777" w:rsidR="009C6F5A" w:rsidRDefault="009C6F5A" w:rsidP="009C6F5A">
            <w:r>
              <w:t>Senaste förmånsval.</w:t>
            </w:r>
          </w:p>
        </w:tc>
        <w:tc>
          <w:tcPr>
            <w:tcW w:w="1349" w:type="dxa"/>
          </w:tcPr>
          <w:p w14:paraId="1ED18EE1" w14:textId="77777777" w:rsidR="009C6F5A" w:rsidRDefault="009C6F5A" w:rsidP="009C6F5A"/>
        </w:tc>
      </w:tr>
      <w:tr w:rsidR="009C6F5A" w14:paraId="0A8810B2" w14:textId="77777777" w:rsidTr="009C6F5A">
        <w:tc>
          <w:tcPr>
            <w:tcW w:w="1858" w:type="dxa"/>
          </w:tcPr>
          <w:p w14:paraId="3D6B3C07" w14:textId="77777777" w:rsidR="009C6F5A" w:rsidRDefault="009C6F5A" w:rsidP="009C6F5A">
            <w:r>
              <w:t>senasteUttagsdatum</w:t>
            </w:r>
          </w:p>
        </w:tc>
        <w:tc>
          <w:tcPr>
            <w:tcW w:w="1858" w:type="dxa"/>
          </w:tcPr>
          <w:p w14:paraId="55EAA2F2" w14:textId="77777777" w:rsidR="009C6F5A" w:rsidRDefault="009C6F5A" w:rsidP="009C6F5A">
            <w:r>
              <w:t>dateTime</w:t>
            </w:r>
          </w:p>
        </w:tc>
        <w:tc>
          <w:tcPr>
            <w:tcW w:w="820" w:type="dxa"/>
          </w:tcPr>
          <w:p w14:paraId="257A05EB" w14:textId="77777777" w:rsidR="009C6F5A" w:rsidRDefault="009C6F5A" w:rsidP="009C6F5A">
            <w:r>
              <w:t>0..1</w:t>
            </w:r>
          </w:p>
        </w:tc>
        <w:tc>
          <w:tcPr>
            <w:tcW w:w="3402" w:type="dxa"/>
          </w:tcPr>
          <w:p w14:paraId="5541C057" w14:textId="77777777" w:rsidR="009C6F5A" w:rsidRDefault="009C6F5A" w:rsidP="009C6F5A">
            <w:r>
              <w:t>Datum för senaste uttag.</w:t>
            </w:r>
          </w:p>
        </w:tc>
        <w:tc>
          <w:tcPr>
            <w:tcW w:w="1349" w:type="dxa"/>
          </w:tcPr>
          <w:p w14:paraId="567CBDBE" w14:textId="77777777" w:rsidR="009C6F5A" w:rsidRDefault="009C6F5A" w:rsidP="009C6F5A"/>
        </w:tc>
      </w:tr>
      <w:tr w:rsidR="009C6F5A" w14:paraId="4E17DBC4" w14:textId="77777777" w:rsidTr="009C6F5A">
        <w:tc>
          <w:tcPr>
            <w:tcW w:w="1858" w:type="dxa"/>
          </w:tcPr>
          <w:p w14:paraId="20F53B02" w14:textId="77777777" w:rsidR="009C6F5A" w:rsidRDefault="009C6F5A" w:rsidP="009C6F5A">
            <w:r>
              <w:t>senastExpedieratNplId</w:t>
            </w:r>
          </w:p>
        </w:tc>
        <w:tc>
          <w:tcPr>
            <w:tcW w:w="1858" w:type="dxa"/>
          </w:tcPr>
          <w:p w14:paraId="7AE573FF" w14:textId="77777777" w:rsidR="009C6F5A" w:rsidRDefault="009C6F5A" w:rsidP="009C6F5A">
            <w:r>
              <w:t>string</w:t>
            </w:r>
          </w:p>
        </w:tc>
        <w:tc>
          <w:tcPr>
            <w:tcW w:w="820" w:type="dxa"/>
          </w:tcPr>
          <w:p w14:paraId="4F9FE749" w14:textId="77777777" w:rsidR="009C6F5A" w:rsidRDefault="009C6F5A" w:rsidP="009C6F5A">
            <w:r>
              <w:t>0..1</w:t>
            </w:r>
          </w:p>
        </w:tc>
        <w:tc>
          <w:tcPr>
            <w:tcW w:w="3402" w:type="dxa"/>
          </w:tcPr>
          <w:p w14:paraId="4478B9B4" w14:textId="77777777" w:rsidR="009C6F5A" w:rsidRDefault="009C6F5A" w:rsidP="009C6F5A">
            <w:r>
              <w:t>NPL-ID.</w:t>
            </w:r>
          </w:p>
        </w:tc>
        <w:tc>
          <w:tcPr>
            <w:tcW w:w="1349" w:type="dxa"/>
          </w:tcPr>
          <w:p w14:paraId="66791497" w14:textId="77777777" w:rsidR="009C6F5A" w:rsidRDefault="009C6F5A" w:rsidP="009C6F5A">
            <w:r>
              <w:t>14..14</w:t>
            </w:r>
          </w:p>
        </w:tc>
      </w:tr>
      <w:tr w:rsidR="009C6F5A" w14:paraId="0D05636F" w14:textId="77777777" w:rsidTr="009C6F5A">
        <w:tc>
          <w:tcPr>
            <w:tcW w:w="1858" w:type="dxa"/>
          </w:tcPr>
          <w:p w14:paraId="0456D229" w14:textId="77777777" w:rsidR="009C6F5A" w:rsidRDefault="009C6F5A" w:rsidP="009C6F5A">
            <w:r>
              <w:t>senastExpedieratNplPackId</w:t>
            </w:r>
          </w:p>
        </w:tc>
        <w:tc>
          <w:tcPr>
            <w:tcW w:w="1858" w:type="dxa"/>
          </w:tcPr>
          <w:p w14:paraId="11C92E36" w14:textId="77777777" w:rsidR="009C6F5A" w:rsidRDefault="009C6F5A" w:rsidP="009C6F5A">
            <w:r>
              <w:t>string</w:t>
            </w:r>
          </w:p>
        </w:tc>
        <w:tc>
          <w:tcPr>
            <w:tcW w:w="820" w:type="dxa"/>
          </w:tcPr>
          <w:p w14:paraId="6DFE93BF" w14:textId="77777777" w:rsidR="009C6F5A" w:rsidRDefault="009C6F5A" w:rsidP="009C6F5A">
            <w:r>
              <w:t>0..1</w:t>
            </w:r>
          </w:p>
        </w:tc>
        <w:tc>
          <w:tcPr>
            <w:tcW w:w="3402" w:type="dxa"/>
          </w:tcPr>
          <w:p w14:paraId="5A770730" w14:textId="77777777" w:rsidR="009C6F5A" w:rsidRDefault="009C6F5A" w:rsidP="009C6F5A">
            <w:r>
              <w:t>NPLPack-ID.</w:t>
            </w:r>
          </w:p>
        </w:tc>
        <w:tc>
          <w:tcPr>
            <w:tcW w:w="1349" w:type="dxa"/>
          </w:tcPr>
          <w:p w14:paraId="235B9F92" w14:textId="77777777" w:rsidR="009C6F5A" w:rsidRDefault="009C6F5A" w:rsidP="009C6F5A">
            <w:r>
              <w:t>14..14</w:t>
            </w:r>
          </w:p>
        </w:tc>
      </w:tr>
      <w:tr w:rsidR="009C6F5A" w14:paraId="61EB2CB1" w14:textId="77777777" w:rsidTr="009C6F5A">
        <w:tc>
          <w:tcPr>
            <w:tcW w:w="1858" w:type="dxa"/>
          </w:tcPr>
          <w:p w14:paraId="22C44010" w14:textId="77777777" w:rsidR="009C6F5A" w:rsidRDefault="009C6F5A" w:rsidP="009C6F5A">
            <w:r>
              <w:t>senastExpedieratVarunummer</w:t>
            </w:r>
          </w:p>
        </w:tc>
        <w:tc>
          <w:tcPr>
            <w:tcW w:w="1858" w:type="dxa"/>
          </w:tcPr>
          <w:p w14:paraId="5DDA7C21" w14:textId="77777777" w:rsidR="009C6F5A" w:rsidRDefault="009C6F5A" w:rsidP="009C6F5A">
            <w:r>
              <w:t>string</w:t>
            </w:r>
          </w:p>
        </w:tc>
        <w:tc>
          <w:tcPr>
            <w:tcW w:w="820" w:type="dxa"/>
          </w:tcPr>
          <w:p w14:paraId="21D8E16C" w14:textId="77777777" w:rsidR="009C6F5A" w:rsidRDefault="009C6F5A" w:rsidP="009C6F5A">
            <w:r>
              <w:t>0..1</w:t>
            </w:r>
          </w:p>
        </w:tc>
        <w:tc>
          <w:tcPr>
            <w:tcW w:w="3402" w:type="dxa"/>
          </w:tcPr>
          <w:p w14:paraId="184CA123" w14:textId="77777777" w:rsidR="009C6F5A" w:rsidRDefault="009C6F5A" w:rsidP="009C6F5A">
            <w:r>
              <w:t>Varunummer.</w:t>
            </w:r>
          </w:p>
        </w:tc>
        <w:tc>
          <w:tcPr>
            <w:tcW w:w="1349" w:type="dxa"/>
          </w:tcPr>
          <w:p w14:paraId="4ECE7855" w14:textId="77777777" w:rsidR="009C6F5A" w:rsidRDefault="009C6F5A" w:rsidP="009C6F5A">
            <w:r>
              <w:t>6..6</w:t>
            </w:r>
          </w:p>
        </w:tc>
      </w:tr>
    </w:tbl>
    <w:p w14:paraId="44E06FB8" w14:textId="77777777" w:rsidR="009C6F5A" w:rsidRDefault="009C6F5A" w:rsidP="009C6F5A"/>
    <w:p w14:paraId="72F13114" w14:textId="77777777" w:rsidR="00063043" w:rsidRDefault="00063043" w:rsidP="00063043">
      <w:pPr>
        <w:pStyle w:val="Numreradrubrik2"/>
        <w:numPr>
          <w:ilvl w:val="0"/>
          <w:numId w:val="0"/>
        </w:numPr>
      </w:pPr>
      <w:bookmarkStart w:id="1267" w:name="Apoteksinformation"/>
      <w:r>
        <w:t> </w:t>
      </w:r>
      <w:bookmarkStart w:id="1268" w:name="_Toc401586997"/>
      <w:r>
        <w:t>Apoteksinformation</w:t>
      </w:r>
      <w:bookmarkEnd w:id="1267"/>
      <w:bookmarkEnd w:id="126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21BD73BA" w14:textId="77777777" w:rsidTr="009C6F5A">
        <w:tc>
          <w:tcPr>
            <w:tcW w:w="1858" w:type="dxa"/>
            <w:shd w:val="clear" w:color="auto" w:fill="4F81BD" w:themeFill="accent1"/>
          </w:tcPr>
          <w:p w14:paraId="37726678"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3AD1D379"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1EAAA68B"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13C3F751"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5FF3A994" w14:textId="77777777" w:rsidR="009C6F5A" w:rsidRDefault="009C6F5A" w:rsidP="009C6F5A">
            <w:pPr>
              <w:rPr>
                <w:b/>
                <w:bCs/>
                <w:color w:val="FFFFFF" w:themeColor="background1"/>
              </w:rPr>
            </w:pPr>
            <w:r>
              <w:rPr>
                <w:b/>
                <w:bCs/>
                <w:color w:val="FFFFFF" w:themeColor="background1"/>
              </w:rPr>
              <w:t>Fältlängder</w:t>
            </w:r>
          </w:p>
        </w:tc>
      </w:tr>
      <w:tr w:rsidR="009C6F5A" w14:paraId="7CCAE20D" w14:textId="77777777" w:rsidTr="009C6F5A">
        <w:tc>
          <w:tcPr>
            <w:tcW w:w="1858" w:type="dxa"/>
          </w:tcPr>
          <w:p w14:paraId="7C0D5BB1" w14:textId="77777777" w:rsidR="009C6F5A" w:rsidRDefault="009C6F5A" w:rsidP="009C6F5A">
            <w:r>
              <w:t>aktor</w:t>
            </w:r>
          </w:p>
        </w:tc>
        <w:tc>
          <w:tcPr>
            <w:tcW w:w="1858" w:type="dxa"/>
          </w:tcPr>
          <w:p w14:paraId="27838D30" w14:textId="77777777" w:rsidR="009C6F5A" w:rsidRDefault="009C6F5A" w:rsidP="009C6F5A">
            <w:r>
              <w:t>string</w:t>
            </w:r>
          </w:p>
        </w:tc>
        <w:tc>
          <w:tcPr>
            <w:tcW w:w="820" w:type="dxa"/>
          </w:tcPr>
          <w:p w14:paraId="7CCC35E3" w14:textId="77777777" w:rsidR="009C6F5A" w:rsidRDefault="009C6F5A" w:rsidP="009C6F5A">
            <w:r>
              <w:t>0..1</w:t>
            </w:r>
          </w:p>
        </w:tc>
        <w:tc>
          <w:tcPr>
            <w:tcW w:w="3402" w:type="dxa"/>
          </w:tcPr>
          <w:p w14:paraId="413C424C" w14:textId="77777777" w:rsidR="009C6F5A" w:rsidRDefault="009C6F5A" w:rsidP="009C6F5A">
            <w:r>
              <w:t>GLN-kod.</w:t>
            </w:r>
          </w:p>
        </w:tc>
        <w:tc>
          <w:tcPr>
            <w:tcW w:w="1349" w:type="dxa"/>
          </w:tcPr>
          <w:p w14:paraId="3FC8289D" w14:textId="77777777" w:rsidR="009C6F5A" w:rsidRDefault="009C6F5A" w:rsidP="009C6F5A">
            <w:r>
              <w:t>13..13</w:t>
            </w:r>
          </w:p>
        </w:tc>
      </w:tr>
      <w:tr w:rsidR="009C6F5A" w14:paraId="7B7A4F6E" w14:textId="77777777" w:rsidTr="009C6F5A">
        <w:tc>
          <w:tcPr>
            <w:tcW w:w="1858" w:type="dxa"/>
          </w:tcPr>
          <w:p w14:paraId="0E4F16D2" w14:textId="77777777" w:rsidR="009C6F5A" w:rsidRDefault="009C6F5A" w:rsidP="009C6F5A">
            <w:r>
              <w:t>aktorsnamn</w:t>
            </w:r>
          </w:p>
        </w:tc>
        <w:tc>
          <w:tcPr>
            <w:tcW w:w="1858" w:type="dxa"/>
          </w:tcPr>
          <w:p w14:paraId="0B2B20C7" w14:textId="77777777" w:rsidR="009C6F5A" w:rsidRDefault="001B1B9B" w:rsidP="009C6F5A">
            <w:hyperlink/>
          </w:p>
        </w:tc>
        <w:tc>
          <w:tcPr>
            <w:tcW w:w="820" w:type="dxa"/>
          </w:tcPr>
          <w:p w14:paraId="10952566" w14:textId="77777777" w:rsidR="009C6F5A" w:rsidRDefault="009C6F5A" w:rsidP="009C6F5A">
            <w:r>
              <w:t>0..1</w:t>
            </w:r>
          </w:p>
        </w:tc>
        <w:tc>
          <w:tcPr>
            <w:tcW w:w="3402" w:type="dxa"/>
          </w:tcPr>
          <w:p w14:paraId="44C868E3" w14:textId="77777777" w:rsidR="009C6F5A" w:rsidRDefault="009C6F5A" w:rsidP="009C6F5A"/>
        </w:tc>
        <w:tc>
          <w:tcPr>
            <w:tcW w:w="1349" w:type="dxa"/>
          </w:tcPr>
          <w:p w14:paraId="576C9418" w14:textId="77777777" w:rsidR="009C6F5A" w:rsidRDefault="009C6F5A" w:rsidP="009C6F5A"/>
        </w:tc>
      </w:tr>
      <w:tr w:rsidR="009C6F5A" w14:paraId="724ABF7D" w14:textId="77777777" w:rsidTr="009C6F5A">
        <w:tc>
          <w:tcPr>
            <w:tcW w:w="1858" w:type="dxa"/>
          </w:tcPr>
          <w:p w14:paraId="1E4632B0" w14:textId="77777777" w:rsidR="009C6F5A" w:rsidRDefault="009C6F5A" w:rsidP="009C6F5A">
            <w:r>
              <w:t>namn</w:t>
            </w:r>
          </w:p>
        </w:tc>
        <w:tc>
          <w:tcPr>
            <w:tcW w:w="1858" w:type="dxa"/>
          </w:tcPr>
          <w:p w14:paraId="061349DB" w14:textId="77777777" w:rsidR="009C6F5A" w:rsidRDefault="001B1B9B" w:rsidP="009C6F5A">
            <w:hyperlink/>
          </w:p>
        </w:tc>
        <w:tc>
          <w:tcPr>
            <w:tcW w:w="820" w:type="dxa"/>
          </w:tcPr>
          <w:p w14:paraId="2D0507B7" w14:textId="77777777" w:rsidR="009C6F5A" w:rsidRDefault="009C6F5A" w:rsidP="009C6F5A">
            <w:r>
              <w:t>0..1</w:t>
            </w:r>
          </w:p>
        </w:tc>
        <w:tc>
          <w:tcPr>
            <w:tcW w:w="3402" w:type="dxa"/>
          </w:tcPr>
          <w:p w14:paraId="3505B0F4" w14:textId="77777777" w:rsidR="009C6F5A" w:rsidRDefault="009C6F5A" w:rsidP="009C6F5A"/>
        </w:tc>
        <w:tc>
          <w:tcPr>
            <w:tcW w:w="1349" w:type="dxa"/>
          </w:tcPr>
          <w:p w14:paraId="36624055" w14:textId="77777777" w:rsidR="009C6F5A" w:rsidRDefault="009C6F5A" w:rsidP="009C6F5A"/>
        </w:tc>
      </w:tr>
      <w:tr w:rsidR="009C6F5A" w14:paraId="460ED055" w14:textId="77777777" w:rsidTr="009C6F5A">
        <w:tc>
          <w:tcPr>
            <w:tcW w:w="1858" w:type="dxa"/>
          </w:tcPr>
          <w:p w14:paraId="38A10A9B" w14:textId="77777777" w:rsidR="009C6F5A" w:rsidRDefault="009C6F5A" w:rsidP="009C6F5A">
            <w:r>
              <w:t>adress</w:t>
            </w:r>
          </w:p>
        </w:tc>
        <w:tc>
          <w:tcPr>
            <w:tcW w:w="1858" w:type="dxa"/>
          </w:tcPr>
          <w:p w14:paraId="1520C13D" w14:textId="77777777" w:rsidR="009C6F5A" w:rsidRDefault="001B1B9B" w:rsidP="009C6F5A">
            <w:hyperlink/>
          </w:p>
        </w:tc>
        <w:tc>
          <w:tcPr>
            <w:tcW w:w="820" w:type="dxa"/>
          </w:tcPr>
          <w:p w14:paraId="24A20E57" w14:textId="77777777" w:rsidR="009C6F5A" w:rsidRDefault="009C6F5A" w:rsidP="009C6F5A">
            <w:r>
              <w:t>0..1</w:t>
            </w:r>
          </w:p>
        </w:tc>
        <w:tc>
          <w:tcPr>
            <w:tcW w:w="3402" w:type="dxa"/>
          </w:tcPr>
          <w:p w14:paraId="780CD686" w14:textId="77777777" w:rsidR="009C6F5A" w:rsidRDefault="009C6F5A" w:rsidP="009C6F5A"/>
        </w:tc>
        <w:tc>
          <w:tcPr>
            <w:tcW w:w="1349" w:type="dxa"/>
          </w:tcPr>
          <w:p w14:paraId="1F8ED85B" w14:textId="77777777" w:rsidR="009C6F5A" w:rsidRDefault="009C6F5A" w:rsidP="009C6F5A"/>
        </w:tc>
      </w:tr>
      <w:tr w:rsidR="009C6F5A" w14:paraId="0E338756" w14:textId="77777777" w:rsidTr="009C6F5A">
        <w:tc>
          <w:tcPr>
            <w:tcW w:w="1858" w:type="dxa"/>
          </w:tcPr>
          <w:p w14:paraId="415B2C56" w14:textId="77777777" w:rsidR="009C6F5A" w:rsidRDefault="009C6F5A" w:rsidP="009C6F5A">
            <w:r>
              <w:t>postort</w:t>
            </w:r>
          </w:p>
        </w:tc>
        <w:tc>
          <w:tcPr>
            <w:tcW w:w="1858" w:type="dxa"/>
          </w:tcPr>
          <w:p w14:paraId="61C0C8D0" w14:textId="77777777" w:rsidR="009C6F5A" w:rsidRDefault="001B1B9B" w:rsidP="009C6F5A">
            <w:hyperlink/>
          </w:p>
        </w:tc>
        <w:tc>
          <w:tcPr>
            <w:tcW w:w="820" w:type="dxa"/>
          </w:tcPr>
          <w:p w14:paraId="3BE4D125" w14:textId="77777777" w:rsidR="009C6F5A" w:rsidRDefault="009C6F5A" w:rsidP="009C6F5A">
            <w:r>
              <w:t>0..1</w:t>
            </w:r>
          </w:p>
        </w:tc>
        <w:tc>
          <w:tcPr>
            <w:tcW w:w="3402" w:type="dxa"/>
          </w:tcPr>
          <w:p w14:paraId="54383C67" w14:textId="77777777" w:rsidR="009C6F5A" w:rsidRDefault="009C6F5A" w:rsidP="009C6F5A"/>
        </w:tc>
        <w:tc>
          <w:tcPr>
            <w:tcW w:w="1349" w:type="dxa"/>
          </w:tcPr>
          <w:p w14:paraId="0C720B98" w14:textId="77777777" w:rsidR="009C6F5A" w:rsidRDefault="009C6F5A" w:rsidP="009C6F5A"/>
        </w:tc>
      </w:tr>
      <w:tr w:rsidR="009C6F5A" w14:paraId="73F526BD" w14:textId="77777777" w:rsidTr="009C6F5A">
        <w:tc>
          <w:tcPr>
            <w:tcW w:w="1858" w:type="dxa"/>
          </w:tcPr>
          <w:p w14:paraId="69DB9BCC" w14:textId="77777777" w:rsidR="009C6F5A" w:rsidRDefault="009C6F5A" w:rsidP="009C6F5A">
            <w:r>
              <w:t>telefonnummer</w:t>
            </w:r>
          </w:p>
        </w:tc>
        <w:tc>
          <w:tcPr>
            <w:tcW w:w="1858" w:type="dxa"/>
          </w:tcPr>
          <w:p w14:paraId="28F4CBBC" w14:textId="77777777" w:rsidR="009C6F5A" w:rsidRDefault="001B1B9B" w:rsidP="009C6F5A">
            <w:hyperlink/>
          </w:p>
        </w:tc>
        <w:tc>
          <w:tcPr>
            <w:tcW w:w="820" w:type="dxa"/>
          </w:tcPr>
          <w:p w14:paraId="5238B0FB" w14:textId="77777777" w:rsidR="009C6F5A" w:rsidRDefault="009C6F5A" w:rsidP="009C6F5A">
            <w:r>
              <w:t>0..1</w:t>
            </w:r>
          </w:p>
        </w:tc>
        <w:tc>
          <w:tcPr>
            <w:tcW w:w="3402" w:type="dxa"/>
          </w:tcPr>
          <w:p w14:paraId="63EA642C" w14:textId="77777777" w:rsidR="009C6F5A" w:rsidRDefault="009C6F5A" w:rsidP="009C6F5A"/>
        </w:tc>
        <w:tc>
          <w:tcPr>
            <w:tcW w:w="1349" w:type="dxa"/>
          </w:tcPr>
          <w:p w14:paraId="3211E7C4" w14:textId="77777777" w:rsidR="009C6F5A" w:rsidRDefault="009C6F5A" w:rsidP="009C6F5A"/>
        </w:tc>
      </w:tr>
    </w:tbl>
    <w:p w14:paraId="10AC46E1" w14:textId="77777777" w:rsidR="009C6F5A" w:rsidRDefault="009C6F5A" w:rsidP="009C6F5A"/>
    <w:p w14:paraId="7C72950B" w14:textId="77777777" w:rsidR="00063043" w:rsidRDefault="00063043" w:rsidP="00063043">
      <w:pPr>
        <w:pStyle w:val="Numreradrubrik2"/>
        <w:numPr>
          <w:ilvl w:val="0"/>
          <w:numId w:val="0"/>
        </w:numPr>
      </w:pPr>
      <w:bookmarkStart w:id="1269" w:name="Arbetsplatsinformation"/>
      <w:r>
        <w:t> </w:t>
      </w:r>
      <w:bookmarkStart w:id="1270" w:name="_Toc401586998"/>
      <w:r>
        <w:t>Arbetsplatsinformation</w:t>
      </w:r>
      <w:bookmarkEnd w:id="1269"/>
      <w:bookmarkEnd w:id="127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402"/>
        <w:gridCol w:w="1349"/>
      </w:tblGrid>
      <w:tr w:rsidR="009C6F5A" w:rsidRPr="0038015E" w14:paraId="3A9ADF26" w14:textId="77777777" w:rsidTr="009C6F5A">
        <w:tc>
          <w:tcPr>
            <w:tcW w:w="1858" w:type="dxa"/>
            <w:shd w:val="clear" w:color="auto" w:fill="4F81BD" w:themeFill="accent1"/>
          </w:tcPr>
          <w:p w14:paraId="2A9B8BD6" w14:textId="77777777" w:rsidR="009C6F5A" w:rsidRDefault="009C6F5A" w:rsidP="009C6F5A">
            <w:pPr>
              <w:rPr>
                <w:b/>
                <w:bCs/>
                <w:color w:val="FFFFFF" w:themeColor="background1"/>
              </w:rPr>
            </w:pPr>
            <w:r>
              <w:rPr>
                <w:b/>
                <w:bCs/>
                <w:color w:val="FFFFFF" w:themeColor="background1"/>
              </w:rPr>
              <w:t>Namn</w:t>
            </w:r>
          </w:p>
        </w:tc>
        <w:tc>
          <w:tcPr>
            <w:tcW w:w="1858" w:type="dxa"/>
            <w:shd w:val="clear" w:color="auto" w:fill="4F81BD" w:themeFill="accent1"/>
          </w:tcPr>
          <w:p w14:paraId="2C505EF8" w14:textId="77777777" w:rsidR="009C6F5A" w:rsidRDefault="009C6F5A" w:rsidP="009C6F5A">
            <w:pPr>
              <w:rPr>
                <w:b/>
                <w:bCs/>
                <w:color w:val="FFFFFF" w:themeColor="background1"/>
              </w:rPr>
            </w:pPr>
            <w:r>
              <w:rPr>
                <w:b/>
                <w:bCs/>
                <w:color w:val="FFFFFF" w:themeColor="background1"/>
              </w:rPr>
              <w:t>Typ</w:t>
            </w:r>
          </w:p>
        </w:tc>
        <w:tc>
          <w:tcPr>
            <w:tcW w:w="820" w:type="dxa"/>
            <w:shd w:val="clear" w:color="auto" w:fill="4F81BD" w:themeFill="accent1"/>
          </w:tcPr>
          <w:p w14:paraId="22581BD9" w14:textId="77777777" w:rsidR="009C6F5A" w:rsidRDefault="009C6F5A" w:rsidP="009C6F5A">
            <w:pPr>
              <w:rPr>
                <w:b/>
                <w:bCs/>
                <w:color w:val="FFFFFF" w:themeColor="background1"/>
              </w:rPr>
            </w:pPr>
            <w:r>
              <w:rPr>
                <w:b/>
                <w:bCs/>
                <w:color w:val="FFFFFF" w:themeColor="background1"/>
              </w:rPr>
              <w:t>Mult.</w:t>
            </w:r>
          </w:p>
        </w:tc>
        <w:tc>
          <w:tcPr>
            <w:tcW w:w="3402" w:type="dxa"/>
            <w:shd w:val="clear" w:color="auto" w:fill="4F81BD" w:themeFill="accent1"/>
          </w:tcPr>
          <w:p w14:paraId="29311FD0" w14:textId="77777777" w:rsidR="009C6F5A" w:rsidRDefault="009C6F5A" w:rsidP="009C6F5A">
            <w:pPr>
              <w:rPr>
                <w:b/>
                <w:bCs/>
                <w:color w:val="FFFFFF" w:themeColor="background1"/>
              </w:rPr>
            </w:pPr>
            <w:r>
              <w:rPr>
                <w:b/>
                <w:bCs/>
                <w:color w:val="FFFFFF" w:themeColor="background1"/>
              </w:rPr>
              <w:t>Beskrivning</w:t>
            </w:r>
          </w:p>
        </w:tc>
        <w:tc>
          <w:tcPr>
            <w:tcW w:w="1349" w:type="dxa"/>
            <w:shd w:val="clear" w:color="auto" w:fill="4F81BD" w:themeFill="accent1"/>
          </w:tcPr>
          <w:p w14:paraId="5C9E2915" w14:textId="77777777" w:rsidR="009C6F5A" w:rsidRDefault="009C6F5A" w:rsidP="009C6F5A">
            <w:pPr>
              <w:rPr>
                <w:b/>
                <w:bCs/>
                <w:color w:val="FFFFFF" w:themeColor="background1"/>
              </w:rPr>
            </w:pPr>
            <w:r>
              <w:rPr>
                <w:b/>
                <w:bCs/>
                <w:color w:val="FFFFFF" w:themeColor="background1"/>
              </w:rPr>
              <w:t>Fältlängder</w:t>
            </w:r>
          </w:p>
        </w:tc>
      </w:tr>
      <w:tr w:rsidR="009C6F5A" w14:paraId="5C720DD1" w14:textId="77777777" w:rsidTr="009C6F5A">
        <w:tc>
          <w:tcPr>
            <w:tcW w:w="1858" w:type="dxa"/>
          </w:tcPr>
          <w:p w14:paraId="626F8A72" w14:textId="77777777" w:rsidR="009C6F5A" w:rsidRDefault="009C6F5A" w:rsidP="009C6F5A">
            <w:r>
              <w:t>arbetsplatskod</w:t>
            </w:r>
          </w:p>
        </w:tc>
        <w:tc>
          <w:tcPr>
            <w:tcW w:w="1858" w:type="dxa"/>
          </w:tcPr>
          <w:p w14:paraId="6C1F28DA" w14:textId="77777777" w:rsidR="009C6F5A" w:rsidRDefault="009C6F5A" w:rsidP="009C6F5A">
            <w:r>
              <w:t>string</w:t>
            </w:r>
          </w:p>
        </w:tc>
        <w:tc>
          <w:tcPr>
            <w:tcW w:w="820" w:type="dxa"/>
          </w:tcPr>
          <w:p w14:paraId="026F338D" w14:textId="77777777" w:rsidR="009C6F5A" w:rsidRDefault="009C6F5A" w:rsidP="009C6F5A">
            <w:r>
              <w:t>0..1</w:t>
            </w:r>
          </w:p>
        </w:tc>
        <w:tc>
          <w:tcPr>
            <w:tcW w:w="3402" w:type="dxa"/>
          </w:tcPr>
          <w:p w14:paraId="7F19618A" w14:textId="77777777" w:rsidR="009C6F5A" w:rsidRDefault="009C6F5A" w:rsidP="009C6F5A">
            <w:r>
              <w:t>Unik kod för identifiering av förskrivarens arbetsplats vid ordinationstillfället.</w:t>
            </w:r>
          </w:p>
        </w:tc>
        <w:tc>
          <w:tcPr>
            <w:tcW w:w="1349" w:type="dxa"/>
          </w:tcPr>
          <w:p w14:paraId="0BBFE99E" w14:textId="77777777" w:rsidR="009C6F5A" w:rsidRDefault="009C6F5A" w:rsidP="009C6F5A">
            <w:r>
              <w:t>1..20</w:t>
            </w:r>
          </w:p>
        </w:tc>
      </w:tr>
      <w:tr w:rsidR="009C6F5A" w14:paraId="5BB60B5D" w14:textId="77777777" w:rsidTr="009C6F5A">
        <w:tc>
          <w:tcPr>
            <w:tcW w:w="1858" w:type="dxa"/>
          </w:tcPr>
          <w:p w14:paraId="1E88E657" w14:textId="77777777" w:rsidR="009C6F5A" w:rsidRDefault="009C6F5A" w:rsidP="009C6F5A">
            <w:r>
              <w:t>namn</w:t>
            </w:r>
          </w:p>
        </w:tc>
        <w:tc>
          <w:tcPr>
            <w:tcW w:w="1858" w:type="dxa"/>
          </w:tcPr>
          <w:p w14:paraId="04F9622A" w14:textId="77777777" w:rsidR="009C6F5A" w:rsidRDefault="001B1B9B" w:rsidP="009C6F5A">
            <w:hyperlink/>
          </w:p>
        </w:tc>
        <w:tc>
          <w:tcPr>
            <w:tcW w:w="820" w:type="dxa"/>
          </w:tcPr>
          <w:p w14:paraId="6E378E77" w14:textId="77777777" w:rsidR="009C6F5A" w:rsidRDefault="009C6F5A" w:rsidP="009C6F5A">
            <w:r>
              <w:t>0..1</w:t>
            </w:r>
          </w:p>
        </w:tc>
        <w:tc>
          <w:tcPr>
            <w:tcW w:w="3402" w:type="dxa"/>
          </w:tcPr>
          <w:p w14:paraId="646167AF" w14:textId="77777777" w:rsidR="009C6F5A" w:rsidRDefault="009C6F5A" w:rsidP="009C6F5A"/>
        </w:tc>
        <w:tc>
          <w:tcPr>
            <w:tcW w:w="1349" w:type="dxa"/>
          </w:tcPr>
          <w:p w14:paraId="07D3998B" w14:textId="77777777" w:rsidR="009C6F5A" w:rsidRDefault="009C6F5A" w:rsidP="009C6F5A"/>
        </w:tc>
      </w:tr>
      <w:tr w:rsidR="009C6F5A" w14:paraId="1576C844" w14:textId="77777777" w:rsidTr="009C6F5A">
        <w:tc>
          <w:tcPr>
            <w:tcW w:w="1858" w:type="dxa"/>
          </w:tcPr>
          <w:p w14:paraId="71DECC85" w14:textId="77777777" w:rsidR="009C6F5A" w:rsidRDefault="009C6F5A" w:rsidP="009C6F5A">
            <w:r>
              <w:t>adress</w:t>
            </w:r>
          </w:p>
        </w:tc>
        <w:tc>
          <w:tcPr>
            <w:tcW w:w="1858" w:type="dxa"/>
          </w:tcPr>
          <w:p w14:paraId="0B58ED13" w14:textId="77777777" w:rsidR="009C6F5A" w:rsidRDefault="001B1B9B" w:rsidP="009C6F5A">
            <w:hyperlink/>
          </w:p>
        </w:tc>
        <w:tc>
          <w:tcPr>
            <w:tcW w:w="820" w:type="dxa"/>
          </w:tcPr>
          <w:p w14:paraId="6D8BB4D0" w14:textId="77777777" w:rsidR="009C6F5A" w:rsidRDefault="009C6F5A" w:rsidP="009C6F5A">
            <w:r>
              <w:t>0..1</w:t>
            </w:r>
          </w:p>
        </w:tc>
        <w:tc>
          <w:tcPr>
            <w:tcW w:w="3402" w:type="dxa"/>
          </w:tcPr>
          <w:p w14:paraId="23A47145" w14:textId="77777777" w:rsidR="009C6F5A" w:rsidRDefault="009C6F5A" w:rsidP="009C6F5A"/>
        </w:tc>
        <w:tc>
          <w:tcPr>
            <w:tcW w:w="1349" w:type="dxa"/>
          </w:tcPr>
          <w:p w14:paraId="769A3882" w14:textId="77777777" w:rsidR="009C6F5A" w:rsidRDefault="009C6F5A" w:rsidP="009C6F5A"/>
        </w:tc>
      </w:tr>
      <w:tr w:rsidR="009C6F5A" w14:paraId="2D4936FA" w14:textId="77777777" w:rsidTr="009C6F5A">
        <w:tc>
          <w:tcPr>
            <w:tcW w:w="1858" w:type="dxa"/>
          </w:tcPr>
          <w:p w14:paraId="08EDA7E8" w14:textId="77777777" w:rsidR="009C6F5A" w:rsidRDefault="009C6F5A" w:rsidP="009C6F5A">
            <w:r>
              <w:t>postnummer</w:t>
            </w:r>
          </w:p>
        </w:tc>
        <w:tc>
          <w:tcPr>
            <w:tcW w:w="1858" w:type="dxa"/>
          </w:tcPr>
          <w:p w14:paraId="204F2289" w14:textId="77777777" w:rsidR="009C6F5A" w:rsidRDefault="001B1B9B" w:rsidP="009C6F5A">
            <w:hyperlink/>
          </w:p>
        </w:tc>
        <w:tc>
          <w:tcPr>
            <w:tcW w:w="820" w:type="dxa"/>
          </w:tcPr>
          <w:p w14:paraId="16EC9E8A" w14:textId="77777777" w:rsidR="009C6F5A" w:rsidRDefault="009C6F5A" w:rsidP="009C6F5A">
            <w:r>
              <w:t>0..1</w:t>
            </w:r>
          </w:p>
        </w:tc>
        <w:tc>
          <w:tcPr>
            <w:tcW w:w="3402" w:type="dxa"/>
          </w:tcPr>
          <w:p w14:paraId="0E8AD387" w14:textId="77777777" w:rsidR="009C6F5A" w:rsidRDefault="009C6F5A" w:rsidP="009C6F5A"/>
        </w:tc>
        <w:tc>
          <w:tcPr>
            <w:tcW w:w="1349" w:type="dxa"/>
          </w:tcPr>
          <w:p w14:paraId="7EE188C7" w14:textId="77777777" w:rsidR="009C6F5A" w:rsidRDefault="009C6F5A" w:rsidP="009C6F5A"/>
        </w:tc>
      </w:tr>
      <w:tr w:rsidR="009C6F5A" w14:paraId="16ACA764" w14:textId="77777777" w:rsidTr="009C6F5A">
        <w:tc>
          <w:tcPr>
            <w:tcW w:w="1858" w:type="dxa"/>
          </w:tcPr>
          <w:p w14:paraId="6CCED1E2" w14:textId="77777777" w:rsidR="009C6F5A" w:rsidRDefault="009C6F5A" w:rsidP="009C6F5A">
            <w:r>
              <w:t>postort</w:t>
            </w:r>
          </w:p>
        </w:tc>
        <w:tc>
          <w:tcPr>
            <w:tcW w:w="1858" w:type="dxa"/>
          </w:tcPr>
          <w:p w14:paraId="5556CCBA" w14:textId="77777777" w:rsidR="009C6F5A" w:rsidRDefault="001B1B9B" w:rsidP="009C6F5A">
            <w:hyperlink/>
          </w:p>
        </w:tc>
        <w:tc>
          <w:tcPr>
            <w:tcW w:w="820" w:type="dxa"/>
          </w:tcPr>
          <w:p w14:paraId="7DF8DE8C" w14:textId="77777777" w:rsidR="009C6F5A" w:rsidRDefault="009C6F5A" w:rsidP="009C6F5A">
            <w:r>
              <w:t>0..1</w:t>
            </w:r>
          </w:p>
        </w:tc>
        <w:tc>
          <w:tcPr>
            <w:tcW w:w="3402" w:type="dxa"/>
          </w:tcPr>
          <w:p w14:paraId="4F7E9F0A" w14:textId="77777777" w:rsidR="009C6F5A" w:rsidRDefault="009C6F5A" w:rsidP="009C6F5A"/>
        </w:tc>
        <w:tc>
          <w:tcPr>
            <w:tcW w:w="1349" w:type="dxa"/>
          </w:tcPr>
          <w:p w14:paraId="47A817FA" w14:textId="77777777" w:rsidR="009C6F5A" w:rsidRDefault="009C6F5A" w:rsidP="009C6F5A"/>
        </w:tc>
      </w:tr>
      <w:tr w:rsidR="009C6F5A" w14:paraId="0F9DBCD7" w14:textId="77777777" w:rsidTr="009C6F5A">
        <w:tc>
          <w:tcPr>
            <w:tcW w:w="1858" w:type="dxa"/>
          </w:tcPr>
          <w:p w14:paraId="789E6B6F" w14:textId="77777777" w:rsidR="009C6F5A" w:rsidRDefault="009C6F5A" w:rsidP="009C6F5A">
            <w:r>
              <w:t>telefonnummer1</w:t>
            </w:r>
          </w:p>
        </w:tc>
        <w:tc>
          <w:tcPr>
            <w:tcW w:w="1858" w:type="dxa"/>
          </w:tcPr>
          <w:p w14:paraId="708C85CB" w14:textId="77777777" w:rsidR="009C6F5A" w:rsidRDefault="001B1B9B" w:rsidP="009C6F5A">
            <w:hyperlink/>
          </w:p>
        </w:tc>
        <w:tc>
          <w:tcPr>
            <w:tcW w:w="820" w:type="dxa"/>
          </w:tcPr>
          <w:p w14:paraId="59F5C258" w14:textId="77777777" w:rsidR="009C6F5A" w:rsidRDefault="009C6F5A" w:rsidP="009C6F5A">
            <w:r>
              <w:t>0..1</w:t>
            </w:r>
          </w:p>
        </w:tc>
        <w:tc>
          <w:tcPr>
            <w:tcW w:w="3402" w:type="dxa"/>
          </w:tcPr>
          <w:p w14:paraId="442D7EB6" w14:textId="77777777" w:rsidR="009C6F5A" w:rsidRDefault="009C6F5A" w:rsidP="009C6F5A"/>
        </w:tc>
        <w:tc>
          <w:tcPr>
            <w:tcW w:w="1349" w:type="dxa"/>
          </w:tcPr>
          <w:p w14:paraId="2062F6AB" w14:textId="77777777" w:rsidR="009C6F5A" w:rsidRDefault="009C6F5A" w:rsidP="009C6F5A"/>
        </w:tc>
      </w:tr>
      <w:tr w:rsidR="009C6F5A" w14:paraId="212B475C" w14:textId="77777777" w:rsidTr="009C6F5A">
        <w:tc>
          <w:tcPr>
            <w:tcW w:w="1858" w:type="dxa"/>
          </w:tcPr>
          <w:p w14:paraId="316238DB" w14:textId="77777777" w:rsidR="009C6F5A" w:rsidRDefault="009C6F5A" w:rsidP="009C6F5A">
            <w:r>
              <w:t>telefonnummer2</w:t>
            </w:r>
          </w:p>
        </w:tc>
        <w:tc>
          <w:tcPr>
            <w:tcW w:w="1858" w:type="dxa"/>
          </w:tcPr>
          <w:p w14:paraId="202BFE9B" w14:textId="77777777" w:rsidR="009C6F5A" w:rsidRDefault="001B1B9B" w:rsidP="009C6F5A">
            <w:hyperlink/>
          </w:p>
        </w:tc>
        <w:tc>
          <w:tcPr>
            <w:tcW w:w="820" w:type="dxa"/>
          </w:tcPr>
          <w:p w14:paraId="52D33A01" w14:textId="77777777" w:rsidR="009C6F5A" w:rsidRDefault="009C6F5A" w:rsidP="009C6F5A">
            <w:r>
              <w:t>0..1</w:t>
            </w:r>
          </w:p>
        </w:tc>
        <w:tc>
          <w:tcPr>
            <w:tcW w:w="3402" w:type="dxa"/>
          </w:tcPr>
          <w:p w14:paraId="0C650CF6" w14:textId="77777777" w:rsidR="009C6F5A" w:rsidRDefault="009C6F5A" w:rsidP="009C6F5A"/>
        </w:tc>
        <w:tc>
          <w:tcPr>
            <w:tcW w:w="1349" w:type="dxa"/>
          </w:tcPr>
          <w:p w14:paraId="1BAEEF9E" w14:textId="77777777" w:rsidR="009C6F5A" w:rsidRDefault="009C6F5A" w:rsidP="009C6F5A"/>
        </w:tc>
      </w:tr>
    </w:tbl>
    <w:p w14:paraId="54603627" w14:textId="77777777" w:rsidR="00C50144" w:rsidRDefault="00C50144" w:rsidP="00C50144"/>
    <w:p w14:paraId="0A0A47D8" w14:textId="77777777" w:rsidR="00C50144" w:rsidRDefault="00C50144" w:rsidP="00C50144">
      <w:pPr>
        <w:pStyle w:val="Rubrik41"/>
      </w:pPr>
      <w:bookmarkStart w:id="1271" w:name="ResultCodeEnum"/>
      <w:r>
        <w:t> resultCodeEnum</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390A358A" w14:textId="77777777" w:rsidTr="00EF11BB">
        <w:tc>
          <w:tcPr>
            <w:tcW w:w="283" w:type="dxa"/>
            <w:shd w:val="clear" w:color="auto" w:fill="4F81BD" w:themeFill="accent1"/>
          </w:tcPr>
          <w:bookmarkEnd w:id="1271"/>
          <w:p w14:paraId="4772DC7F"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1C81C25D" w14:textId="77777777" w:rsidR="00C50144" w:rsidRDefault="00C50144" w:rsidP="00EF11BB">
            <w:pPr>
              <w:rPr>
                <w:b/>
                <w:bCs/>
                <w:color w:val="FFFFFF" w:themeColor="background1"/>
              </w:rPr>
            </w:pPr>
            <w:r>
              <w:rPr>
                <w:b/>
                <w:bCs/>
                <w:color w:val="FFFFFF" w:themeColor="background1"/>
              </w:rPr>
              <w:t>Validering</w:t>
            </w:r>
          </w:p>
        </w:tc>
      </w:tr>
      <w:tr w:rsidR="00C50144" w14:paraId="490AA79B" w14:textId="77777777" w:rsidTr="00EF11BB">
        <w:tc>
          <w:tcPr>
            <w:tcW w:w="100" w:type="dxa"/>
          </w:tcPr>
          <w:p w14:paraId="57B4BB1C" w14:textId="77777777" w:rsidR="00C50144" w:rsidRDefault="00C50144" w:rsidP="00EF11BB">
            <w:r>
              <w:t>string</w:t>
            </w:r>
          </w:p>
        </w:tc>
        <w:tc>
          <w:tcPr>
            <w:tcW w:w="566" w:type="dxa"/>
          </w:tcPr>
          <w:p w14:paraId="4B7B020E" w14:textId="77777777" w:rsidR="00C50144" w:rsidRDefault="00C50144" w:rsidP="00EF11BB">
            <w:r>
              <w:t>OK ERROR INFO</w:t>
            </w:r>
          </w:p>
        </w:tc>
      </w:tr>
    </w:tbl>
    <w:p w14:paraId="38CCBAF4" w14:textId="77777777" w:rsidR="00C50144" w:rsidRDefault="00C50144" w:rsidP="00C50144"/>
    <w:p w14:paraId="212CEDB9" w14:textId="77777777" w:rsidR="00C50144" w:rsidRDefault="00C50144" w:rsidP="00C50144">
      <w:pPr>
        <w:pStyle w:val="Rubrik41"/>
      </w:pPr>
      <w:r>
        <w:t> decimaltal</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74F58A0E" w14:textId="77777777" w:rsidTr="00EF11BB">
        <w:tc>
          <w:tcPr>
            <w:tcW w:w="283" w:type="dxa"/>
            <w:shd w:val="clear" w:color="auto" w:fill="4F81BD" w:themeFill="accent1"/>
          </w:tcPr>
          <w:p w14:paraId="53A885D5"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03231BFE" w14:textId="77777777" w:rsidR="00C50144" w:rsidRDefault="00C50144" w:rsidP="00EF11BB">
            <w:pPr>
              <w:rPr>
                <w:b/>
                <w:bCs/>
                <w:color w:val="FFFFFF" w:themeColor="background1"/>
              </w:rPr>
            </w:pPr>
            <w:r>
              <w:rPr>
                <w:b/>
                <w:bCs/>
                <w:color w:val="FFFFFF" w:themeColor="background1"/>
              </w:rPr>
              <w:t>Validering</w:t>
            </w:r>
          </w:p>
        </w:tc>
      </w:tr>
      <w:tr w:rsidR="00C50144" w14:paraId="72BA5A41" w14:textId="77777777" w:rsidTr="00EF11BB">
        <w:tc>
          <w:tcPr>
            <w:tcW w:w="100" w:type="dxa"/>
          </w:tcPr>
          <w:p w14:paraId="0ABE306E" w14:textId="77777777" w:rsidR="00C50144" w:rsidRDefault="00C50144" w:rsidP="00EF11BB">
            <w:r>
              <w:t>decimal</w:t>
            </w:r>
          </w:p>
        </w:tc>
        <w:tc>
          <w:tcPr>
            <w:tcW w:w="566" w:type="dxa"/>
          </w:tcPr>
          <w:p w14:paraId="3D54A13C" w14:textId="77777777" w:rsidR="00C50144" w:rsidRDefault="00C50144" w:rsidP="00EF11BB">
            <w:r>
              <w:t>3</w:t>
            </w:r>
          </w:p>
        </w:tc>
      </w:tr>
    </w:tbl>
    <w:p w14:paraId="7225592F" w14:textId="77777777" w:rsidR="00C50144" w:rsidRDefault="00C50144" w:rsidP="00C50144"/>
    <w:p w14:paraId="1DDB5DBB" w14:textId="77777777" w:rsidR="00C50144" w:rsidRDefault="00C50144" w:rsidP="00C50144">
      <w:pPr>
        <w:pStyle w:val="Rubrik41"/>
      </w:pPr>
      <w:bookmarkStart w:id="1272" w:name="kon"/>
      <w:r>
        <w:lastRenderedPageBreak/>
        <w:t> kon</w:t>
      </w:r>
      <w:bookmarkEnd w:id="127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7B5657FB" w14:textId="77777777" w:rsidTr="00EF11BB">
        <w:tc>
          <w:tcPr>
            <w:tcW w:w="283" w:type="dxa"/>
            <w:shd w:val="clear" w:color="auto" w:fill="4F81BD" w:themeFill="accent1"/>
          </w:tcPr>
          <w:p w14:paraId="03A799F1"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4FC95F35" w14:textId="77777777" w:rsidR="00C50144" w:rsidRDefault="00C50144" w:rsidP="00EF11BB">
            <w:pPr>
              <w:rPr>
                <w:b/>
                <w:bCs/>
                <w:color w:val="FFFFFF" w:themeColor="background1"/>
              </w:rPr>
            </w:pPr>
            <w:r>
              <w:rPr>
                <w:b/>
                <w:bCs/>
                <w:color w:val="FFFFFF" w:themeColor="background1"/>
              </w:rPr>
              <w:t>Validering</w:t>
            </w:r>
          </w:p>
        </w:tc>
      </w:tr>
      <w:tr w:rsidR="00C50144" w14:paraId="5D00DCD5" w14:textId="77777777" w:rsidTr="00EF11BB">
        <w:tc>
          <w:tcPr>
            <w:tcW w:w="100" w:type="dxa"/>
          </w:tcPr>
          <w:p w14:paraId="3A7A2F52" w14:textId="77777777" w:rsidR="00C50144" w:rsidRDefault="00C50144" w:rsidP="00EF11BB">
            <w:r>
              <w:t>string</w:t>
            </w:r>
          </w:p>
        </w:tc>
        <w:tc>
          <w:tcPr>
            <w:tcW w:w="566" w:type="dxa"/>
          </w:tcPr>
          <w:p w14:paraId="7C762F48" w14:textId="77777777" w:rsidR="00C50144" w:rsidRDefault="00C50144" w:rsidP="00EF11BB">
            <w:r>
              <w:t>MAN KVINNA EJ_SPECIFICERAD</w:t>
            </w:r>
          </w:p>
        </w:tc>
      </w:tr>
    </w:tbl>
    <w:p w14:paraId="0524C501" w14:textId="77777777" w:rsidR="00C50144" w:rsidRDefault="00C50144" w:rsidP="00C50144"/>
    <w:p w14:paraId="6EA660DF" w14:textId="77777777" w:rsidR="00C50144" w:rsidRDefault="00C50144" w:rsidP="00C50144">
      <w:pPr>
        <w:pStyle w:val="Rubrik41"/>
      </w:pPr>
      <w:bookmarkStart w:id="1273" w:name="bytesEj"/>
      <w:r>
        <w:t> bytesEj</w:t>
      </w:r>
      <w:bookmarkEnd w:id="127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6F777EC6" w14:textId="77777777" w:rsidTr="00EF11BB">
        <w:tc>
          <w:tcPr>
            <w:tcW w:w="283" w:type="dxa"/>
            <w:shd w:val="clear" w:color="auto" w:fill="4F81BD" w:themeFill="accent1"/>
          </w:tcPr>
          <w:p w14:paraId="7FDF3CF9"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3233274D" w14:textId="77777777" w:rsidR="00C50144" w:rsidRDefault="00C50144" w:rsidP="00EF11BB">
            <w:pPr>
              <w:rPr>
                <w:b/>
                <w:bCs/>
                <w:color w:val="FFFFFF" w:themeColor="background1"/>
              </w:rPr>
            </w:pPr>
            <w:r>
              <w:rPr>
                <w:b/>
                <w:bCs/>
                <w:color w:val="FFFFFF" w:themeColor="background1"/>
              </w:rPr>
              <w:t>Validering</w:t>
            </w:r>
          </w:p>
        </w:tc>
      </w:tr>
      <w:tr w:rsidR="00C50144" w14:paraId="1EBA7A46" w14:textId="77777777" w:rsidTr="00EF11BB">
        <w:tc>
          <w:tcPr>
            <w:tcW w:w="100" w:type="dxa"/>
          </w:tcPr>
          <w:p w14:paraId="56476EE9" w14:textId="77777777" w:rsidR="00C50144" w:rsidRDefault="00C50144" w:rsidP="00EF11BB">
            <w:r>
              <w:t>string</w:t>
            </w:r>
          </w:p>
        </w:tc>
        <w:tc>
          <w:tcPr>
            <w:tcW w:w="566" w:type="dxa"/>
          </w:tcPr>
          <w:p w14:paraId="0D76B996" w14:textId="77777777" w:rsidR="00C50144" w:rsidRDefault="00C50144" w:rsidP="00EF11BB">
            <w:r>
              <w:t>FORSKRIVARE PATIENT</w:t>
            </w:r>
          </w:p>
        </w:tc>
      </w:tr>
    </w:tbl>
    <w:p w14:paraId="72F18D8B" w14:textId="77777777" w:rsidR="00C50144" w:rsidRDefault="00C50144" w:rsidP="00C50144"/>
    <w:p w14:paraId="37CFFD97" w14:textId="77777777" w:rsidR="00C50144" w:rsidRDefault="00C50144" w:rsidP="00C50144">
      <w:pPr>
        <w:pStyle w:val="Rubrik41"/>
      </w:pPr>
      <w:bookmarkStart w:id="1274" w:name="OID"/>
      <w:r>
        <w:t> OID</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6162FC80" w14:textId="77777777" w:rsidTr="00EF11BB">
        <w:tc>
          <w:tcPr>
            <w:tcW w:w="283" w:type="dxa"/>
            <w:shd w:val="clear" w:color="auto" w:fill="4F81BD" w:themeFill="accent1"/>
          </w:tcPr>
          <w:bookmarkEnd w:id="1274"/>
          <w:p w14:paraId="41405981"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5CB686EC" w14:textId="77777777" w:rsidR="00C50144" w:rsidRDefault="00C50144" w:rsidP="00EF11BB">
            <w:pPr>
              <w:rPr>
                <w:b/>
                <w:bCs/>
                <w:color w:val="FFFFFF" w:themeColor="background1"/>
              </w:rPr>
            </w:pPr>
            <w:r>
              <w:rPr>
                <w:b/>
                <w:bCs/>
                <w:color w:val="FFFFFF" w:themeColor="background1"/>
              </w:rPr>
              <w:t>Validering</w:t>
            </w:r>
          </w:p>
        </w:tc>
      </w:tr>
      <w:tr w:rsidR="00C50144" w14:paraId="0DD76D85" w14:textId="77777777" w:rsidTr="00EF11BB">
        <w:tc>
          <w:tcPr>
            <w:tcW w:w="100" w:type="dxa"/>
          </w:tcPr>
          <w:p w14:paraId="2D7DA280" w14:textId="77777777" w:rsidR="00C50144" w:rsidRDefault="00C50144" w:rsidP="00EF11BB">
            <w:r>
              <w:t>string</w:t>
            </w:r>
          </w:p>
        </w:tc>
        <w:tc>
          <w:tcPr>
            <w:tcW w:w="566" w:type="dxa"/>
          </w:tcPr>
          <w:p w14:paraId="47CFE6D6" w14:textId="77777777" w:rsidR="00C50144" w:rsidRDefault="00C50144" w:rsidP="00EF11BB">
            <w:r>
              <w:t>[0-9][0-9.]*</w:t>
            </w:r>
          </w:p>
        </w:tc>
      </w:tr>
    </w:tbl>
    <w:p w14:paraId="1C914FA0" w14:textId="77777777" w:rsidR="00C50144" w:rsidRDefault="00C50144" w:rsidP="00C50144"/>
    <w:p w14:paraId="0DA86B78" w14:textId="77777777" w:rsidR="00C50144" w:rsidRDefault="00C50144" w:rsidP="00C50144">
      <w:pPr>
        <w:pStyle w:val="Rubrik41"/>
      </w:pPr>
      <w:bookmarkStart w:id="1275" w:name="UUID"/>
      <w:r>
        <w:t> UUID</w:t>
      </w:r>
      <w:bookmarkEnd w:id="127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5D59AF" w:rsidRPr="0038015E" w14:paraId="67501AAD" w14:textId="77777777" w:rsidTr="00A41CC3">
        <w:tc>
          <w:tcPr>
            <w:tcW w:w="283" w:type="dxa"/>
            <w:shd w:val="clear" w:color="auto" w:fill="4F81BD" w:themeFill="accent1"/>
          </w:tcPr>
          <w:p w14:paraId="63289E7E" w14:textId="77777777" w:rsidR="005D59AF" w:rsidRDefault="005D59AF" w:rsidP="00A41CC3">
            <w:pPr>
              <w:rPr>
                <w:b/>
                <w:bCs/>
                <w:color w:val="FFFFFF" w:themeColor="background1"/>
              </w:rPr>
            </w:pPr>
            <w:r>
              <w:rPr>
                <w:b/>
                <w:bCs/>
                <w:color w:val="FFFFFF" w:themeColor="background1"/>
              </w:rPr>
              <w:t>Typ</w:t>
            </w:r>
          </w:p>
        </w:tc>
        <w:tc>
          <w:tcPr>
            <w:tcW w:w="849" w:type="dxa"/>
            <w:shd w:val="clear" w:color="auto" w:fill="4F81BD" w:themeFill="accent1"/>
          </w:tcPr>
          <w:p w14:paraId="28553146" w14:textId="77777777" w:rsidR="005D59AF" w:rsidRDefault="005D59AF" w:rsidP="00A41CC3">
            <w:pPr>
              <w:rPr>
                <w:b/>
                <w:bCs/>
                <w:color w:val="FFFFFF" w:themeColor="background1"/>
              </w:rPr>
            </w:pPr>
            <w:r>
              <w:rPr>
                <w:b/>
                <w:bCs/>
                <w:color w:val="FFFFFF" w:themeColor="background1"/>
              </w:rPr>
              <w:t>Validering</w:t>
            </w:r>
          </w:p>
        </w:tc>
      </w:tr>
      <w:tr w:rsidR="005D59AF" w:rsidRPr="005C236D" w14:paraId="71CABEFE" w14:textId="77777777" w:rsidTr="00A41CC3">
        <w:tc>
          <w:tcPr>
            <w:tcW w:w="100" w:type="dxa"/>
          </w:tcPr>
          <w:p w14:paraId="071C4D4C" w14:textId="77777777" w:rsidR="005D59AF" w:rsidRDefault="005D59AF" w:rsidP="00A41CC3">
            <w:r>
              <w:t>string</w:t>
            </w:r>
          </w:p>
        </w:tc>
        <w:tc>
          <w:tcPr>
            <w:tcW w:w="566" w:type="dxa"/>
          </w:tcPr>
          <w:p w14:paraId="63CE060B" w14:textId="77777777" w:rsidR="005D59AF" w:rsidRPr="00E00661" w:rsidRDefault="005D59AF" w:rsidP="00A41CC3">
            <w:pPr>
              <w:rPr>
                <w:lang w:val="en-US"/>
              </w:rPr>
            </w:pPr>
            <w:r w:rsidRPr="00E00661">
              <w:rPr>
                <w:lang w:val="en-US"/>
              </w:rPr>
              <w:t>[a-fA-F0-9]{8}-[a-fA-F0-9]{4}-[a-fA-F0-9]{4}-[a-fA-F0-9]{4}-[a-fA-F0-9]{12}</w:t>
            </w:r>
          </w:p>
        </w:tc>
      </w:tr>
    </w:tbl>
    <w:p w14:paraId="697091E3" w14:textId="77777777" w:rsidR="00C50144" w:rsidRPr="004229AC" w:rsidRDefault="00C50144" w:rsidP="00C50144">
      <w:pPr>
        <w:rPr>
          <w:lang w:val="en-US"/>
        </w:rPr>
      </w:pPr>
    </w:p>
    <w:p w14:paraId="1E999E0A" w14:textId="77777777" w:rsidR="00C50144" w:rsidRDefault="00C50144" w:rsidP="00C50144">
      <w:pPr>
        <w:pStyle w:val="Rubrik41"/>
      </w:pPr>
      <w:bookmarkStart w:id="1276" w:name="ordinationsstatus"/>
      <w:r w:rsidRPr="004229AC">
        <w:rPr>
          <w:lang w:val="en-US"/>
        </w:rPr>
        <w:t> </w:t>
      </w:r>
      <w:r>
        <w:t>ordinationsstatus</w:t>
      </w:r>
      <w:bookmarkEnd w:id="127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15D236D1" w14:textId="77777777" w:rsidTr="005D59AF">
        <w:tc>
          <w:tcPr>
            <w:tcW w:w="2322" w:type="dxa"/>
            <w:shd w:val="clear" w:color="auto" w:fill="4F81BD" w:themeFill="accent1"/>
          </w:tcPr>
          <w:p w14:paraId="0650A0AE" w14:textId="77777777" w:rsidR="00C50144" w:rsidRDefault="00C50144" w:rsidP="00EF11BB">
            <w:pPr>
              <w:rPr>
                <w:b/>
                <w:bCs/>
                <w:color w:val="FFFFFF" w:themeColor="background1"/>
              </w:rPr>
            </w:pPr>
            <w:r>
              <w:rPr>
                <w:b/>
                <w:bCs/>
                <w:color w:val="FFFFFF" w:themeColor="background1"/>
              </w:rPr>
              <w:t>Typ</w:t>
            </w:r>
          </w:p>
        </w:tc>
        <w:tc>
          <w:tcPr>
            <w:tcW w:w="6965" w:type="dxa"/>
            <w:shd w:val="clear" w:color="auto" w:fill="4F81BD" w:themeFill="accent1"/>
          </w:tcPr>
          <w:p w14:paraId="5E30EBC8" w14:textId="77777777" w:rsidR="00C50144" w:rsidRDefault="00C50144" w:rsidP="00EF11BB">
            <w:pPr>
              <w:rPr>
                <w:b/>
                <w:bCs/>
                <w:color w:val="FFFFFF" w:themeColor="background1"/>
              </w:rPr>
            </w:pPr>
            <w:r>
              <w:rPr>
                <w:b/>
                <w:bCs/>
                <w:color w:val="FFFFFF" w:themeColor="background1"/>
              </w:rPr>
              <w:t>Validering</w:t>
            </w:r>
          </w:p>
        </w:tc>
      </w:tr>
      <w:tr w:rsidR="00C50144" w14:paraId="23CAA97B" w14:textId="77777777" w:rsidTr="005D59AF">
        <w:tc>
          <w:tcPr>
            <w:tcW w:w="2322" w:type="dxa"/>
          </w:tcPr>
          <w:p w14:paraId="3C8DBDA1" w14:textId="77777777" w:rsidR="00C50144" w:rsidRDefault="00C50144" w:rsidP="00EF11BB">
            <w:r>
              <w:t>string</w:t>
            </w:r>
          </w:p>
        </w:tc>
        <w:tc>
          <w:tcPr>
            <w:tcW w:w="6965" w:type="dxa"/>
          </w:tcPr>
          <w:p w14:paraId="24B08AD4" w14:textId="77777777" w:rsidR="00C50144" w:rsidRDefault="00C50144" w:rsidP="00EF11BB">
            <w:r>
              <w:t>INAKTIV INSATT UTSATT</w:t>
            </w:r>
          </w:p>
        </w:tc>
      </w:tr>
    </w:tbl>
    <w:p w14:paraId="299A6F16" w14:textId="77777777" w:rsidR="005D59AF" w:rsidRPr="004229AC" w:rsidRDefault="005D59AF" w:rsidP="005D59AF">
      <w:pPr>
        <w:rPr>
          <w:lang w:val="en-US"/>
        </w:rPr>
      </w:pPr>
    </w:p>
    <w:p w14:paraId="346A7301" w14:textId="77777777" w:rsidR="00A41CC3" w:rsidRDefault="00A41CC3" w:rsidP="00A41CC3">
      <w:pPr>
        <w:pStyle w:val="Numreradrubrik2"/>
        <w:numPr>
          <w:ilvl w:val="0"/>
          <w:numId w:val="0"/>
        </w:numPr>
      </w:pPr>
      <w:bookmarkStart w:id="1277" w:name="journalstatus"/>
      <w:r>
        <w:t> </w:t>
      </w:r>
      <w:bookmarkStart w:id="1278" w:name="_Toc401586999"/>
      <w:r>
        <w:t>journalstatus</w:t>
      </w:r>
      <w:bookmarkEnd w:id="1277"/>
      <w:bookmarkEnd w:id="127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5D59AF" w:rsidRPr="0038015E" w14:paraId="7D66D98B" w14:textId="77777777" w:rsidTr="00A41CC3">
        <w:tc>
          <w:tcPr>
            <w:tcW w:w="283" w:type="dxa"/>
            <w:shd w:val="clear" w:color="auto" w:fill="4F81BD" w:themeFill="accent1"/>
          </w:tcPr>
          <w:p w14:paraId="11770831" w14:textId="77777777" w:rsidR="005D59AF" w:rsidRDefault="005D59AF" w:rsidP="00A41CC3">
            <w:pPr>
              <w:rPr>
                <w:b/>
                <w:bCs/>
                <w:color w:val="FFFFFF" w:themeColor="background1"/>
              </w:rPr>
            </w:pPr>
            <w:r>
              <w:rPr>
                <w:b/>
                <w:bCs/>
                <w:color w:val="FFFFFF" w:themeColor="background1"/>
              </w:rPr>
              <w:t>Typ</w:t>
            </w:r>
          </w:p>
        </w:tc>
        <w:tc>
          <w:tcPr>
            <w:tcW w:w="849" w:type="dxa"/>
            <w:shd w:val="clear" w:color="auto" w:fill="4F81BD" w:themeFill="accent1"/>
          </w:tcPr>
          <w:p w14:paraId="1E820782" w14:textId="77777777" w:rsidR="005D59AF" w:rsidRDefault="005D59AF" w:rsidP="00A41CC3">
            <w:pPr>
              <w:rPr>
                <w:b/>
                <w:bCs/>
                <w:color w:val="FFFFFF" w:themeColor="background1"/>
              </w:rPr>
            </w:pPr>
            <w:r>
              <w:rPr>
                <w:b/>
                <w:bCs/>
                <w:color w:val="FFFFFF" w:themeColor="background1"/>
              </w:rPr>
              <w:t>Validering</w:t>
            </w:r>
          </w:p>
        </w:tc>
      </w:tr>
      <w:tr w:rsidR="005D59AF" w14:paraId="0353823E" w14:textId="77777777" w:rsidTr="00A41CC3">
        <w:tc>
          <w:tcPr>
            <w:tcW w:w="100" w:type="dxa"/>
          </w:tcPr>
          <w:p w14:paraId="6DB4A919" w14:textId="77777777" w:rsidR="005D59AF" w:rsidRDefault="005D59AF" w:rsidP="00A41CC3">
            <w:r>
              <w:t>string</w:t>
            </w:r>
          </w:p>
        </w:tc>
        <w:tc>
          <w:tcPr>
            <w:tcW w:w="566" w:type="dxa"/>
          </w:tcPr>
          <w:p w14:paraId="46C80ACF" w14:textId="77777777" w:rsidR="005D59AF" w:rsidRDefault="005D59AF" w:rsidP="00A41CC3">
            <w:r>
              <w:t>RECEPTET_FINNS_I_NOD RECEPTET_FINNS_EJ_I_NOD</w:t>
            </w:r>
          </w:p>
        </w:tc>
      </w:tr>
    </w:tbl>
    <w:p w14:paraId="51E235E6" w14:textId="77777777" w:rsidR="005D59AF" w:rsidRPr="005D59AF" w:rsidRDefault="005D59AF" w:rsidP="005D59AF"/>
    <w:p w14:paraId="012835CD" w14:textId="77777777" w:rsidR="00A41CC3" w:rsidRDefault="00A41CC3" w:rsidP="00A41CC3">
      <w:pPr>
        <w:pStyle w:val="Numreradrubrik2"/>
        <w:numPr>
          <w:ilvl w:val="0"/>
          <w:numId w:val="0"/>
        </w:numPr>
      </w:pPr>
      <w:bookmarkStart w:id="1279" w:name="receptstatus"/>
      <w:r>
        <w:t> </w:t>
      </w:r>
      <w:bookmarkStart w:id="1280" w:name="_Toc401587000"/>
      <w:r>
        <w:t>receptstatus</w:t>
      </w:r>
      <w:bookmarkEnd w:id="1279"/>
      <w:bookmarkEnd w:id="128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5D59AF" w:rsidRPr="0038015E" w14:paraId="0F75C07E" w14:textId="77777777" w:rsidTr="00A41CC3">
        <w:tc>
          <w:tcPr>
            <w:tcW w:w="283" w:type="dxa"/>
            <w:shd w:val="clear" w:color="auto" w:fill="4F81BD" w:themeFill="accent1"/>
          </w:tcPr>
          <w:p w14:paraId="2AC53E7B" w14:textId="77777777" w:rsidR="005D59AF" w:rsidRDefault="005D59AF" w:rsidP="00A41CC3">
            <w:pPr>
              <w:rPr>
                <w:b/>
                <w:bCs/>
                <w:color w:val="FFFFFF" w:themeColor="background1"/>
              </w:rPr>
            </w:pPr>
            <w:r>
              <w:rPr>
                <w:b/>
                <w:bCs/>
                <w:color w:val="FFFFFF" w:themeColor="background1"/>
              </w:rPr>
              <w:t>Typ</w:t>
            </w:r>
          </w:p>
        </w:tc>
        <w:tc>
          <w:tcPr>
            <w:tcW w:w="849" w:type="dxa"/>
            <w:shd w:val="clear" w:color="auto" w:fill="4F81BD" w:themeFill="accent1"/>
          </w:tcPr>
          <w:p w14:paraId="6BFACC1F" w14:textId="77777777" w:rsidR="005D59AF" w:rsidRDefault="005D59AF" w:rsidP="00A41CC3">
            <w:pPr>
              <w:rPr>
                <w:b/>
                <w:bCs/>
                <w:color w:val="FFFFFF" w:themeColor="background1"/>
              </w:rPr>
            </w:pPr>
            <w:r>
              <w:rPr>
                <w:b/>
                <w:bCs/>
                <w:color w:val="FFFFFF" w:themeColor="background1"/>
              </w:rPr>
              <w:t>Validering</w:t>
            </w:r>
          </w:p>
        </w:tc>
      </w:tr>
      <w:tr w:rsidR="005D59AF" w14:paraId="00D3E84B" w14:textId="77777777" w:rsidTr="00A41CC3">
        <w:tc>
          <w:tcPr>
            <w:tcW w:w="100" w:type="dxa"/>
          </w:tcPr>
          <w:p w14:paraId="33666596" w14:textId="77777777" w:rsidR="005D59AF" w:rsidRDefault="005D59AF" w:rsidP="00A41CC3">
            <w:r>
              <w:t>string</w:t>
            </w:r>
          </w:p>
        </w:tc>
        <w:tc>
          <w:tcPr>
            <w:tcW w:w="566" w:type="dxa"/>
          </w:tcPr>
          <w:p w14:paraId="7A53EDBA" w14:textId="77777777" w:rsidR="005D59AF" w:rsidRDefault="005D59AF" w:rsidP="00A41CC3">
            <w:r>
              <w:t>NY KORRIGERAD UTTAG_KVAR SLUTEXPEDIERAD UTSKRIVEN UTGÅNGET MAKULERAD_AV_FARMACEUT AVLIDEN SPÄRRAD MAKULERAD_AV_FÖRSKRIVARE UTSATT</w:t>
            </w:r>
          </w:p>
        </w:tc>
      </w:tr>
    </w:tbl>
    <w:p w14:paraId="59A16C42" w14:textId="77777777" w:rsidR="005D59AF" w:rsidRPr="005D59AF" w:rsidRDefault="005D59AF" w:rsidP="005D59AF"/>
    <w:p w14:paraId="20C2F7DF" w14:textId="3F8418B6" w:rsidR="005D59AF" w:rsidRDefault="00A41CC3" w:rsidP="00A41CC3">
      <w:pPr>
        <w:pStyle w:val="Numreradrubrik2"/>
        <w:numPr>
          <w:ilvl w:val="0"/>
          <w:numId w:val="0"/>
        </w:numPr>
      </w:pPr>
      <w:bookmarkStart w:id="1281" w:name="pauppdragav"/>
      <w:r>
        <w:t> </w:t>
      </w:r>
      <w:bookmarkStart w:id="1282" w:name="_Toc401587001"/>
      <w:r>
        <w:t>pauppdragav</w:t>
      </w:r>
      <w:bookmarkEnd w:id="1281"/>
      <w:bookmarkEnd w:id="128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5D59AF" w:rsidRPr="0038015E" w14:paraId="23366232" w14:textId="77777777" w:rsidTr="00A41CC3">
        <w:tc>
          <w:tcPr>
            <w:tcW w:w="283" w:type="dxa"/>
            <w:shd w:val="clear" w:color="auto" w:fill="4F81BD" w:themeFill="accent1"/>
          </w:tcPr>
          <w:p w14:paraId="5DD58C2D" w14:textId="77777777" w:rsidR="005D59AF" w:rsidRDefault="005D59AF" w:rsidP="00A41CC3">
            <w:pPr>
              <w:rPr>
                <w:b/>
                <w:bCs/>
                <w:color w:val="FFFFFF" w:themeColor="background1"/>
              </w:rPr>
            </w:pPr>
            <w:r>
              <w:rPr>
                <w:b/>
                <w:bCs/>
                <w:color w:val="FFFFFF" w:themeColor="background1"/>
              </w:rPr>
              <w:t>Typ</w:t>
            </w:r>
          </w:p>
        </w:tc>
        <w:tc>
          <w:tcPr>
            <w:tcW w:w="849" w:type="dxa"/>
            <w:shd w:val="clear" w:color="auto" w:fill="4F81BD" w:themeFill="accent1"/>
          </w:tcPr>
          <w:p w14:paraId="646F7708" w14:textId="77777777" w:rsidR="005D59AF" w:rsidRDefault="005D59AF" w:rsidP="00A41CC3">
            <w:pPr>
              <w:rPr>
                <w:b/>
                <w:bCs/>
                <w:color w:val="FFFFFF" w:themeColor="background1"/>
              </w:rPr>
            </w:pPr>
            <w:r>
              <w:rPr>
                <w:b/>
                <w:bCs/>
                <w:color w:val="FFFFFF" w:themeColor="background1"/>
              </w:rPr>
              <w:t>Validering</w:t>
            </w:r>
          </w:p>
        </w:tc>
      </w:tr>
      <w:tr w:rsidR="005D59AF" w14:paraId="10F171E9" w14:textId="77777777" w:rsidTr="00A41CC3">
        <w:tc>
          <w:tcPr>
            <w:tcW w:w="100" w:type="dxa"/>
          </w:tcPr>
          <w:p w14:paraId="7861EE67" w14:textId="77777777" w:rsidR="005D59AF" w:rsidRDefault="005D59AF" w:rsidP="00A41CC3">
            <w:r>
              <w:t>string</w:t>
            </w:r>
          </w:p>
        </w:tc>
        <w:tc>
          <w:tcPr>
            <w:tcW w:w="566" w:type="dxa"/>
          </w:tcPr>
          <w:p w14:paraId="6003E83E" w14:textId="77777777" w:rsidR="005D59AF" w:rsidRDefault="005D59AF" w:rsidP="00A41CC3">
            <w:r>
              <w:t>PATIENT FÖRSKRIVARE</w:t>
            </w:r>
          </w:p>
        </w:tc>
      </w:tr>
    </w:tbl>
    <w:p w14:paraId="72ABDBF5" w14:textId="77777777" w:rsidR="005D59AF" w:rsidRPr="004229AC" w:rsidRDefault="005D59AF" w:rsidP="005D59AF">
      <w:pPr>
        <w:rPr>
          <w:lang w:val="en-US"/>
        </w:rPr>
      </w:pPr>
    </w:p>
    <w:p w14:paraId="1CE1DDCB" w14:textId="77777777" w:rsidR="00A41CC3" w:rsidRDefault="00A41CC3" w:rsidP="00A41CC3">
      <w:pPr>
        <w:pStyle w:val="Numreradrubrik2"/>
        <w:numPr>
          <w:ilvl w:val="0"/>
          <w:numId w:val="0"/>
        </w:numPr>
      </w:pPr>
      <w:bookmarkStart w:id="1283" w:name="forandringstyp"/>
      <w:r>
        <w:t> </w:t>
      </w:r>
      <w:bookmarkStart w:id="1284" w:name="_Toc401587002"/>
      <w:r>
        <w:t>forandringstyp</w:t>
      </w:r>
      <w:bookmarkEnd w:id="1283"/>
      <w:bookmarkEnd w:id="128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5D59AF" w:rsidRPr="0038015E" w14:paraId="4C9F9144" w14:textId="77777777" w:rsidTr="00A41CC3">
        <w:tc>
          <w:tcPr>
            <w:tcW w:w="283" w:type="dxa"/>
            <w:shd w:val="clear" w:color="auto" w:fill="4F81BD" w:themeFill="accent1"/>
          </w:tcPr>
          <w:p w14:paraId="0436C059" w14:textId="77777777" w:rsidR="005D59AF" w:rsidRDefault="005D59AF" w:rsidP="00A41CC3">
            <w:pPr>
              <w:rPr>
                <w:b/>
                <w:bCs/>
                <w:color w:val="FFFFFF" w:themeColor="background1"/>
              </w:rPr>
            </w:pPr>
            <w:r>
              <w:rPr>
                <w:b/>
                <w:bCs/>
                <w:color w:val="FFFFFF" w:themeColor="background1"/>
              </w:rPr>
              <w:t>Typ</w:t>
            </w:r>
          </w:p>
        </w:tc>
        <w:tc>
          <w:tcPr>
            <w:tcW w:w="849" w:type="dxa"/>
            <w:shd w:val="clear" w:color="auto" w:fill="4F81BD" w:themeFill="accent1"/>
          </w:tcPr>
          <w:p w14:paraId="437DCFF4" w14:textId="77777777" w:rsidR="005D59AF" w:rsidRDefault="005D59AF" w:rsidP="00A41CC3">
            <w:pPr>
              <w:rPr>
                <w:b/>
                <w:bCs/>
                <w:color w:val="FFFFFF" w:themeColor="background1"/>
              </w:rPr>
            </w:pPr>
            <w:r>
              <w:rPr>
                <w:b/>
                <w:bCs/>
                <w:color w:val="FFFFFF" w:themeColor="background1"/>
              </w:rPr>
              <w:t>Validering</w:t>
            </w:r>
          </w:p>
        </w:tc>
      </w:tr>
      <w:tr w:rsidR="005D59AF" w14:paraId="7F1D55F3" w14:textId="77777777" w:rsidTr="00A41CC3">
        <w:tc>
          <w:tcPr>
            <w:tcW w:w="100" w:type="dxa"/>
          </w:tcPr>
          <w:p w14:paraId="2094BE70" w14:textId="77777777" w:rsidR="005D59AF" w:rsidRDefault="005D59AF" w:rsidP="00A41CC3">
            <w:r>
              <w:t>string</w:t>
            </w:r>
          </w:p>
        </w:tc>
        <w:tc>
          <w:tcPr>
            <w:tcW w:w="566" w:type="dxa"/>
          </w:tcPr>
          <w:p w14:paraId="055A9546" w14:textId="77777777" w:rsidR="005D59AF" w:rsidRDefault="005D59AF" w:rsidP="00A41CC3">
            <w:r>
              <w:t>MAKULERING UTSATTNING KORRIGERING ORIGINALUTSKRIFT FORANDRING SPÄRRAD</w:t>
            </w:r>
          </w:p>
        </w:tc>
      </w:tr>
    </w:tbl>
    <w:p w14:paraId="0B96347A" w14:textId="77777777" w:rsidR="00B941B4" w:rsidRDefault="00B941B4" w:rsidP="00C50144"/>
    <w:sectPr w:rsidR="00B941B4" w:rsidSect="00B91AA5">
      <w:headerReference w:type="even" r:id="rId22"/>
      <w:headerReference w:type="default" r:id="rId23"/>
      <w:footerReference w:type="even" r:id="rId24"/>
      <w:headerReference w:type="first" r:id="rId25"/>
      <w:pgSz w:w="11907" w:h="16839" w:code="9"/>
      <w:pgMar w:top="1440" w:right="567" w:bottom="1440"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BC4E45" w14:textId="77777777" w:rsidR="00F51942" w:rsidRDefault="00F51942" w:rsidP="00F405F7">
      <w:r>
        <w:separator/>
      </w:r>
    </w:p>
  </w:endnote>
  <w:endnote w:type="continuationSeparator" w:id="0">
    <w:p w14:paraId="72845FF1" w14:textId="77777777" w:rsidR="00F51942" w:rsidRDefault="00F51942" w:rsidP="00F40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ヒラギノ角ゴ Pro W3">
    <w:altName w:val="MS Mincho"/>
    <w:charset w:val="80"/>
    <w:family w:val="auto"/>
    <w:pitch w:val="variable"/>
    <w:sig w:usb0="00000000" w:usb1="08070000" w:usb2="00000010" w:usb3="00000000" w:csb0="0002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4D"/>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416EE" w14:textId="77777777" w:rsidR="001E5B09" w:rsidRDefault="001E5B09" w:rsidP="00F405F7">
    <w:pPr>
      <w:rPr>
        <w:rFonts w:ascii="Times New Roman" w:eastAsia="Times New Roman" w:hAnsi="Times New Roman"/>
        <w:color w:val="auto"/>
        <w:lang w:bidi="x-none"/>
      </w:rPr>
    </w:pPr>
    <w:r>
      <w:t xml:space="preserve">Sida </w:t>
    </w:r>
    <w:r>
      <w:rPr>
        <w:rStyle w:val="Sidnummer"/>
        <w:sz w:val="24"/>
      </w:rPr>
      <w:fldChar w:fldCharType="begin"/>
    </w:r>
    <w:r>
      <w:rPr>
        <w:rStyle w:val="Sidnummer"/>
        <w:sz w:val="24"/>
      </w:rPr>
      <w:instrText xml:space="preserve"> PAGE </w:instrText>
    </w:r>
    <w:r>
      <w:rPr>
        <w:rStyle w:val="Sidnummer"/>
        <w:sz w:val="24"/>
      </w:rPr>
      <w:fldChar w:fldCharType="separate"/>
    </w:r>
    <w:r>
      <w:rPr>
        <w:rStyle w:val="Sidnummer"/>
        <w:sz w:val="24"/>
      </w:rPr>
      <w:t>68</w:t>
    </w:r>
    <w:r>
      <w:rPr>
        <w:rStyle w:val="Sidnummer"/>
        <w:sz w:val="24"/>
      </w:rPr>
      <w:fldChar w:fldCharType="end"/>
    </w:r>
    <w:r>
      <w:rPr>
        <w:rStyle w:val="Sidnummer"/>
        <w:sz w:val="24"/>
      </w:rPr>
      <w:t xml:space="preserve"> (</w:t>
    </w:r>
    <w:r>
      <w:rPr>
        <w:rStyle w:val="Sidnummer"/>
        <w:sz w:val="24"/>
      </w:rPr>
      <w:fldChar w:fldCharType="begin"/>
    </w:r>
    <w:r>
      <w:rPr>
        <w:rStyle w:val="Sidnummer"/>
        <w:sz w:val="24"/>
      </w:rPr>
      <w:instrText xml:space="preserve"> NUMPAGES </w:instrText>
    </w:r>
    <w:r>
      <w:rPr>
        <w:rStyle w:val="Sidnummer"/>
        <w:sz w:val="24"/>
      </w:rPr>
      <w:fldChar w:fldCharType="separate"/>
    </w:r>
    <w:r>
      <w:rPr>
        <w:rStyle w:val="Sidnummer"/>
        <w:sz w:val="24"/>
      </w:rPr>
      <w:t>48</w:t>
    </w:r>
    <w:r>
      <w:rPr>
        <w:rStyle w:val="Sidnummer"/>
        <w:sz w:val="24"/>
      </w:rPr>
      <w:fldChar w:fldCharType="end"/>
    </w:r>
    <w:r>
      <w:rPr>
        <w:rStyle w:val="Sidnummer"/>
        <w:sz w:val="24"/>
      </w:rPr>
      <w:t>)</w:t>
    </w:r>
  </w:p>
  <w:p w14:paraId="0270891F" w14:textId="77777777" w:rsidR="001E5B09" w:rsidRDefault="001E5B09" w:rsidP="00F405F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FA6250" w14:textId="77777777" w:rsidR="00F51942" w:rsidRDefault="00F51942" w:rsidP="00F405F7">
      <w:r>
        <w:separator/>
      </w:r>
    </w:p>
  </w:footnote>
  <w:footnote w:type="continuationSeparator" w:id="0">
    <w:p w14:paraId="7D405BB5" w14:textId="77777777" w:rsidR="00F51942" w:rsidRDefault="00F51942" w:rsidP="00F405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3130"/>
      <w:gridCol w:w="3236"/>
      <w:gridCol w:w="3132"/>
    </w:tblGrid>
    <w:tr w:rsidR="001E5B09" w14:paraId="485DEAB4" w14:textId="77777777">
      <w:trPr>
        <w:cantSplit/>
        <w:trHeight w:val="260"/>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6B9B2966" w14:textId="77777777" w:rsidR="001E5B09" w:rsidRDefault="001B1B9B">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rPr>
              <w:b/>
              <w:sz w:val="24"/>
            </w:rPr>
          </w:pPr>
          <w:r>
            <w:rPr>
              <w:noProof/>
            </w:rPr>
            <w:pict w14:anchorId="5755E74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 o:spid="_x0000_s2064" type="#_x0000_t136" style="position:absolute;margin-left:0;margin-top:0;width:502.05pt;height:167.35pt;rotation:315;z-index:-251657728;mso-position-horizontal:center;mso-position-horizontal-relative:margin;mso-position-vertical:center;mso-position-vertical-relative:margin" o:allowincell="f" fillcolor="silver" stroked="f">
                <v:fill opacity=".5"/>
                <v:textpath style="font-family:&quot;Arial&quot;;font-size:1pt" string="UTKAST"/>
                <w10:wrap anchorx="margin" anchory="margin"/>
              </v:shape>
            </w:pict>
          </w:r>
          <w:r w:rsidR="001E5B09">
            <w:rPr>
              <w:b/>
              <w:sz w:val="24"/>
            </w:rPr>
            <w:t>Slutrapport</w:t>
          </w:r>
        </w:p>
      </w:tc>
      <w:tc>
        <w:tcPr>
          <w:tcW w:w="3236" w:type="dxa"/>
          <w:vMerge w:val="restart"/>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3A900EA3" w14:textId="0F1343B5" w:rsidR="001E5B09" w:rsidRDefault="001E5B09">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2608"/>
              <w:tab w:val="left" w:pos="3912"/>
              <w:tab w:val="left" w:pos="5216"/>
              <w:tab w:val="left" w:pos="6520"/>
              <w:tab w:val="left" w:pos="782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Pr>
              <w:noProof/>
              <w:lang w:eastAsia="sv-SE"/>
            </w:rPr>
            <w:drawing>
              <wp:anchor distT="0" distB="0" distL="114300" distR="114300" simplePos="0" relativeHeight="251656704" behindDoc="0" locked="0" layoutInCell="1" allowOverlap="1" wp14:anchorId="1596ADF2" wp14:editId="391C55C5">
                <wp:simplePos x="0" y="0"/>
                <wp:positionH relativeFrom="character">
                  <wp:posOffset>0</wp:posOffset>
                </wp:positionH>
                <wp:positionV relativeFrom="line">
                  <wp:posOffset>0</wp:posOffset>
                </wp:positionV>
                <wp:extent cx="2017395" cy="442595"/>
                <wp:effectExtent l="0" t="0" r="1905" b="0"/>
                <wp:wrapNone/>
                <wp:docPr id="20"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7395" cy="442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sv-SE"/>
            </w:rPr>
            <mc:AlternateContent>
              <mc:Choice Requires="wps">
                <w:drawing>
                  <wp:inline distT="0" distB="0" distL="0" distR="0" wp14:anchorId="509BC8E5" wp14:editId="0819ED3D">
                    <wp:extent cx="2019300" cy="444500"/>
                    <wp:effectExtent l="0" t="0" r="0" b="3175"/>
                    <wp:docPr id="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444500"/>
                            </a:xfrm>
                            <a:custGeom>
                              <a:avLst/>
                              <a:gdLst/>
                              <a:ahLst/>
                              <a:cxnLst/>
                              <a:rect l="0" t="0" r="r" b="b"/>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shape id="AutoShape 22" o:spid="_x0000_s1026" style="width:159pt;height:35pt;visibility:visible;mso-wrap-style:square;mso-left-percent:-10001;mso-top-percent:-10001;mso-position-horizontal:absolute;mso-position-horizontal-relative:char;mso-position-vertical:absolute;mso-position-vertical-relative:line;mso-left-percent:-10001;mso-top-percent:-10001;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">
                    <w10:anchorlock/>
                  </v:shape>
                </w:pict>
              </mc:Fallback>
            </mc:AlternateContent>
          </w: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438E624D" w14:textId="77777777" w:rsidR="001E5B09" w:rsidRDefault="001E5B09">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Dok.beteckning </w:t>
          </w:r>
        </w:p>
      </w:tc>
    </w:tr>
    <w:tr w:rsidR="001E5B09" w14:paraId="0DF8AE6B" w14:textId="77777777">
      <w:trPr>
        <w:cantSplit/>
        <w:trHeight w:val="252"/>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5601E736" w14:textId="77777777" w:rsidR="001E5B09" w:rsidRDefault="001E5B09">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Målbild och färdplan </w:t>
          </w:r>
        </w:p>
      </w:tc>
      <w:tc>
        <w:tcPr>
          <w:tcW w:w="3236" w:type="dxa"/>
          <w:vMerge/>
          <w:tcBorders>
            <w:top w:val="single" w:sz="8" w:space="0" w:color="000000"/>
            <w:left w:val="none" w:sz="8" w:space="0" w:color="000000"/>
            <w:bottom w:val="single" w:sz="8" w:space="0" w:color="000000"/>
            <w:right w:val="none" w:sz="8" w:space="0" w:color="000000"/>
          </w:tcBorders>
          <w:shd w:val="clear" w:color="auto" w:fill="auto"/>
          <w:tcMar>
            <w:top w:w="0" w:type="dxa"/>
            <w:left w:w="0" w:type="dxa"/>
            <w:bottom w:w="0" w:type="dxa"/>
            <w:right w:w="0" w:type="dxa"/>
          </w:tcMar>
          <w:vAlign w:val="center"/>
        </w:tcPr>
        <w:p w14:paraId="220FEB12" w14:textId="77777777" w:rsidR="001E5B09" w:rsidRDefault="001E5B09">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57B9CCF5" w14:textId="77777777" w:rsidR="001E5B09" w:rsidRDefault="001E5B09">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Utgåva PA5</w:t>
          </w:r>
        </w:p>
      </w:tc>
    </w:tr>
    <w:tr w:rsidR="001E5B09" w14:paraId="6815FDCA" w14:textId="77777777">
      <w:trPr>
        <w:cantSplit/>
        <w:trHeight w:val="254"/>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1848096D" w14:textId="77777777" w:rsidR="001E5B09" w:rsidRDefault="001E5B09">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CeHis Arkitekturledning</w:t>
          </w:r>
        </w:p>
      </w:tc>
      <w:tc>
        <w:tcPr>
          <w:tcW w:w="3236" w:type="dxa"/>
          <w:vMerge/>
          <w:tcBorders>
            <w:top w:val="singl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1E9E6A2D" w14:textId="77777777" w:rsidR="001E5B09" w:rsidRDefault="001E5B09">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3E5BF014" w14:textId="77777777" w:rsidR="001E5B09" w:rsidRDefault="001E5B09">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Sida: </w:t>
          </w:r>
          <w:r>
            <w:fldChar w:fldCharType="begin"/>
          </w:r>
          <w:r>
            <w:instrText xml:space="preserve"> PAGE </w:instrText>
          </w:r>
          <w:r>
            <w:fldChar w:fldCharType="separate"/>
          </w:r>
          <w:r>
            <w:rPr>
              <w:noProof/>
            </w:rPr>
            <w:t>68</w:t>
          </w:r>
          <w:r>
            <w:fldChar w:fldCharType="end"/>
          </w:r>
          <w:r>
            <w:t xml:space="preserve"> (</w:t>
          </w:r>
          <w:fldSimple w:instr=" NUMPAGES ">
            <w:r>
              <w:rPr>
                <w:noProof/>
              </w:rPr>
              <w:t>48</w:t>
            </w:r>
          </w:fldSimple>
          <w:r>
            <w:t>)</w:t>
          </w:r>
        </w:p>
      </w:tc>
    </w:tr>
    <w:tr w:rsidR="001E5B09" w14:paraId="47FC9206" w14:textId="77777777">
      <w:trPr>
        <w:cantSplit/>
        <w:trHeight w:val="265"/>
      </w:trPr>
      <w:tc>
        <w:tcPr>
          <w:tcW w:w="3130"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2EB61603" w14:textId="77777777" w:rsidR="001E5B09" w:rsidRDefault="001E5B09" w:rsidP="00F405F7">
          <w:r>
            <w:fldChar w:fldCharType="begin"/>
          </w:r>
          <w:r>
            <w:instrText xml:space="preserve"> DATE \@ "yyyy-MM-dd" </w:instrText>
          </w:r>
          <w:r>
            <w:fldChar w:fldCharType="separate"/>
          </w:r>
          <w:r w:rsidR="001B1B9B">
            <w:t>2014-11-14</w:t>
          </w:r>
          <w:r>
            <w:fldChar w:fldCharType="end"/>
          </w:r>
        </w:p>
      </w:tc>
      <w:tc>
        <w:tcPr>
          <w:tcW w:w="3236"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1A772C96" w14:textId="77777777" w:rsidR="001E5B09" w:rsidRDefault="001E5B09" w:rsidP="00F405F7"/>
      </w:tc>
      <w:tc>
        <w:tcPr>
          <w:tcW w:w="3132"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68F63282" w14:textId="77777777" w:rsidR="001E5B09" w:rsidRDefault="001E5B09" w:rsidP="00F405F7"/>
      </w:tc>
    </w:tr>
  </w:tbl>
  <w:p w14:paraId="3F7AC021" w14:textId="77777777" w:rsidR="001E5B09" w:rsidRDefault="001E5B09" w:rsidP="00F405F7"/>
  <w:p w14:paraId="6329848F" w14:textId="77777777" w:rsidR="001E5B09" w:rsidRDefault="001E5B09" w:rsidP="00F405F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3130"/>
      <w:gridCol w:w="3236"/>
      <w:gridCol w:w="3132"/>
    </w:tblGrid>
    <w:tr w:rsidR="001E5B09" w14:paraId="1CDABE59" w14:textId="77777777">
      <w:trPr>
        <w:cantSplit/>
        <w:trHeight w:val="260"/>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4445DF55" w14:textId="4D77445C" w:rsidR="001E5B09" w:rsidRPr="00D43B18" w:rsidRDefault="001E5B09" w:rsidP="00D43B18">
          <w:pPr>
            <w:rPr>
              <w:rFonts w:eastAsia="Times New Roman" w:cs="Arial"/>
              <w:b/>
              <w:bCs/>
              <w:noProof w:val="0"/>
              <w:color w:val="444444"/>
              <w:sz w:val="21"/>
              <w:szCs w:val="21"/>
              <w:shd w:val="clear" w:color="auto" w:fill="FFFFFF"/>
              <w:lang w:eastAsia="sv-SE"/>
            </w:rPr>
          </w:pPr>
          <w:r w:rsidRPr="002365BE">
            <w:rPr>
              <w:b/>
              <w:sz w:val="24"/>
            </w:rPr>
            <w:t xml:space="preserve">Nationella Tjänstekontrakt för </w:t>
          </w:r>
          <w:r>
            <w:rPr>
              <w:b/>
              <w:sz w:val="24"/>
            </w:rPr>
            <w:br/>
          </w:r>
          <w:r>
            <w:rPr>
              <w:b/>
              <w:color w:val="9BBB59" w:themeColor="accent3"/>
              <w:sz w:val="24"/>
            </w:rPr>
            <w:fldChar w:fldCharType="begin"/>
          </w:r>
          <w:r>
            <w:rPr>
              <w:b/>
              <w:color w:val="9BBB59" w:themeColor="accent3"/>
              <w:sz w:val="24"/>
            </w:rPr>
            <w:instrText xml:space="preserve"> KEYWORDS  \* MERGEFORMAT </w:instrText>
          </w:r>
          <w:r>
            <w:rPr>
              <w:b/>
              <w:color w:val="9BBB59" w:themeColor="accent3"/>
              <w:sz w:val="24"/>
            </w:rPr>
            <w:fldChar w:fldCharType="end"/>
          </w:r>
          <w:r>
            <w:rPr>
              <w:rFonts w:eastAsia="Times New Roman" w:cs="Arial"/>
              <w:b/>
              <w:bCs/>
              <w:noProof w:val="0"/>
              <w:color w:val="444444"/>
              <w:sz w:val="21"/>
              <w:szCs w:val="21"/>
              <w:shd w:val="clear" w:color="auto" w:fill="FFFFFF"/>
              <w:lang w:eastAsia="sv-SE"/>
            </w:rPr>
            <w:fldChar w:fldCharType="begin"/>
          </w:r>
          <w:r>
            <w:rPr>
              <w:rFonts w:eastAsia="Times New Roman" w:cs="Arial"/>
              <w:b/>
              <w:bCs/>
              <w:noProof w:val="0"/>
              <w:color w:val="444444"/>
              <w:sz w:val="21"/>
              <w:szCs w:val="21"/>
              <w:shd w:val="clear" w:color="auto" w:fill="FFFFFF"/>
              <w:lang w:eastAsia="sv-SE"/>
            </w:rPr>
            <w:instrText xml:space="preserve"> DOCPROPERTY "Tjänstedomän_sv"  \* MERGEFORMAT </w:instrText>
          </w:r>
          <w:r>
            <w:rPr>
              <w:rFonts w:eastAsia="Times New Roman" w:cs="Arial"/>
              <w:b/>
              <w:bCs/>
              <w:noProof w:val="0"/>
              <w:color w:val="444444"/>
              <w:sz w:val="21"/>
              <w:szCs w:val="21"/>
              <w:shd w:val="clear" w:color="auto" w:fill="FFFFFF"/>
              <w:lang w:eastAsia="sv-SE"/>
            </w:rPr>
            <w:fldChar w:fldCharType="separate"/>
          </w:r>
          <w:r>
            <w:rPr>
              <w:rFonts w:eastAsia="Times New Roman" w:cs="Arial"/>
              <w:b/>
              <w:bCs/>
              <w:noProof w:val="0"/>
              <w:color w:val="444444"/>
              <w:sz w:val="21"/>
              <w:szCs w:val="21"/>
              <w:shd w:val="clear" w:color="auto" w:fill="FFFFFF"/>
              <w:lang w:eastAsia="sv-SE"/>
            </w:rPr>
            <w:t>Hantera aktiviteter, ordination</w:t>
          </w:r>
          <w:r>
            <w:rPr>
              <w:rFonts w:eastAsia="Times New Roman" w:cs="Arial"/>
              <w:b/>
              <w:bCs/>
              <w:noProof w:val="0"/>
              <w:color w:val="444444"/>
              <w:sz w:val="21"/>
              <w:szCs w:val="21"/>
              <w:shd w:val="clear" w:color="auto" w:fill="FFFFFF"/>
              <w:lang w:eastAsia="sv-SE"/>
            </w:rPr>
            <w:fldChar w:fldCharType="end"/>
          </w:r>
        </w:p>
        <w:p w14:paraId="0C2CBAF0" w14:textId="1FE905B5" w:rsidR="001E5B09" w:rsidRDefault="001E5B09" w:rsidP="00D43B18">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rPr>
              <w:b/>
              <w:sz w:val="24"/>
            </w:rPr>
          </w:pPr>
        </w:p>
      </w:tc>
      <w:tc>
        <w:tcPr>
          <w:tcW w:w="3236" w:type="dxa"/>
          <w:vMerge w:val="restart"/>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2B0C3313" w14:textId="0F9084A7" w:rsidR="001E5B09" w:rsidRDefault="001E5B09">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2608"/>
              <w:tab w:val="left" w:pos="3912"/>
              <w:tab w:val="left" w:pos="5216"/>
              <w:tab w:val="left" w:pos="6520"/>
              <w:tab w:val="left" w:pos="782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sidRPr="00B5576A">
            <w:rPr>
              <w:noProof/>
              <w:sz w:val="20"/>
              <w:szCs w:val="24"/>
            </w:rPr>
            <w:t xml:space="preserve"> </w:t>
          </w:r>
          <w:r>
            <w:rPr>
              <w:noProof/>
              <w:lang w:eastAsia="sv-SE"/>
            </w:rPr>
            <w:drawing>
              <wp:inline distT="0" distB="0" distL="0" distR="0" wp14:anchorId="0376EAF0" wp14:editId="4E8CEDED">
                <wp:extent cx="1979930" cy="4419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441960"/>
                        </a:xfrm>
                        <a:prstGeom prst="rect">
                          <a:avLst/>
                        </a:prstGeom>
                        <a:noFill/>
                        <a:ln>
                          <a:noFill/>
                        </a:ln>
                      </pic:spPr>
                    </pic:pic>
                  </a:graphicData>
                </a:graphic>
              </wp:inline>
            </w:drawing>
          </w:r>
          <w:r w:rsidRPr="00B5576A">
            <w:t xml:space="preserve"> </w:t>
          </w: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0E1027FD" w14:textId="77777777" w:rsidR="001E5B09" w:rsidRDefault="001E5B09">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
      </w:tc>
    </w:tr>
    <w:tr w:rsidR="001E5B09" w14:paraId="43410114" w14:textId="77777777">
      <w:trPr>
        <w:cantSplit/>
        <w:trHeight w:val="252"/>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0EC520F8" w14:textId="77777777" w:rsidR="001E5B09" w:rsidRDefault="001E5B09">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Tjänstekontraktsbeskrivning </w:t>
          </w:r>
        </w:p>
      </w:tc>
      <w:tc>
        <w:tcPr>
          <w:tcW w:w="3236" w:type="dxa"/>
          <w:vMerge/>
          <w:tcBorders>
            <w:top w:val="single" w:sz="8" w:space="0" w:color="000000"/>
            <w:left w:val="none" w:sz="8" w:space="0" w:color="000000"/>
            <w:bottom w:val="single" w:sz="8" w:space="0" w:color="000000"/>
            <w:right w:val="none" w:sz="8" w:space="0" w:color="000000"/>
          </w:tcBorders>
          <w:shd w:val="clear" w:color="auto" w:fill="auto"/>
          <w:tcMar>
            <w:top w:w="0" w:type="dxa"/>
            <w:left w:w="0" w:type="dxa"/>
            <w:bottom w:w="0" w:type="dxa"/>
            <w:right w:w="0" w:type="dxa"/>
          </w:tcMar>
          <w:vAlign w:val="center"/>
        </w:tcPr>
        <w:p w14:paraId="3B8E8C42" w14:textId="77777777" w:rsidR="001E5B09" w:rsidRDefault="001E5B09">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66A7825C" w14:textId="77777777" w:rsidR="001E5B09" w:rsidRDefault="001E5B09" w:rsidP="00B5576A">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jc w:val="center"/>
          </w:pPr>
          <w:r>
            <w:t xml:space="preserve">Baserad på </w:t>
          </w:r>
        </w:p>
      </w:tc>
    </w:tr>
    <w:tr w:rsidR="001E5B09" w14:paraId="138109C8" w14:textId="77777777">
      <w:trPr>
        <w:cantSplit/>
        <w:trHeight w:val="254"/>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2FD32732" w14:textId="7AB8E603" w:rsidR="001E5B09" w:rsidRDefault="001E5B09" w:rsidP="0039584C">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Pr>
              <w:rFonts w:ascii="ArialMT" w:eastAsia="Times New Roman" w:hAnsi="ArialMT" w:cs="ArialMT"/>
              <w:color w:val="auto"/>
              <w:szCs w:val="16"/>
              <w:lang w:val="en-US"/>
            </w:rPr>
            <w:t>CeHis Arkitektur och regelverk</w:t>
          </w:r>
        </w:p>
      </w:tc>
      <w:tc>
        <w:tcPr>
          <w:tcW w:w="3236" w:type="dxa"/>
          <w:vMerge/>
          <w:tcBorders>
            <w:top w:val="singl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52937537" w14:textId="77777777" w:rsidR="001E5B09" w:rsidRDefault="001E5B09">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7E04A6D4" w14:textId="77777777" w:rsidR="001E5B09" w:rsidRDefault="001E5B09">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Sida: </w:t>
          </w:r>
          <w:r>
            <w:fldChar w:fldCharType="begin"/>
          </w:r>
          <w:r>
            <w:instrText xml:space="preserve"> PAGE </w:instrText>
          </w:r>
          <w:r>
            <w:fldChar w:fldCharType="separate"/>
          </w:r>
          <w:r w:rsidR="001B1B9B">
            <w:rPr>
              <w:noProof/>
            </w:rPr>
            <w:t>1</w:t>
          </w:r>
          <w:r>
            <w:fldChar w:fldCharType="end"/>
          </w:r>
          <w:r>
            <w:t xml:space="preserve"> (</w:t>
          </w:r>
          <w:fldSimple w:instr=" NUMPAGES ">
            <w:r w:rsidR="001B1B9B">
              <w:rPr>
                <w:noProof/>
              </w:rPr>
              <w:t>73</w:t>
            </w:r>
          </w:fldSimple>
          <w:r>
            <w:t>)</w:t>
          </w:r>
        </w:p>
      </w:tc>
    </w:tr>
    <w:tr w:rsidR="001E5B09" w:rsidRPr="00647B65" w14:paraId="7E92D71F" w14:textId="77777777">
      <w:trPr>
        <w:cantSplit/>
        <w:trHeight w:val="265"/>
      </w:trPr>
      <w:tc>
        <w:tcPr>
          <w:tcW w:w="3130"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5860ED62" w14:textId="5CE8F766" w:rsidR="001E5B09" w:rsidRPr="00647B65" w:rsidRDefault="001E5B09" w:rsidP="00F405F7">
          <w:pPr>
            <w:rPr>
              <w:sz w:val="16"/>
              <w:szCs w:val="16"/>
            </w:rPr>
          </w:pPr>
          <w:r w:rsidRPr="00647B65">
            <w:rPr>
              <w:sz w:val="16"/>
              <w:szCs w:val="16"/>
            </w:rPr>
            <w:t xml:space="preserve">Utskriftsdatum: </w:t>
          </w:r>
          <w:r w:rsidRPr="00647B65">
            <w:rPr>
              <w:sz w:val="16"/>
              <w:szCs w:val="16"/>
            </w:rPr>
            <w:fldChar w:fldCharType="begin"/>
          </w:r>
          <w:r w:rsidRPr="00647B65">
            <w:rPr>
              <w:sz w:val="16"/>
              <w:szCs w:val="16"/>
            </w:rPr>
            <w:instrText xml:space="preserve"> DATE \@ "yyyy-MM-dd" </w:instrText>
          </w:r>
          <w:r w:rsidRPr="00647B65">
            <w:rPr>
              <w:sz w:val="16"/>
              <w:szCs w:val="16"/>
            </w:rPr>
            <w:fldChar w:fldCharType="separate"/>
          </w:r>
          <w:r w:rsidR="001B1B9B">
            <w:rPr>
              <w:sz w:val="16"/>
              <w:szCs w:val="16"/>
            </w:rPr>
            <w:t>2014-11-14</w:t>
          </w:r>
          <w:r w:rsidRPr="00647B65">
            <w:rPr>
              <w:sz w:val="16"/>
              <w:szCs w:val="16"/>
            </w:rPr>
            <w:fldChar w:fldCharType="end"/>
          </w:r>
        </w:p>
      </w:tc>
      <w:tc>
        <w:tcPr>
          <w:tcW w:w="3236"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197FBD7E" w14:textId="77777777" w:rsidR="001E5B09" w:rsidRPr="00647B65" w:rsidRDefault="001E5B09" w:rsidP="00F405F7">
          <w:pPr>
            <w:rPr>
              <w:sz w:val="16"/>
              <w:szCs w:val="16"/>
            </w:rPr>
          </w:pPr>
        </w:p>
      </w:tc>
      <w:tc>
        <w:tcPr>
          <w:tcW w:w="3132"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54954C09" w14:textId="77777777" w:rsidR="001E5B09" w:rsidRPr="00647B65" w:rsidRDefault="001E5B09" w:rsidP="00F405F7">
          <w:pPr>
            <w:rPr>
              <w:sz w:val="16"/>
              <w:szCs w:val="16"/>
            </w:rPr>
          </w:pPr>
        </w:p>
      </w:tc>
    </w:tr>
  </w:tbl>
  <w:p w14:paraId="6253C901" w14:textId="77777777" w:rsidR="001E5B09" w:rsidRPr="00647B65" w:rsidRDefault="001E5B09" w:rsidP="00F405F7">
    <w:pPr>
      <w:rPr>
        <w:sz w:val="16"/>
        <w:szCs w:val="16"/>
      </w:rPr>
    </w:pPr>
  </w:p>
  <w:p w14:paraId="4353183C" w14:textId="77777777" w:rsidR="001E5B09" w:rsidRDefault="001E5B09" w:rsidP="00F405F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D85862" w14:textId="77777777" w:rsidR="001E5B09" w:rsidRDefault="001B1B9B">
    <w:pPr>
      <w:pStyle w:val="Sidhuvud"/>
    </w:pPr>
    <w:r>
      <w:pict w14:anchorId="041FA25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 o:spid="_x0000_s2063" type="#_x0000_t136" style="position:absolute;margin-left:0;margin-top:0;width:502.05pt;height:167.35pt;rotation:315;z-index:-251658752;mso-position-horizontal:center;mso-position-horizontal-relative:margin;mso-position-vertical:center;mso-position-vertical-relative:margin" o:allowincell="f" fillcolor="silver" stroked="f">
          <v:fill opacity=".5"/>
          <v:textpath style="font-family:&quot;Arial&quot;;font-size:1pt" string="UTKAS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894EE876"/>
    <w:styleLink w:val="List51"/>
    <w:lvl w:ilvl="0">
      <w:start w:val="1"/>
      <w:numFmt w:val="bullet"/>
      <w:lvlText w:val=""/>
      <w:lvlJc w:val="left"/>
      <w:pPr>
        <w:tabs>
          <w:tab w:val="num" w:pos="360"/>
        </w:tabs>
        <w:ind w:left="360" w:firstLine="927"/>
      </w:pPr>
      <w:rPr>
        <w:rFonts w:ascii="Wingdings" w:eastAsia="ヒラギノ角ゴ Pro W3" w:hAnsi="Wingdings" w:hint="default"/>
        <w:color w:val="000000"/>
        <w:position w:val="0"/>
        <w:sz w:val="24"/>
      </w:rPr>
    </w:lvl>
    <w:lvl w:ilvl="1">
      <w:start w:val="1"/>
      <w:numFmt w:val="bullet"/>
      <w:lvlText w:val="o"/>
      <w:lvlJc w:val="left"/>
      <w:pPr>
        <w:tabs>
          <w:tab w:val="num" w:pos="360"/>
        </w:tabs>
        <w:ind w:left="360" w:firstLine="1647"/>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2367"/>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3087"/>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807"/>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4527"/>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5247"/>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967"/>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687"/>
      </w:pPr>
      <w:rPr>
        <w:rFonts w:ascii="Wingdings" w:eastAsia="ヒラギノ角ゴ Pro W3" w:hAnsi="Wingdings" w:hint="default"/>
        <w:color w:val="000000"/>
        <w:position w:val="0"/>
        <w:sz w:val="24"/>
      </w:rPr>
    </w:lvl>
  </w:abstractNum>
  <w:abstractNum w:abstractNumId="1">
    <w:nsid w:val="00000009"/>
    <w:multiLevelType w:val="multilevel"/>
    <w:tmpl w:val="894EE87B"/>
    <w:styleLink w:val="List8"/>
    <w:lvl w:ilvl="0">
      <w:start w:val="1"/>
      <w:numFmt w:val="bullet"/>
      <w:lvlText w:val="o"/>
      <w:lvlJc w:val="left"/>
      <w:pPr>
        <w:tabs>
          <w:tab w:val="num" w:pos="360"/>
        </w:tabs>
        <w:ind w:left="360" w:firstLine="927"/>
      </w:pPr>
      <w:rPr>
        <w:rFonts w:ascii="Courier New" w:eastAsia="ヒラギノ角ゴ Pro W3" w:hAnsi="Courier New" w:hint="default"/>
        <w:color w:val="000000"/>
        <w:position w:val="0"/>
        <w:sz w:val="24"/>
      </w:rPr>
    </w:lvl>
    <w:lvl w:ilvl="1">
      <w:start w:val="1"/>
      <w:numFmt w:val="bullet"/>
      <w:lvlText w:val="o"/>
      <w:lvlJc w:val="left"/>
      <w:pPr>
        <w:tabs>
          <w:tab w:val="num" w:pos="360"/>
        </w:tabs>
        <w:ind w:left="360" w:firstLine="1647"/>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2367"/>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3087"/>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807"/>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4527"/>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5247"/>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967"/>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687"/>
      </w:pPr>
      <w:rPr>
        <w:rFonts w:ascii="Wingdings" w:eastAsia="ヒラギノ角ゴ Pro W3" w:hAnsi="Wingdings" w:hint="default"/>
        <w:color w:val="000000"/>
        <w:position w:val="0"/>
        <w:sz w:val="24"/>
      </w:rPr>
    </w:lvl>
  </w:abstractNum>
  <w:abstractNum w:abstractNumId="2">
    <w:nsid w:val="00000010"/>
    <w:multiLevelType w:val="multilevel"/>
    <w:tmpl w:val="894EE882"/>
    <w:styleLink w:val="List14"/>
    <w:lvl w:ilvl="0">
      <w:start w:val="1"/>
      <w:numFmt w:val="decimal"/>
      <w:isLgl/>
      <w:lvlText w:val="%1."/>
      <w:lvlJc w:val="left"/>
      <w:pPr>
        <w:tabs>
          <w:tab w:val="num" w:pos="360"/>
        </w:tabs>
        <w:ind w:left="360" w:firstLine="567"/>
      </w:pPr>
      <w:rPr>
        <w:rFonts w:hint="default"/>
        <w:color w:val="000000"/>
        <w:spacing w:val="0"/>
        <w:position w:val="0"/>
        <w:sz w:val="24"/>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4"/>
      </w:rPr>
    </w:lvl>
  </w:abstractNum>
  <w:abstractNum w:abstractNumId="3">
    <w:nsid w:val="013B60DC"/>
    <w:multiLevelType w:val="hybridMultilevel"/>
    <w:tmpl w:val="2F1A60A2"/>
    <w:lvl w:ilvl="0" w:tplc="041D0001">
      <w:start w:val="1"/>
      <w:numFmt w:val="bullet"/>
      <w:lvlText w:val=""/>
      <w:lvlJc w:val="left"/>
      <w:pPr>
        <w:ind w:left="720" w:hanging="360"/>
      </w:pPr>
      <w:rPr>
        <w:rFonts w:ascii="Symbol" w:hAnsi="Symbol" w:hint="default"/>
      </w:rPr>
    </w:lvl>
    <w:lvl w:ilvl="1" w:tplc="809A267C">
      <w:numFmt w:val="bullet"/>
      <w:lvlText w:val="-"/>
      <w:lvlJc w:val="left"/>
      <w:pPr>
        <w:ind w:left="1440" w:hanging="360"/>
      </w:pPr>
      <w:rPr>
        <w:rFonts w:ascii="Arial" w:eastAsia="ヒラギノ角ゴ Pro W3" w:hAnsi="Arial" w:cs="Arial"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9621450"/>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2D0D63"/>
    <w:multiLevelType w:val="hybridMultilevel"/>
    <w:tmpl w:val="9A2C121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15730DC0"/>
    <w:multiLevelType w:val="hybridMultilevel"/>
    <w:tmpl w:val="852449AC"/>
    <w:lvl w:ilvl="0" w:tplc="97E24F1E">
      <w:start w:val="4"/>
      <w:numFmt w:val="bullet"/>
      <w:pStyle w:val="Lista1"/>
      <w:lvlText w:val="-"/>
      <w:lvlJc w:val="left"/>
      <w:pPr>
        <w:ind w:left="1080" w:hanging="360"/>
      </w:pPr>
      <w:rPr>
        <w:rFonts w:ascii="Times New Roman" w:eastAsia="Times New Roman" w:hAnsi="Times New Roman" w:hint="default"/>
      </w:rPr>
    </w:lvl>
    <w:lvl w:ilvl="1" w:tplc="041D0003">
      <w:start w:val="1"/>
      <w:numFmt w:val="bullet"/>
      <w:lvlText w:val="o"/>
      <w:lvlJc w:val="left"/>
      <w:pPr>
        <w:tabs>
          <w:tab w:val="num" w:pos="2160"/>
        </w:tabs>
        <w:ind w:left="2160" w:hanging="360"/>
      </w:pPr>
      <w:rPr>
        <w:rFonts w:ascii="Courier New" w:hAnsi="Courier New" w:cs="ヒラギノ角ゴ Pro W3" w:hint="default"/>
      </w:rPr>
    </w:lvl>
    <w:lvl w:ilvl="2" w:tplc="041D0005">
      <w:start w:val="1"/>
      <w:numFmt w:val="bullet"/>
      <w:lvlText w:val=""/>
      <w:lvlJc w:val="left"/>
      <w:pPr>
        <w:tabs>
          <w:tab w:val="num" w:pos="2880"/>
        </w:tabs>
        <w:ind w:left="2880" w:hanging="360"/>
      </w:pPr>
      <w:rPr>
        <w:rFonts w:ascii="Wingdings" w:hAnsi="Wingdings" w:hint="default"/>
      </w:rPr>
    </w:lvl>
    <w:lvl w:ilvl="3" w:tplc="041D0001" w:tentative="1">
      <w:start w:val="1"/>
      <w:numFmt w:val="bullet"/>
      <w:lvlText w:val=""/>
      <w:lvlJc w:val="left"/>
      <w:pPr>
        <w:tabs>
          <w:tab w:val="num" w:pos="3600"/>
        </w:tabs>
        <w:ind w:left="3600" w:hanging="360"/>
      </w:pPr>
      <w:rPr>
        <w:rFonts w:ascii="Symbol" w:hAnsi="Symbol" w:hint="default"/>
      </w:rPr>
    </w:lvl>
    <w:lvl w:ilvl="4" w:tplc="041D0003" w:tentative="1">
      <w:start w:val="1"/>
      <w:numFmt w:val="bullet"/>
      <w:lvlText w:val="o"/>
      <w:lvlJc w:val="left"/>
      <w:pPr>
        <w:tabs>
          <w:tab w:val="num" w:pos="4320"/>
        </w:tabs>
        <w:ind w:left="4320" w:hanging="360"/>
      </w:pPr>
      <w:rPr>
        <w:rFonts w:ascii="Courier New" w:hAnsi="Courier New" w:cs="ヒラギノ角ゴ Pro W3" w:hint="default"/>
      </w:rPr>
    </w:lvl>
    <w:lvl w:ilvl="5" w:tplc="041D0005" w:tentative="1">
      <w:start w:val="1"/>
      <w:numFmt w:val="bullet"/>
      <w:lvlText w:val=""/>
      <w:lvlJc w:val="left"/>
      <w:pPr>
        <w:tabs>
          <w:tab w:val="num" w:pos="5040"/>
        </w:tabs>
        <w:ind w:left="5040" w:hanging="360"/>
      </w:pPr>
      <w:rPr>
        <w:rFonts w:ascii="Wingdings" w:hAnsi="Wingdings" w:hint="default"/>
      </w:rPr>
    </w:lvl>
    <w:lvl w:ilvl="6" w:tplc="041D0001" w:tentative="1">
      <w:start w:val="1"/>
      <w:numFmt w:val="bullet"/>
      <w:lvlText w:val=""/>
      <w:lvlJc w:val="left"/>
      <w:pPr>
        <w:tabs>
          <w:tab w:val="num" w:pos="5760"/>
        </w:tabs>
        <w:ind w:left="5760" w:hanging="360"/>
      </w:pPr>
      <w:rPr>
        <w:rFonts w:ascii="Symbol" w:hAnsi="Symbol" w:hint="default"/>
      </w:rPr>
    </w:lvl>
    <w:lvl w:ilvl="7" w:tplc="041D0003" w:tentative="1">
      <w:start w:val="1"/>
      <w:numFmt w:val="bullet"/>
      <w:lvlText w:val="o"/>
      <w:lvlJc w:val="left"/>
      <w:pPr>
        <w:tabs>
          <w:tab w:val="num" w:pos="6480"/>
        </w:tabs>
        <w:ind w:left="6480" w:hanging="360"/>
      </w:pPr>
      <w:rPr>
        <w:rFonts w:ascii="Courier New" w:hAnsi="Courier New" w:cs="ヒラギノ角ゴ Pro W3" w:hint="default"/>
      </w:rPr>
    </w:lvl>
    <w:lvl w:ilvl="8" w:tplc="041D0005" w:tentative="1">
      <w:start w:val="1"/>
      <w:numFmt w:val="bullet"/>
      <w:lvlText w:val=""/>
      <w:lvlJc w:val="left"/>
      <w:pPr>
        <w:tabs>
          <w:tab w:val="num" w:pos="7200"/>
        </w:tabs>
        <w:ind w:left="7200" w:hanging="360"/>
      </w:pPr>
      <w:rPr>
        <w:rFonts w:ascii="Wingdings" w:hAnsi="Wingdings" w:hint="default"/>
      </w:rPr>
    </w:lvl>
  </w:abstractNum>
  <w:abstractNum w:abstractNumId="7">
    <w:nsid w:val="1C052203"/>
    <w:multiLevelType w:val="multilevel"/>
    <w:tmpl w:val="DF16E1F8"/>
    <w:numStyleLink w:val="111111"/>
  </w:abstractNum>
  <w:abstractNum w:abstractNumId="8">
    <w:nsid w:val="27EC4DD1"/>
    <w:multiLevelType w:val="hybridMultilevel"/>
    <w:tmpl w:val="5E5681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2B9E19B9"/>
    <w:multiLevelType w:val="multilevel"/>
    <w:tmpl w:val="E6A4A0B2"/>
    <w:lvl w:ilvl="0">
      <w:start w:val="1"/>
      <w:numFmt w:val="bullet"/>
      <w:pStyle w:val="Punktlista"/>
      <w:lvlText w:val=""/>
      <w:lvlJc w:val="left"/>
      <w:pPr>
        <w:ind w:left="360" w:hanging="360"/>
      </w:pPr>
      <w:rPr>
        <w:rFonts w:ascii="Symbol" w:hAnsi="Symbol" w:hint="default"/>
        <w:color w:val="auto"/>
      </w:rPr>
    </w:lvl>
    <w:lvl w:ilvl="1">
      <w:start w:val="1"/>
      <w:numFmt w:val="bullet"/>
      <w:pStyle w:val="Punktlista2"/>
      <w:lvlText w:val=""/>
      <w:lvlJc w:val="left"/>
      <w:pPr>
        <w:ind w:left="720" w:hanging="360"/>
      </w:pPr>
      <w:rPr>
        <w:rFonts w:ascii="Symbol" w:hAnsi="Symbol" w:hint="default"/>
        <w:color w:val="auto"/>
      </w:rPr>
    </w:lvl>
    <w:lvl w:ilvl="2">
      <w:start w:val="1"/>
      <w:numFmt w:val="bullet"/>
      <w:pStyle w:val="Punktlista3"/>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2E1A65AD"/>
    <w:multiLevelType w:val="hybridMultilevel"/>
    <w:tmpl w:val="C8B0A496"/>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38AF63C3"/>
    <w:multiLevelType w:val="multilevel"/>
    <w:tmpl w:val="DF16E1F8"/>
    <w:styleLink w:val="111111"/>
    <w:lvl w:ilvl="0">
      <w:start w:val="1"/>
      <w:numFmt w:val="decimal"/>
      <w:pStyle w:val="Rubrik1Nr"/>
      <w:lvlText w:val="%1."/>
      <w:lvlJc w:val="left"/>
      <w:pPr>
        <w:tabs>
          <w:tab w:val="num" w:pos="454"/>
        </w:tabs>
        <w:ind w:left="454" w:hanging="454"/>
      </w:pPr>
      <w:rPr>
        <w:rFonts w:hint="default"/>
      </w:rPr>
    </w:lvl>
    <w:lvl w:ilvl="1">
      <w:start w:val="1"/>
      <w:numFmt w:val="decimal"/>
      <w:pStyle w:val="Rubrik2Nr"/>
      <w:lvlText w:val="%1.%2"/>
      <w:lvlJc w:val="left"/>
      <w:pPr>
        <w:tabs>
          <w:tab w:val="num" w:pos="680"/>
        </w:tabs>
        <w:ind w:left="680" w:hanging="680"/>
      </w:pPr>
      <w:rPr>
        <w:rFonts w:hint="default"/>
      </w:rPr>
    </w:lvl>
    <w:lvl w:ilvl="2">
      <w:start w:val="1"/>
      <w:numFmt w:val="decimal"/>
      <w:pStyle w:val="Rubrik3Nr"/>
      <w:lvlText w:val="%1.%2.%3"/>
      <w:lvlJc w:val="left"/>
      <w:pPr>
        <w:tabs>
          <w:tab w:val="num" w:pos="794"/>
        </w:tabs>
        <w:ind w:left="794" w:hanging="79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nsid w:val="40B518F0"/>
    <w:multiLevelType w:val="hybridMultilevel"/>
    <w:tmpl w:val="81F8AE7C"/>
    <w:lvl w:ilvl="0" w:tplc="19D8F524">
      <w:start w:val="1"/>
      <w:numFmt w:val="bullet"/>
      <w:lvlText w:val=""/>
      <w:lvlJc w:val="left"/>
      <w:pPr>
        <w:ind w:left="1429" w:hanging="360"/>
      </w:pPr>
      <w:rPr>
        <w:rFonts w:ascii="Symbol" w:hAnsi="Symbol" w:hint="default"/>
      </w:rPr>
    </w:lvl>
    <w:lvl w:ilvl="1" w:tplc="041D0003" w:tentative="1">
      <w:start w:val="1"/>
      <w:numFmt w:val="bullet"/>
      <w:lvlText w:val="o"/>
      <w:lvlJc w:val="left"/>
      <w:pPr>
        <w:ind w:left="2149" w:hanging="360"/>
      </w:pPr>
      <w:rPr>
        <w:rFonts w:ascii="Courier New" w:hAnsi="Courier New" w:cs="Courier New" w:hint="default"/>
      </w:rPr>
    </w:lvl>
    <w:lvl w:ilvl="2" w:tplc="041D0005" w:tentative="1">
      <w:start w:val="1"/>
      <w:numFmt w:val="bullet"/>
      <w:lvlText w:val=""/>
      <w:lvlJc w:val="left"/>
      <w:pPr>
        <w:ind w:left="2869" w:hanging="360"/>
      </w:pPr>
      <w:rPr>
        <w:rFonts w:ascii="Wingdings" w:hAnsi="Wingdings" w:hint="default"/>
      </w:rPr>
    </w:lvl>
    <w:lvl w:ilvl="3" w:tplc="041D0001" w:tentative="1">
      <w:start w:val="1"/>
      <w:numFmt w:val="bullet"/>
      <w:lvlText w:val=""/>
      <w:lvlJc w:val="left"/>
      <w:pPr>
        <w:ind w:left="3589" w:hanging="360"/>
      </w:pPr>
      <w:rPr>
        <w:rFonts w:ascii="Symbol" w:hAnsi="Symbol" w:hint="default"/>
      </w:rPr>
    </w:lvl>
    <w:lvl w:ilvl="4" w:tplc="041D0003" w:tentative="1">
      <w:start w:val="1"/>
      <w:numFmt w:val="bullet"/>
      <w:lvlText w:val="o"/>
      <w:lvlJc w:val="left"/>
      <w:pPr>
        <w:ind w:left="4309" w:hanging="360"/>
      </w:pPr>
      <w:rPr>
        <w:rFonts w:ascii="Courier New" w:hAnsi="Courier New" w:cs="Courier New" w:hint="default"/>
      </w:rPr>
    </w:lvl>
    <w:lvl w:ilvl="5" w:tplc="041D0005" w:tentative="1">
      <w:start w:val="1"/>
      <w:numFmt w:val="bullet"/>
      <w:lvlText w:val=""/>
      <w:lvlJc w:val="left"/>
      <w:pPr>
        <w:ind w:left="5029" w:hanging="360"/>
      </w:pPr>
      <w:rPr>
        <w:rFonts w:ascii="Wingdings" w:hAnsi="Wingdings" w:hint="default"/>
      </w:rPr>
    </w:lvl>
    <w:lvl w:ilvl="6" w:tplc="041D0001" w:tentative="1">
      <w:start w:val="1"/>
      <w:numFmt w:val="bullet"/>
      <w:lvlText w:val=""/>
      <w:lvlJc w:val="left"/>
      <w:pPr>
        <w:ind w:left="5749" w:hanging="360"/>
      </w:pPr>
      <w:rPr>
        <w:rFonts w:ascii="Symbol" w:hAnsi="Symbol" w:hint="default"/>
      </w:rPr>
    </w:lvl>
    <w:lvl w:ilvl="7" w:tplc="041D0003" w:tentative="1">
      <w:start w:val="1"/>
      <w:numFmt w:val="bullet"/>
      <w:lvlText w:val="o"/>
      <w:lvlJc w:val="left"/>
      <w:pPr>
        <w:ind w:left="6469" w:hanging="360"/>
      </w:pPr>
      <w:rPr>
        <w:rFonts w:ascii="Courier New" w:hAnsi="Courier New" w:cs="Courier New" w:hint="default"/>
      </w:rPr>
    </w:lvl>
    <w:lvl w:ilvl="8" w:tplc="041D0005" w:tentative="1">
      <w:start w:val="1"/>
      <w:numFmt w:val="bullet"/>
      <w:lvlText w:val=""/>
      <w:lvlJc w:val="left"/>
      <w:pPr>
        <w:ind w:left="7189" w:hanging="360"/>
      </w:pPr>
      <w:rPr>
        <w:rFonts w:ascii="Wingdings" w:hAnsi="Wingdings" w:hint="default"/>
      </w:rPr>
    </w:lvl>
  </w:abstractNum>
  <w:abstractNum w:abstractNumId="13">
    <w:nsid w:val="420B63C8"/>
    <w:multiLevelType w:val="multilevel"/>
    <w:tmpl w:val="BA1C3318"/>
    <w:lvl w:ilvl="0">
      <w:start w:val="1"/>
      <w:numFmt w:val="decimal"/>
      <w:pStyle w:val="Numreradrubrik1"/>
      <w:lvlText w:val="%1."/>
      <w:lvlJc w:val="left"/>
      <w:pPr>
        <w:ind w:left="431" w:hanging="431"/>
      </w:pPr>
      <w:rPr>
        <w:rFonts w:hint="default"/>
      </w:rPr>
    </w:lvl>
    <w:lvl w:ilvl="1">
      <w:start w:val="1"/>
      <w:numFmt w:val="decimal"/>
      <w:pStyle w:val="Numreradrubrik2"/>
      <w:lvlText w:val="%1.%2"/>
      <w:lvlJc w:val="left"/>
      <w:pPr>
        <w:ind w:left="578" w:hanging="578"/>
      </w:pPr>
      <w:rPr>
        <w:rFonts w:hint="default"/>
      </w:rPr>
    </w:lvl>
    <w:lvl w:ilvl="2">
      <w:start w:val="1"/>
      <w:numFmt w:val="decimal"/>
      <w:pStyle w:val="Numreradrubrik3"/>
      <w:lvlText w:val="%1.%2.%3"/>
      <w:lvlJc w:val="left"/>
      <w:pPr>
        <w:ind w:left="720" w:hanging="720"/>
      </w:pPr>
      <w:rPr>
        <w:rFonts w:hint="default"/>
      </w:rPr>
    </w:lvl>
    <w:lvl w:ilvl="3">
      <w:start w:val="1"/>
      <w:numFmt w:val="decimal"/>
      <w:pStyle w:val="Numreradrubrik4"/>
      <w:lvlText w:val="%1.%2.%3.%4"/>
      <w:lvlJc w:val="left"/>
      <w:pPr>
        <w:ind w:left="720" w:hanging="720"/>
      </w:pPr>
      <w:rPr>
        <w:rFonts w:hint="default"/>
      </w:rPr>
    </w:lvl>
    <w:lvl w:ilvl="4">
      <w:start w:val="1"/>
      <w:numFmt w:val="decimal"/>
      <w:pStyle w:val="Numreradrubrik5"/>
      <w:lvlText w:val="%1.%2.%3.%4.%5"/>
      <w:lvlJc w:val="left"/>
      <w:pPr>
        <w:ind w:left="72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43887FC8"/>
    <w:multiLevelType w:val="hybridMultilevel"/>
    <w:tmpl w:val="D2E08198"/>
    <w:lvl w:ilvl="0" w:tplc="041D0001">
      <w:start w:val="1"/>
      <w:numFmt w:val="bullet"/>
      <w:lvlText w:val=""/>
      <w:lvlJc w:val="left"/>
      <w:pPr>
        <w:ind w:left="2138" w:hanging="360"/>
      </w:pPr>
      <w:rPr>
        <w:rFonts w:ascii="Symbol" w:hAnsi="Symbol" w:hint="default"/>
      </w:rPr>
    </w:lvl>
    <w:lvl w:ilvl="1" w:tplc="041D0003" w:tentative="1">
      <w:start w:val="1"/>
      <w:numFmt w:val="bullet"/>
      <w:lvlText w:val="o"/>
      <w:lvlJc w:val="left"/>
      <w:pPr>
        <w:ind w:left="2858" w:hanging="360"/>
      </w:pPr>
      <w:rPr>
        <w:rFonts w:ascii="Courier New" w:hAnsi="Courier New" w:cs="Courier New" w:hint="default"/>
      </w:rPr>
    </w:lvl>
    <w:lvl w:ilvl="2" w:tplc="041D0005" w:tentative="1">
      <w:start w:val="1"/>
      <w:numFmt w:val="bullet"/>
      <w:lvlText w:val=""/>
      <w:lvlJc w:val="left"/>
      <w:pPr>
        <w:ind w:left="3578" w:hanging="360"/>
      </w:pPr>
      <w:rPr>
        <w:rFonts w:ascii="Wingdings" w:hAnsi="Wingdings" w:hint="default"/>
      </w:rPr>
    </w:lvl>
    <w:lvl w:ilvl="3" w:tplc="041D0001" w:tentative="1">
      <w:start w:val="1"/>
      <w:numFmt w:val="bullet"/>
      <w:lvlText w:val=""/>
      <w:lvlJc w:val="left"/>
      <w:pPr>
        <w:ind w:left="4298" w:hanging="360"/>
      </w:pPr>
      <w:rPr>
        <w:rFonts w:ascii="Symbol" w:hAnsi="Symbol" w:hint="default"/>
      </w:rPr>
    </w:lvl>
    <w:lvl w:ilvl="4" w:tplc="041D0003" w:tentative="1">
      <w:start w:val="1"/>
      <w:numFmt w:val="bullet"/>
      <w:lvlText w:val="o"/>
      <w:lvlJc w:val="left"/>
      <w:pPr>
        <w:ind w:left="5018" w:hanging="360"/>
      </w:pPr>
      <w:rPr>
        <w:rFonts w:ascii="Courier New" w:hAnsi="Courier New" w:cs="Courier New" w:hint="default"/>
      </w:rPr>
    </w:lvl>
    <w:lvl w:ilvl="5" w:tplc="041D0005" w:tentative="1">
      <w:start w:val="1"/>
      <w:numFmt w:val="bullet"/>
      <w:lvlText w:val=""/>
      <w:lvlJc w:val="left"/>
      <w:pPr>
        <w:ind w:left="5738" w:hanging="360"/>
      </w:pPr>
      <w:rPr>
        <w:rFonts w:ascii="Wingdings" w:hAnsi="Wingdings" w:hint="default"/>
      </w:rPr>
    </w:lvl>
    <w:lvl w:ilvl="6" w:tplc="041D0001" w:tentative="1">
      <w:start w:val="1"/>
      <w:numFmt w:val="bullet"/>
      <w:lvlText w:val=""/>
      <w:lvlJc w:val="left"/>
      <w:pPr>
        <w:ind w:left="6458" w:hanging="360"/>
      </w:pPr>
      <w:rPr>
        <w:rFonts w:ascii="Symbol" w:hAnsi="Symbol" w:hint="default"/>
      </w:rPr>
    </w:lvl>
    <w:lvl w:ilvl="7" w:tplc="041D0003" w:tentative="1">
      <w:start w:val="1"/>
      <w:numFmt w:val="bullet"/>
      <w:lvlText w:val="o"/>
      <w:lvlJc w:val="left"/>
      <w:pPr>
        <w:ind w:left="7178" w:hanging="360"/>
      </w:pPr>
      <w:rPr>
        <w:rFonts w:ascii="Courier New" w:hAnsi="Courier New" w:cs="Courier New" w:hint="default"/>
      </w:rPr>
    </w:lvl>
    <w:lvl w:ilvl="8" w:tplc="041D0005" w:tentative="1">
      <w:start w:val="1"/>
      <w:numFmt w:val="bullet"/>
      <w:lvlText w:val=""/>
      <w:lvlJc w:val="left"/>
      <w:pPr>
        <w:ind w:left="7898" w:hanging="360"/>
      </w:pPr>
      <w:rPr>
        <w:rFonts w:ascii="Wingdings" w:hAnsi="Wingdings" w:hint="default"/>
      </w:rPr>
    </w:lvl>
  </w:abstractNum>
  <w:abstractNum w:abstractNumId="15">
    <w:nsid w:val="4A3926D6"/>
    <w:multiLevelType w:val="multilevel"/>
    <w:tmpl w:val="464E93B2"/>
    <w:lvl w:ilvl="0">
      <w:start w:val="1"/>
      <w:numFmt w:val="decimal"/>
      <w:pStyle w:val="Numreradlista"/>
      <w:lvlText w:val="%1."/>
      <w:lvlJc w:val="left"/>
      <w:pPr>
        <w:tabs>
          <w:tab w:val="num" w:pos="680"/>
        </w:tabs>
        <w:ind w:left="680" w:hanging="320"/>
      </w:pPr>
      <w:rPr>
        <w:rFonts w:hint="default"/>
        <w:b/>
        <w:color w:val="00A9A7"/>
        <w:sz w:val="22"/>
      </w:rPr>
    </w:lvl>
    <w:lvl w:ilvl="1">
      <w:start w:val="1"/>
      <w:numFmt w:val="decimal"/>
      <w:lvlText w:val="%1.%2."/>
      <w:lvlJc w:val="left"/>
      <w:pPr>
        <w:tabs>
          <w:tab w:val="num" w:pos="1531"/>
        </w:tabs>
        <w:ind w:left="1531" w:hanging="454"/>
      </w:pPr>
      <w:rPr>
        <w:rFonts w:hint="default"/>
        <w:b/>
        <w:color w:val="00A9A7"/>
        <w:sz w:val="22"/>
      </w:rPr>
    </w:lvl>
    <w:lvl w:ilvl="2">
      <w:start w:val="1"/>
      <w:numFmt w:val="decimal"/>
      <w:lvlText w:val="%1.%2.%3."/>
      <w:lvlJc w:val="left"/>
      <w:pPr>
        <w:tabs>
          <w:tab w:val="num" w:pos="2608"/>
        </w:tabs>
        <w:ind w:left="2608" w:hanging="623"/>
      </w:pPr>
      <w:rPr>
        <w:rFonts w:hint="default"/>
        <w:b/>
        <w:color w:val="00A9A7"/>
        <w:sz w:val="22"/>
      </w:rPr>
    </w:lvl>
    <w:lvl w:ilvl="3">
      <w:start w:val="1"/>
      <w:numFmt w:val="decimal"/>
      <w:lvlText w:val="%1.%2.%3.%4."/>
      <w:lvlJc w:val="left"/>
      <w:pPr>
        <w:tabs>
          <w:tab w:val="num" w:pos="3969"/>
        </w:tabs>
        <w:ind w:left="3969" w:hanging="794"/>
      </w:pPr>
      <w:rPr>
        <w:rFonts w:hint="default"/>
        <w:color w:val="00A9A7"/>
        <w:sz w:val="22"/>
      </w:rPr>
    </w:lvl>
    <w:lvl w:ilvl="4">
      <w:start w:val="1"/>
      <w:numFmt w:val="decimal"/>
      <w:lvlText w:val="%1.%2.%3.%4.%5."/>
      <w:lvlJc w:val="left"/>
      <w:pPr>
        <w:tabs>
          <w:tab w:val="num" w:pos="4649"/>
        </w:tabs>
        <w:ind w:left="4649" w:hanging="963"/>
      </w:pPr>
      <w:rPr>
        <w:rFonts w:hint="default"/>
        <w:color w:val="00A9A7"/>
        <w:sz w:val="22"/>
      </w:rPr>
    </w:lvl>
    <w:lvl w:ilvl="5">
      <w:start w:val="1"/>
      <w:numFmt w:val="decimal"/>
      <w:lvlText w:val="%1.%2.%3.%4.%5.%6."/>
      <w:lvlJc w:val="left"/>
      <w:pPr>
        <w:tabs>
          <w:tab w:val="num" w:pos="4706"/>
        </w:tabs>
        <w:ind w:left="4706" w:hanging="737"/>
      </w:pPr>
      <w:rPr>
        <w:rFonts w:hint="default"/>
        <w:color w:val="00A9A7"/>
        <w:sz w:val="22"/>
      </w:rPr>
    </w:lvl>
    <w:lvl w:ilvl="6">
      <w:start w:val="1"/>
      <w:numFmt w:val="decimal"/>
      <w:lvlText w:val="%1.%2.%3.%4.%5.%6.%7."/>
      <w:lvlJc w:val="left"/>
      <w:pPr>
        <w:tabs>
          <w:tab w:val="num" w:pos="6124"/>
        </w:tabs>
        <w:ind w:left="6124" w:hanging="1304"/>
      </w:pPr>
      <w:rPr>
        <w:rFonts w:hint="default"/>
        <w:color w:val="00A9A7"/>
        <w:sz w:val="22"/>
      </w:rPr>
    </w:lvl>
    <w:lvl w:ilvl="7">
      <w:start w:val="1"/>
      <w:numFmt w:val="decimal"/>
      <w:lvlText w:val="%1.%2.%3.%4.%5.%6.%7.%8."/>
      <w:lvlJc w:val="left"/>
      <w:pPr>
        <w:tabs>
          <w:tab w:val="num" w:pos="6350"/>
        </w:tabs>
        <w:ind w:left="6350" w:hanging="1360"/>
      </w:pPr>
      <w:rPr>
        <w:rFonts w:hint="default"/>
        <w:color w:val="00A9A7"/>
        <w:sz w:val="22"/>
      </w:rPr>
    </w:lvl>
    <w:lvl w:ilvl="8">
      <w:start w:val="1"/>
      <w:numFmt w:val="decimal"/>
      <w:lvlText w:val="%1.%2.%3.%4.%5.%6.%7.%8.%9."/>
      <w:lvlJc w:val="left"/>
      <w:pPr>
        <w:tabs>
          <w:tab w:val="num" w:pos="6407"/>
        </w:tabs>
        <w:ind w:left="6407" w:hanging="1531"/>
      </w:pPr>
      <w:rPr>
        <w:rFonts w:hint="default"/>
        <w:color w:val="00A9A7"/>
        <w:sz w:val="22"/>
      </w:rPr>
    </w:lvl>
  </w:abstractNum>
  <w:abstractNum w:abstractNumId="16">
    <w:nsid w:val="4ADB7B64"/>
    <w:multiLevelType w:val="hybridMultilevel"/>
    <w:tmpl w:val="E68AC17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4D7832D4"/>
    <w:multiLevelType w:val="multilevel"/>
    <w:tmpl w:val="649AD688"/>
    <w:lvl w:ilvl="0">
      <w:start w:val="1"/>
      <w:numFmt w:val="decimal"/>
      <w:pStyle w:val="Rubrik1"/>
      <w:lvlText w:val="%1"/>
      <w:lvlJc w:val="left"/>
      <w:pPr>
        <w:ind w:left="432" w:hanging="432"/>
      </w:pPr>
      <w:rPr>
        <w:rFonts w:hint="default"/>
      </w:rPr>
    </w:lvl>
    <w:lvl w:ilvl="1">
      <w:start w:val="1"/>
      <w:numFmt w:val="decimal"/>
      <w:pStyle w:val="Rubrik2"/>
      <w:lvlText w:val="%1.%2"/>
      <w:lvlJc w:val="left"/>
      <w:pPr>
        <w:ind w:left="576" w:hanging="576"/>
      </w:pPr>
      <w:rPr>
        <w:rFonts w:hint="default"/>
      </w:rPr>
    </w:lvl>
    <w:lvl w:ilvl="2">
      <w:start w:val="1"/>
      <w:numFmt w:val="decimal"/>
      <w:pStyle w:val="Rubrik3"/>
      <w:lvlText w:val="%1.%2.%3"/>
      <w:lvlJc w:val="left"/>
      <w:pPr>
        <w:ind w:left="1474" w:hanging="1474"/>
      </w:pPr>
      <w:rPr>
        <w:rFonts w:hint="default"/>
      </w:rPr>
    </w:lvl>
    <w:lvl w:ilvl="3">
      <w:start w:val="1"/>
      <w:numFmt w:val="decimal"/>
      <w:pStyle w:val="Rubrik4"/>
      <w:lvlText w:val="%1.%2.%3.%4"/>
      <w:lvlJc w:val="left"/>
      <w:pPr>
        <w:ind w:left="864" w:hanging="864"/>
      </w:pPr>
      <w:rPr>
        <w:rFonts w:hint="default"/>
      </w:rPr>
    </w:lvl>
    <w:lvl w:ilvl="4">
      <w:start w:val="1"/>
      <w:numFmt w:val="decimal"/>
      <w:pStyle w:val="Rubrik5"/>
      <w:lvlText w:val="%1.%2.%3.%4.%5"/>
      <w:lvlJc w:val="left"/>
      <w:pPr>
        <w:ind w:left="1008" w:hanging="1008"/>
      </w:pPr>
      <w:rPr>
        <w:rFonts w:hint="default"/>
      </w:rPr>
    </w:lvl>
    <w:lvl w:ilvl="5">
      <w:start w:val="1"/>
      <w:numFmt w:val="decimal"/>
      <w:pStyle w:val="Rubrik6"/>
      <w:lvlText w:val="%1.%2.%3.%4.%5.%6"/>
      <w:lvlJc w:val="left"/>
      <w:pPr>
        <w:ind w:left="1152" w:hanging="1152"/>
      </w:pPr>
      <w:rPr>
        <w:rFonts w:hint="default"/>
      </w:rPr>
    </w:lvl>
    <w:lvl w:ilvl="6">
      <w:start w:val="1"/>
      <w:numFmt w:val="decimal"/>
      <w:pStyle w:val="Rubrik7"/>
      <w:lvlText w:val="%1.%2.%3.%4.%5.%6.%7"/>
      <w:lvlJc w:val="left"/>
      <w:pPr>
        <w:ind w:left="1296" w:hanging="1296"/>
      </w:pPr>
      <w:rPr>
        <w:rFonts w:hint="default"/>
      </w:rPr>
    </w:lvl>
    <w:lvl w:ilvl="7">
      <w:start w:val="1"/>
      <w:numFmt w:val="decimal"/>
      <w:pStyle w:val="Rubrik8"/>
      <w:lvlText w:val="%1.%2.%3.%4.%5.%6.%7.%8"/>
      <w:lvlJc w:val="left"/>
      <w:pPr>
        <w:ind w:left="1440" w:hanging="1440"/>
      </w:pPr>
      <w:rPr>
        <w:rFonts w:hint="default"/>
      </w:rPr>
    </w:lvl>
    <w:lvl w:ilvl="8">
      <w:start w:val="1"/>
      <w:numFmt w:val="decimal"/>
      <w:pStyle w:val="Rubrik9"/>
      <w:lvlText w:val="%1.%2.%3.%4.%5.%6.%7.%8.%9"/>
      <w:lvlJc w:val="left"/>
      <w:pPr>
        <w:ind w:left="1584" w:hanging="1584"/>
      </w:pPr>
      <w:rPr>
        <w:rFonts w:hint="default"/>
      </w:rPr>
    </w:lvl>
  </w:abstractNum>
  <w:abstractNum w:abstractNumId="18">
    <w:nsid w:val="54505825"/>
    <w:multiLevelType w:val="hybridMultilevel"/>
    <w:tmpl w:val="4FCA8AA4"/>
    <w:lvl w:ilvl="0" w:tplc="041D0001">
      <w:start w:val="1"/>
      <w:numFmt w:val="bullet"/>
      <w:lvlText w:val=""/>
      <w:lvlJc w:val="left"/>
      <w:pPr>
        <w:ind w:left="2213" w:hanging="360"/>
      </w:pPr>
      <w:rPr>
        <w:rFonts w:ascii="Symbol" w:hAnsi="Symbol" w:hint="default"/>
      </w:rPr>
    </w:lvl>
    <w:lvl w:ilvl="1" w:tplc="041D0003" w:tentative="1">
      <w:start w:val="1"/>
      <w:numFmt w:val="bullet"/>
      <w:lvlText w:val="o"/>
      <w:lvlJc w:val="left"/>
      <w:pPr>
        <w:ind w:left="2933" w:hanging="360"/>
      </w:pPr>
      <w:rPr>
        <w:rFonts w:ascii="Courier New" w:hAnsi="Courier New" w:cs="Courier New" w:hint="default"/>
      </w:rPr>
    </w:lvl>
    <w:lvl w:ilvl="2" w:tplc="041D0005" w:tentative="1">
      <w:start w:val="1"/>
      <w:numFmt w:val="bullet"/>
      <w:lvlText w:val=""/>
      <w:lvlJc w:val="left"/>
      <w:pPr>
        <w:ind w:left="3653" w:hanging="360"/>
      </w:pPr>
      <w:rPr>
        <w:rFonts w:ascii="Wingdings" w:hAnsi="Wingdings" w:hint="default"/>
      </w:rPr>
    </w:lvl>
    <w:lvl w:ilvl="3" w:tplc="041D0001" w:tentative="1">
      <w:start w:val="1"/>
      <w:numFmt w:val="bullet"/>
      <w:lvlText w:val=""/>
      <w:lvlJc w:val="left"/>
      <w:pPr>
        <w:ind w:left="4373" w:hanging="360"/>
      </w:pPr>
      <w:rPr>
        <w:rFonts w:ascii="Symbol" w:hAnsi="Symbol" w:hint="default"/>
      </w:rPr>
    </w:lvl>
    <w:lvl w:ilvl="4" w:tplc="041D0003" w:tentative="1">
      <w:start w:val="1"/>
      <w:numFmt w:val="bullet"/>
      <w:lvlText w:val="o"/>
      <w:lvlJc w:val="left"/>
      <w:pPr>
        <w:ind w:left="5093" w:hanging="360"/>
      </w:pPr>
      <w:rPr>
        <w:rFonts w:ascii="Courier New" w:hAnsi="Courier New" w:cs="Courier New" w:hint="default"/>
      </w:rPr>
    </w:lvl>
    <w:lvl w:ilvl="5" w:tplc="041D0005" w:tentative="1">
      <w:start w:val="1"/>
      <w:numFmt w:val="bullet"/>
      <w:lvlText w:val=""/>
      <w:lvlJc w:val="left"/>
      <w:pPr>
        <w:ind w:left="5813" w:hanging="360"/>
      </w:pPr>
      <w:rPr>
        <w:rFonts w:ascii="Wingdings" w:hAnsi="Wingdings" w:hint="default"/>
      </w:rPr>
    </w:lvl>
    <w:lvl w:ilvl="6" w:tplc="041D0001" w:tentative="1">
      <w:start w:val="1"/>
      <w:numFmt w:val="bullet"/>
      <w:lvlText w:val=""/>
      <w:lvlJc w:val="left"/>
      <w:pPr>
        <w:ind w:left="6533" w:hanging="360"/>
      </w:pPr>
      <w:rPr>
        <w:rFonts w:ascii="Symbol" w:hAnsi="Symbol" w:hint="default"/>
      </w:rPr>
    </w:lvl>
    <w:lvl w:ilvl="7" w:tplc="041D0003" w:tentative="1">
      <w:start w:val="1"/>
      <w:numFmt w:val="bullet"/>
      <w:lvlText w:val="o"/>
      <w:lvlJc w:val="left"/>
      <w:pPr>
        <w:ind w:left="7253" w:hanging="360"/>
      </w:pPr>
      <w:rPr>
        <w:rFonts w:ascii="Courier New" w:hAnsi="Courier New" w:cs="Courier New" w:hint="default"/>
      </w:rPr>
    </w:lvl>
    <w:lvl w:ilvl="8" w:tplc="041D0005" w:tentative="1">
      <w:start w:val="1"/>
      <w:numFmt w:val="bullet"/>
      <w:lvlText w:val=""/>
      <w:lvlJc w:val="left"/>
      <w:pPr>
        <w:ind w:left="7973" w:hanging="360"/>
      </w:pPr>
      <w:rPr>
        <w:rFonts w:ascii="Wingdings" w:hAnsi="Wingdings" w:hint="default"/>
      </w:rPr>
    </w:lvl>
  </w:abstractNum>
  <w:abstractNum w:abstractNumId="19">
    <w:nsid w:val="5760467C"/>
    <w:multiLevelType w:val="multilevel"/>
    <w:tmpl w:val="F5428E1E"/>
    <w:lvl w:ilvl="0">
      <w:start w:val="1"/>
      <w:numFmt w:val="decimal"/>
      <w:lvlText w:val="%1"/>
      <w:lvlJc w:val="left"/>
      <w:pPr>
        <w:tabs>
          <w:tab w:val="num" w:pos="709"/>
        </w:tabs>
        <w:ind w:left="709" w:hanging="709"/>
      </w:pPr>
    </w:lvl>
    <w:lvl w:ilvl="1">
      <w:start w:val="1"/>
      <w:numFmt w:val="decimal"/>
      <w:lvlText w:val="%1.%2"/>
      <w:lvlJc w:val="left"/>
      <w:pPr>
        <w:tabs>
          <w:tab w:val="num" w:pos="709"/>
        </w:tabs>
        <w:ind w:left="709" w:hanging="709"/>
      </w:pPr>
    </w:lvl>
    <w:lvl w:ilvl="2">
      <w:start w:val="1"/>
      <w:numFmt w:val="decimal"/>
      <w:lvlText w:val="%1.%2.%3"/>
      <w:lvlJc w:val="left"/>
      <w:pPr>
        <w:tabs>
          <w:tab w:val="num" w:pos="3403"/>
        </w:tabs>
        <w:ind w:left="3403" w:hanging="709"/>
      </w:pPr>
    </w:lvl>
    <w:lvl w:ilvl="3">
      <w:start w:val="1"/>
      <w:numFmt w:val="decimal"/>
      <w:lvlText w:val="%1.%2.%3.%4"/>
      <w:lvlJc w:val="left"/>
      <w:pPr>
        <w:tabs>
          <w:tab w:val="num" w:pos="1080"/>
        </w:tabs>
        <w:ind w:left="709" w:hanging="709"/>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nsid w:val="5B9703E5"/>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BFD50BE"/>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F434518"/>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76474D"/>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9EC5B8C"/>
    <w:multiLevelType w:val="multilevel"/>
    <w:tmpl w:val="8F7C24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6B903DDB"/>
    <w:multiLevelType w:val="multilevel"/>
    <w:tmpl w:val="2E944698"/>
    <w:lvl w:ilvl="0">
      <w:start w:val="5"/>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6">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E52BB1"/>
    <w:multiLevelType w:val="hybridMultilevel"/>
    <w:tmpl w:val="538EBF24"/>
    <w:lvl w:ilvl="0" w:tplc="39B89C30">
      <w:start w:val="1"/>
      <w:numFmt w:val="decimal"/>
      <w:lvlText w:val="%1."/>
      <w:lvlJc w:val="left"/>
      <w:pPr>
        <w:ind w:left="1080" w:hanging="360"/>
      </w:pPr>
      <w:rPr>
        <w:rFonts w:hint="default"/>
      </w:rPr>
    </w:lvl>
    <w:lvl w:ilvl="1" w:tplc="041D0019" w:tentative="1">
      <w:start w:val="1"/>
      <w:numFmt w:val="lowerLetter"/>
      <w:lvlText w:val="%2."/>
      <w:lvlJc w:val="left"/>
      <w:pPr>
        <w:ind w:left="1800" w:hanging="360"/>
      </w:pPr>
    </w:lvl>
    <w:lvl w:ilvl="2" w:tplc="041D001B" w:tentative="1">
      <w:start w:val="1"/>
      <w:numFmt w:val="lowerRoman"/>
      <w:lvlText w:val="%3."/>
      <w:lvlJc w:val="right"/>
      <w:pPr>
        <w:ind w:left="2520" w:hanging="180"/>
      </w:pPr>
    </w:lvl>
    <w:lvl w:ilvl="3" w:tplc="041D000F" w:tentative="1">
      <w:start w:val="1"/>
      <w:numFmt w:val="decimal"/>
      <w:lvlText w:val="%4."/>
      <w:lvlJc w:val="left"/>
      <w:pPr>
        <w:ind w:left="3240" w:hanging="360"/>
      </w:pPr>
    </w:lvl>
    <w:lvl w:ilvl="4" w:tplc="041D0019" w:tentative="1">
      <w:start w:val="1"/>
      <w:numFmt w:val="lowerLetter"/>
      <w:lvlText w:val="%5."/>
      <w:lvlJc w:val="left"/>
      <w:pPr>
        <w:ind w:left="3960" w:hanging="360"/>
      </w:pPr>
    </w:lvl>
    <w:lvl w:ilvl="5" w:tplc="041D001B" w:tentative="1">
      <w:start w:val="1"/>
      <w:numFmt w:val="lowerRoman"/>
      <w:lvlText w:val="%6."/>
      <w:lvlJc w:val="right"/>
      <w:pPr>
        <w:ind w:left="4680" w:hanging="180"/>
      </w:pPr>
    </w:lvl>
    <w:lvl w:ilvl="6" w:tplc="041D000F" w:tentative="1">
      <w:start w:val="1"/>
      <w:numFmt w:val="decimal"/>
      <w:lvlText w:val="%7."/>
      <w:lvlJc w:val="left"/>
      <w:pPr>
        <w:ind w:left="5400" w:hanging="360"/>
      </w:pPr>
    </w:lvl>
    <w:lvl w:ilvl="7" w:tplc="041D0019" w:tentative="1">
      <w:start w:val="1"/>
      <w:numFmt w:val="lowerLetter"/>
      <w:lvlText w:val="%8."/>
      <w:lvlJc w:val="left"/>
      <w:pPr>
        <w:ind w:left="6120" w:hanging="360"/>
      </w:pPr>
    </w:lvl>
    <w:lvl w:ilvl="8" w:tplc="041D001B" w:tentative="1">
      <w:start w:val="1"/>
      <w:numFmt w:val="lowerRoman"/>
      <w:lvlText w:val="%9."/>
      <w:lvlJc w:val="right"/>
      <w:pPr>
        <w:ind w:left="6840" w:hanging="180"/>
      </w:pPr>
    </w:lvl>
  </w:abstractNum>
  <w:abstractNum w:abstractNumId="28">
    <w:nsid w:val="7FF34F90"/>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11"/>
  </w:num>
  <w:num w:numId="6">
    <w:abstractNumId w:val="7"/>
    <w:lvlOverride w:ilvl="0">
      <w:lvl w:ilvl="0">
        <w:start w:val="1"/>
        <w:numFmt w:val="decimal"/>
        <w:pStyle w:val="Rubrik1Nr"/>
        <w:lvlText w:val="%1."/>
        <w:lvlJc w:val="left"/>
        <w:pPr>
          <w:tabs>
            <w:tab w:val="num" w:pos="454"/>
          </w:tabs>
          <w:ind w:left="454" w:hanging="454"/>
        </w:pPr>
        <w:rPr>
          <w:rFonts w:hint="default"/>
        </w:rPr>
      </w:lvl>
    </w:lvlOverride>
  </w:num>
  <w:num w:numId="7">
    <w:abstractNumId w:val="26"/>
  </w:num>
  <w:num w:numId="8">
    <w:abstractNumId w:val="15"/>
  </w:num>
  <w:num w:numId="9">
    <w:abstractNumId w:val="17"/>
  </w:num>
  <w:num w:numId="10">
    <w:abstractNumId w:val="23"/>
  </w:num>
  <w:num w:numId="11">
    <w:abstractNumId w:val="20"/>
  </w:num>
  <w:num w:numId="12">
    <w:abstractNumId w:val="4"/>
  </w:num>
  <w:num w:numId="13">
    <w:abstractNumId w:val="21"/>
  </w:num>
  <w:num w:numId="14">
    <w:abstractNumId w:val="3"/>
  </w:num>
  <w:num w:numId="15">
    <w:abstractNumId w:val="10"/>
  </w:num>
  <w:num w:numId="16">
    <w:abstractNumId w:val="5"/>
  </w:num>
  <w:num w:numId="17">
    <w:abstractNumId w:val="16"/>
  </w:num>
  <w:num w:numId="18">
    <w:abstractNumId w:val="8"/>
  </w:num>
  <w:num w:numId="19">
    <w:abstractNumId w:val="28"/>
  </w:num>
  <w:num w:numId="20">
    <w:abstractNumId w:val="13"/>
  </w:num>
  <w:num w:numId="21">
    <w:abstractNumId w:val="9"/>
  </w:num>
  <w:num w:numId="22">
    <w:abstractNumId w:val="24"/>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2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 w:numId="30">
    <w:abstractNumId w:val="27"/>
  </w:num>
  <w:num w:numId="31">
    <w:abstractNumId w:val="19"/>
  </w:num>
  <w:num w:numId="32">
    <w:abstractNumId w:val="18"/>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hideGrammaticalErrors/>
  <w:defaultTabStop w:val="720"/>
  <w:hyphenationZone w:val="425"/>
  <w:defaultTableStyle w:val="Normal"/>
  <w:drawingGridHorizontalSpacing w:val="100"/>
  <w:drawingGridVerticalSpacing w:val="0"/>
  <w:displayHorizontalDrawingGridEvery w:val="0"/>
  <w:displayVerticalDrawingGridEvery w:val="0"/>
  <w:doNotShadeFormData/>
  <w:noPunctuationKerning/>
  <w:characterSpacingControl w:val="doNotCompress"/>
  <w:doNotValidateAgainstSchema/>
  <w:doNotDemarcateInvalidXml/>
  <w:hdrShapeDefaults>
    <o:shapedefaults v:ext="edit" spidmax="206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726"/>
    <w:rsid w:val="0000366D"/>
    <w:rsid w:val="00003F99"/>
    <w:rsid w:val="000047FE"/>
    <w:rsid w:val="000074E1"/>
    <w:rsid w:val="000100BB"/>
    <w:rsid w:val="00010E24"/>
    <w:rsid w:val="000141E2"/>
    <w:rsid w:val="00014301"/>
    <w:rsid w:val="00014C40"/>
    <w:rsid w:val="0001779E"/>
    <w:rsid w:val="000202C8"/>
    <w:rsid w:val="00023057"/>
    <w:rsid w:val="00023780"/>
    <w:rsid w:val="00023B09"/>
    <w:rsid w:val="00024BBB"/>
    <w:rsid w:val="0002633A"/>
    <w:rsid w:val="00031B86"/>
    <w:rsid w:val="000339DD"/>
    <w:rsid w:val="00033EBA"/>
    <w:rsid w:val="000350EE"/>
    <w:rsid w:val="000352ED"/>
    <w:rsid w:val="000358CE"/>
    <w:rsid w:val="00036960"/>
    <w:rsid w:val="00037446"/>
    <w:rsid w:val="00037449"/>
    <w:rsid w:val="00041793"/>
    <w:rsid w:val="00043417"/>
    <w:rsid w:val="00043F7B"/>
    <w:rsid w:val="0005186E"/>
    <w:rsid w:val="00051D62"/>
    <w:rsid w:val="00051E84"/>
    <w:rsid w:val="0005304C"/>
    <w:rsid w:val="00054643"/>
    <w:rsid w:val="0005647D"/>
    <w:rsid w:val="00056E82"/>
    <w:rsid w:val="00057C2A"/>
    <w:rsid w:val="000621C1"/>
    <w:rsid w:val="0006228D"/>
    <w:rsid w:val="00062E46"/>
    <w:rsid w:val="00063043"/>
    <w:rsid w:val="00063B44"/>
    <w:rsid w:val="00063E83"/>
    <w:rsid w:val="00064E9B"/>
    <w:rsid w:val="00071FDF"/>
    <w:rsid w:val="00073530"/>
    <w:rsid w:val="000750E8"/>
    <w:rsid w:val="00077F9D"/>
    <w:rsid w:val="0008099F"/>
    <w:rsid w:val="0008190A"/>
    <w:rsid w:val="00081C0A"/>
    <w:rsid w:val="000855D9"/>
    <w:rsid w:val="00085724"/>
    <w:rsid w:val="00086504"/>
    <w:rsid w:val="00086A27"/>
    <w:rsid w:val="00091FA7"/>
    <w:rsid w:val="000923BD"/>
    <w:rsid w:val="00095A90"/>
    <w:rsid w:val="00096B15"/>
    <w:rsid w:val="000A08E9"/>
    <w:rsid w:val="000A5DC6"/>
    <w:rsid w:val="000B413F"/>
    <w:rsid w:val="000B45D0"/>
    <w:rsid w:val="000B492D"/>
    <w:rsid w:val="000B67AC"/>
    <w:rsid w:val="000B7637"/>
    <w:rsid w:val="000C01B7"/>
    <w:rsid w:val="000C1D30"/>
    <w:rsid w:val="000C3803"/>
    <w:rsid w:val="000C4934"/>
    <w:rsid w:val="000C69ED"/>
    <w:rsid w:val="000C6EB0"/>
    <w:rsid w:val="000C7341"/>
    <w:rsid w:val="000C7F79"/>
    <w:rsid w:val="000D0662"/>
    <w:rsid w:val="000D0710"/>
    <w:rsid w:val="000D2155"/>
    <w:rsid w:val="000D3405"/>
    <w:rsid w:val="000D39BA"/>
    <w:rsid w:val="000D453D"/>
    <w:rsid w:val="000D4EA9"/>
    <w:rsid w:val="000D5529"/>
    <w:rsid w:val="000D6641"/>
    <w:rsid w:val="000E0740"/>
    <w:rsid w:val="000E0861"/>
    <w:rsid w:val="000E2099"/>
    <w:rsid w:val="000E232A"/>
    <w:rsid w:val="000E625D"/>
    <w:rsid w:val="000F0BFE"/>
    <w:rsid w:val="000F191C"/>
    <w:rsid w:val="000F2782"/>
    <w:rsid w:val="000F3410"/>
    <w:rsid w:val="000F4248"/>
    <w:rsid w:val="000F62D2"/>
    <w:rsid w:val="000F764E"/>
    <w:rsid w:val="001032EC"/>
    <w:rsid w:val="00103E85"/>
    <w:rsid w:val="00110557"/>
    <w:rsid w:val="001107DF"/>
    <w:rsid w:val="00112B5B"/>
    <w:rsid w:val="001130D8"/>
    <w:rsid w:val="00114119"/>
    <w:rsid w:val="00115F0F"/>
    <w:rsid w:val="00117185"/>
    <w:rsid w:val="00121595"/>
    <w:rsid w:val="00121D00"/>
    <w:rsid w:val="00122435"/>
    <w:rsid w:val="00123015"/>
    <w:rsid w:val="001239B6"/>
    <w:rsid w:val="001240B3"/>
    <w:rsid w:val="001240E6"/>
    <w:rsid w:val="00124AB4"/>
    <w:rsid w:val="001257EE"/>
    <w:rsid w:val="0012754E"/>
    <w:rsid w:val="00133C3C"/>
    <w:rsid w:val="00134580"/>
    <w:rsid w:val="001360C2"/>
    <w:rsid w:val="00136AAF"/>
    <w:rsid w:val="00140050"/>
    <w:rsid w:val="00140BEB"/>
    <w:rsid w:val="0014389A"/>
    <w:rsid w:val="00147139"/>
    <w:rsid w:val="001475F7"/>
    <w:rsid w:val="001501B8"/>
    <w:rsid w:val="00150365"/>
    <w:rsid w:val="00154688"/>
    <w:rsid w:val="0015512D"/>
    <w:rsid w:val="00162C3A"/>
    <w:rsid w:val="00162CB4"/>
    <w:rsid w:val="001679B3"/>
    <w:rsid w:val="00172D88"/>
    <w:rsid w:val="00174B5B"/>
    <w:rsid w:val="00175A36"/>
    <w:rsid w:val="001775E2"/>
    <w:rsid w:val="00182F94"/>
    <w:rsid w:val="001830ED"/>
    <w:rsid w:val="00185CC5"/>
    <w:rsid w:val="00190288"/>
    <w:rsid w:val="0019047D"/>
    <w:rsid w:val="00191323"/>
    <w:rsid w:val="0019224E"/>
    <w:rsid w:val="00192BC5"/>
    <w:rsid w:val="0019360F"/>
    <w:rsid w:val="001945B8"/>
    <w:rsid w:val="0019542F"/>
    <w:rsid w:val="001966AF"/>
    <w:rsid w:val="00196B36"/>
    <w:rsid w:val="0019766B"/>
    <w:rsid w:val="001A154A"/>
    <w:rsid w:val="001A241B"/>
    <w:rsid w:val="001A5360"/>
    <w:rsid w:val="001B1B19"/>
    <w:rsid w:val="001B1B9B"/>
    <w:rsid w:val="001C0656"/>
    <w:rsid w:val="001C0CE3"/>
    <w:rsid w:val="001C1E91"/>
    <w:rsid w:val="001C42FD"/>
    <w:rsid w:val="001C59E5"/>
    <w:rsid w:val="001C7750"/>
    <w:rsid w:val="001C7945"/>
    <w:rsid w:val="001D0FCB"/>
    <w:rsid w:val="001D1E26"/>
    <w:rsid w:val="001D2342"/>
    <w:rsid w:val="001D6FF1"/>
    <w:rsid w:val="001D7840"/>
    <w:rsid w:val="001E5B09"/>
    <w:rsid w:val="001E62F1"/>
    <w:rsid w:val="001E6BEB"/>
    <w:rsid w:val="001E7B76"/>
    <w:rsid w:val="001F070C"/>
    <w:rsid w:val="001F0DFE"/>
    <w:rsid w:val="001F0E99"/>
    <w:rsid w:val="001F1909"/>
    <w:rsid w:val="001F1E4D"/>
    <w:rsid w:val="001F29F0"/>
    <w:rsid w:val="001F3B6F"/>
    <w:rsid w:val="001F4118"/>
    <w:rsid w:val="001F4BD4"/>
    <w:rsid w:val="001F52EB"/>
    <w:rsid w:val="001F5D9F"/>
    <w:rsid w:val="001F60E1"/>
    <w:rsid w:val="001F68BB"/>
    <w:rsid w:val="001F69F1"/>
    <w:rsid w:val="001F7A58"/>
    <w:rsid w:val="00200035"/>
    <w:rsid w:val="002047FE"/>
    <w:rsid w:val="00205537"/>
    <w:rsid w:val="00205F9A"/>
    <w:rsid w:val="002060C2"/>
    <w:rsid w:val="00210991"/>
    <w:rsid w:val="00213A78"/>
    <w:rsid w:val="002153F5"/>
    <w:rsid w:val="00217EA6"/>
    <w:rsid w:val="00225D05"/>
    <w:rsid w:val="002319A5"/>
    <w:rsid w:val="002323AE"/>
    <w:rsid w:val="002356AE"/>
    <w:rsid w:val="002365BE"/>
    <w:rsid w:val="0023783A"/>
    <w:rsid w:val="002378A3"/>
    <w:rsid w:val="0024027B"/>
    <w:rsid w:val="002409F7"/>
    <w:rsid w:val="00241593"/>
    <w:rsid w:val="00241E79"/>
    <w:rsid w:val="00246679"/>
    <w:rsid w:val="002466B0"/>
    <w:rsid w:val="002478EF"/>
    <w:rsid w:val="00251329"/>
    <w:rsid w:val="0025366C"/>
    <w:rsid w:val="00257CCA"/>
    <w:rsid w:val="002605CC"/>
    <w:rsid w:val="002612F5"/>
    <w:rsid w:val="00264D0E"/>
    <w:rsid w:val="00265078"/>
    <w:rsid w:val="002657A3"/>
    <w:rsid w:val="00270455"/>
    <w:rsid w:val="00271947"/>
    <w:rsid w:val="00273F5A"/>
    <w:rsid w:val="00275172"/>
    <w:rsid w:val="00283976"/>
    <w:rsid w:val="00286484"/>
    <w:rsid w:val="002879D4"/>
    <w:rsid w:val="00287E0C"/>
    <w:rsid w:val="00290AD7"/>
    <w:rsid w:val="00293B4A"/>
    <w:rsid w:val="00294B4A"/>
    <w:rsid w:val="00295482"/>
    <w:rsid w:val="002954EE"/>
    <w:rsid w:val="00295EDC"/>
    <w:rsid w:val="00297F9D"/>
    <w:rsid w:val="002A0BC7"/>
    <w:rsid w:val="002A0F0A"/>
    <w:rsid w:val="002A354A"/>
    <w:rsid w:val="002B1D6D"/>
    <w:rsid w:val="002B3D0D"/>
    <w:rsid w:val="002B73DE"/>
    <w:rsid w:val="002B7BD4"/>
    <w:rsid w:val="002C31BB"/>
    <w:rsid w:val="002C34BD"/>
    <w:rsid w:val="002C39E0"/>
    <w:rsid w:val="002C474D"/>
    <w:rsid w:val="002C5CC5"/>
    <w:rsid w:val="002C611B"/>
    <w:rsid w:val="002C643B"/>
    <w:rsid w:val="002D0A0D"/>
    <w:rsid w:val="002D3F10"/>
    <w:rsid w:val="002D523C"/>
    <w:rsid w:val="002E1475"/>
    <w:rsid w:val="002E2286"/>
    <w:rsid w:val="002E2EBC"/>
    <w:rsid w:val="002E494F"/>
    <w:rsid w:val="002E5AA2"/>
    <w:rsid w:val="002E6D3B"/>
    <w:rsid w:val="002E79B8"/>
    <w:rsid w:val="002F0519"/>
    <w:rsid w:val="002F2249"/>
    <w:rsid w:val="002F575C"/>
    <w:rsid w:val="002F6622"/>
    <w:rsid w:val="002F6E8F"/>
    <w:rsid w:val="00300835"/>
    <w:rsid w:val="00301F17"/>
    <w:rsid w:val="00303ADA"/>
    <w:rsid w:val="003045B9"/>
    <w:rsid w:val="00307B73"/>
    <w:rsid w:val="003101E8"/>
    <w:rsid w:val="00311627"/>
    <w:rsid w:val="003118E5"/>
    <w:rsid w:val="00315880"/>
    <w:rsid w:val="0031708E"/>
    <w:rsid w:val="00320581"/>
    <w:rsid w:val="00324851"/>
    <w:rsid w:val="00330478"/>
    <w:rsid w:val="003338F6"/>
    <w:rsid w:val="00334A11"/>
    <w:rsid w:val="00334A64"/>
    <w:rsid w:val="0033610F"/>
    <w:rsid w:val="00336A06"/>
    <w:rsid w:val="00340096"/>
    <w:rsid w:val="00344ABF"/>
    <w:rsid w:val="00347F2F"/>
    <w:rsid w:val="00350349"/>
    <w:rsid w:val="003506DF"/>
    <w:rsid w:val="00352DF3"/>
    <w:rsid w:val="003569AB"/>
    <w:rsid w:val="00360319"/>
    <w:rsid w:val="00362862"/>
    <w:rsid w:val="00363026"/>
    <w:rsid w:val="0036325B"/>
    <w:rsid w:val="00364D6F"/>
    <w:rsid w:val="00365051"/>
    <w:rsid w:val="0036631F"/>
    <w:rsid w:val="00366C53"/>
    <w:rsid w:val="00370920"/>
    <w:rsid w:val="0037145B"/>
    <w:rsid w:val="0037292A"/>
    <w:rsid w:val="00373186"/>
    <w:rsid w:val="00373256"/>
    <w:rsid w:val="00375B20"/>
    <w:rsid w:val="0037681E"/>
    <w:rsid w:val="00377422"/>
    <w:rsid w:val="00377538"/>
    <w:rsid w:val="00377740"/>
    <w:rsid w:val="00380331"/>
    <w:rsid w:val="003836AB"/>
    <w:rsid w:val="0038515C"/>
    <w:rsid w:val="00393585"/>
    <w:rsid w:val="00393F21"/>
    <w:rsid w:val="003940E8"/>
    <w:rsid w:val="0039584C"/>
    <w:rsid w:val="003968B2"/>
    <w:rsid w:val="003A0235"/>
    <w:rsid w:val="003A4F70"/>
    <w:rsid w:val="003A6401"/>
    <w:rsid w:val="003B006E"/>
    <w:rsid w:val="003B00AB"/>
    <w:rsid w:val="003B1937"/>
    <w:rsid w:val="003B1DAD"/>
    <w:rsid w:val="003B1F4D"/>
    <w:rsid w:val="003B29E3"/>
    <w:rsid w:val="003B3603"/>
    <w:rsid w:val="003B46CD"/>
    <w:rsid w:val="003B53A9"/>
    <w:rsid w:val="003B6412"/>
    <w:rsid w:val="003C2BD0"/>
    <w:rsid w:val="003C3CE1"/>
    <w:rsid w:val="003C52AA"/>
    <w:rsid w:val="003D14FC"/>
    <w:rsid w:val="003D31F8"/>
    <w:rsid w:val="003D555C"/>
    <w:rsid w:val="003D616F"/>
    <w:rsid w:val="003E12D4"/>
    <w:rsid w:val="003E32AF"/>
    <w:rsid w:val="003E348E"/>
    <w:rsid w:val="003E52CF"/>
    <w:rsid w:val="003F00DD"/>
    <w:rsid w:val="003F2297"/>
    <w:rsid w:val="003F3023"/>
    <w:rsid w:val="003F325F"/>
    <w:rsid w:val="003F48CF"/>
    <w:rsid w:val="00403907"/>
    <w:rsid w:val="004079E2"/>
    <w:rsid w:val="004107AE"/>
    <w:rsid w:val="004119FF"/>
    <w:rsid w:val="0041306D"/>
    <w:rsid w:val="00414CA5"/>
    <w:rsid w:val="00415337"/>
    <w:rsid w:val="00415A0A"/>
    <w:rsid w:val="00416C2A"/>
    <w:rsid w:val="00420403"/>
    <w:rsid w:val="004243E9"/>
    <w:rsid w:val="00424B0C"/>
    <w:rsid w:val="00427519"/>
    <w:rsid w:val="00427CBE"/>
    <w:rsid w:val="004309C3"/>
    <w:rsid w:val="004312A3"/>
    <w:rsid w:val="00433DF3"/>
    <w:rsid w:val="00434298"/>
    <w:rsid w:val="00442D67"/>
    <w:rsid w:val="004433AE"/>
    <w:rsid w:val="00444643"/>
    <w:rsid w:val="00444795"/>
    <w:rsid w:val="004470E8"/>
    <w:rsid w:val="004508C8"/>
    <w:rsid w:val="00450D7A"/>
    <w:rsid w:val="00450E1B"/>
    <w:rsid w:val="00452953"/>
    <w:rsid w:val="00453BE6"/>
    <w:rsid w:val="00453F98"/>
    <w:rsid w:val="004557D6"/>
    <w:rsid w:val="004564AD"/>
    <w:rsid w:val="00456798"/>
    <w:rsid w:val="00462BD9"/>
    <w:rsid w:val="00464100"/>
    <w:rsid w:val="004667F6"/>
    <w:rsid w:val="00470B63"/>
    <w:rsid w:val="00470BD4"/>
    <w:rsid w:val="004718CA"/>
    <w:rsid w:val="00472626"/>
    <w:rsid w:val="00472C1A"/>
    <w:rsid w:val="00474A39"/>
    <w:rsid w:val="004765A8"/>
    <w:rsid w:val="00476C15"/>
    <w:rsid w:val="00477221"/>
    <w:rsid w:val="004773D7"/>
    <w:rsid w:val="0047746B"/>
    <w:rsid w:val="00477726"/>
    <w:rsid w:val="00480493"/>
    <w:rsid w:val="004825D1"/>
    <w:rsid w:val="00490EE7"/>
    <w:rsid w:val="00492E0D"/>
    <w:rsid w:val="00494E39"/>
    <w:rsid w:val="004A60B2"/>
    <w:rsid w:val="004A6467"/>
    <w:rsid w:val="004A79B6"/>
    <w:rsid w:val="004A7C37"/>
    <w:rsid w:val="004B215E"/>
    <w:rsid w:val="004B423A"/>
    <w:rsid w:val="004B7057"/>
    <w:rsid w:val="004C073B"/>
    <w:rsid w:val="004C3E2F"/>
    <w:rsid w:val="004D05AA"/>
    <w:rsid w:val="004D1F9F"/>
    <w:rsid w:val="004D4A43"/>
    <w:rsid w:val="004D6E17"/>
    <w:rsid w:val="004D6F49"/>
    <w:rsid w:val="004E2FC3"/>
    <w:rsid w:val="004F1836"/>
    <w:rsid w:val="004F21B8"/>
    <w:rsid w:val="004F403E"/>
    <w:rsid w:val="004F5122"/>
    <w:rsid w:val="004F71F0"/>
    <w:rsid w:val="004F7F46"/>
    <w:rsid w:val="0050069D"/>
    <w:rsid w:val="00501C49"/>
    <w:rsid w:val="0050276F"/>
    <w:rsid w:val="00503A39"/>
    <w:rsid w:val="00503AB0"/>
    <w:rsid w:val="00505043"/>
    <w:rsid w:val="00506468"/>
    <w:rsid w:val="00511196"/>
    <w:rsid w:val="005125EE"/>
    <w:rsid w:val="00512E61"/>
    <w:rsid w:val="00515F1A"/>
    <w:rsid w:val="00516C8F"/>
    <w:rsid w:val="00517A5C"/>
    <w:rsid w:val="005233FC"/>
    <w:rsid w:val="005237C6"/>
    <w:rsid w:val="00523B3C"/>
    <w:rsid w:val="005251B0"/>
    <w:rsid w:val="0052592E"/>
    <w:rsid w:val="00527EBA"/>
    <w:rsid w:val="00531731"/>
    <w:rsid w:val="00533A31"/>
    <w:rsid w:val="005350E4"/>
    <w:rsid w:val="005516B2"/>
    <w:rsid w:val="00551A35"/>
    <w:rsid w:val="00552EF5"/>
    <w:rsid w:val="005548B8"/>
    <w:rsid w:val="00555BAA"/>
    <w:rsid w:val="005560A5"/>
    <w:rsid w:val="00556159"/>
    <w:rsid w:val="00563379"/>
    <w:rsid w:val="005633A2"/>
    <w:rsid w:val="00564509"/>
    <w:rsid w:val="005703D4"/>
    <w:rsid w:val="00570606"/>
    <w:rsid w:val="00572999"/>
    <w:rsid w:val="00575707"/>
    <w:rsid w:val="00577161"/>
    <w:rsid w:val="0058014B"/>
    <w:rsid w:val="0058030B"/>
    <w:rsid w:val="00581F74"/>
    <w:rsid w:val="00582348"/>
    <w:rsid w:val="005832F5"/>
    <w:rsid w:val="005833EE"/>
    <w:rsid w:val="0058404B"/>
    <w:rsid w:val="005854A4"/>
    <w:rsid w:val="00586355"/>
    <w:rsid w:val="005871AA"/>
    <w:rsid w:val="0059034C"/>
    <w:rsid w:val="00590507"/>
    <w:rsid w:val="00590986"/>
    <w:rsid w:val="00591AFF"/>
    <w:rsid w:val="00595E35"/>
    <w:rsid w:val="005A433D"/>
    <w:rsid w:val="005A56C9"/>
    <w:rsid w:val="005A5B97"/>
    <w:rsid w:val="005A7E92"/>
    <w:rsid w:val="005B34A3"/>
    <w:rsid w:val="005B4494"/>
    <w:rsid w:val="005B51C4"/>
    <w:rsid w:val="005B735B"/>
    <w:rsid w:val="005B7E7C"/>
    <w:rsid w:val="005C0649"/>
    <w:rsid w:val="005C1AB9"/>
    <w:rsid w:val="005C1E1B"/>
    <w:rsid w:val="005C236D"/>
    <w:rsid w:val="005C434A"/>
    <w:rsid w:val="005C45B0"/>
    <w:rsid w:val="005D4923"/>
    <w:rsid w:val="005D4D13"/>
    <w:rsid w:val="005D539A"/>
    <w:rsid w:val="005D59AF"/>
    <w:rsid w:val="005D5A86"/>
    <w:rsid w:val="005E03E5"/>
    <w:rsid w:val="005E0CC7"/>
    <w:rsid w:val="005E0FD3"/>
    <w:rsid w:val="005E2A2E"/>
    <w:rsid w:val="005E4208"/>
    <w:rsid w:val="005E54B2"/>
    <w:rsid w:val="005E6F4D"/>
    <w:rsid w:val="005E7778"/>
    <w:rsid w:val="005F16F8"/>
    <w:rsid w:val="005F5EBD"/>
    <w:rsid w:val="005F7BD9"/>
    <w:rsid w:val="00604C1B"/>
    <w:rsid w:val="00605F00"/>
    <w:rsid w:val="0060752A"/>
    <w:rsid w:val="006115A8"/>
    <w:rsid w:val="00611614"/>
    <w:rsid w:val="0061194F"/>
    <w:rsid w:val="00613A7A"/>
    <w:rsid w:val="006153CB"/>
    <w:rsid w:val="00620716"/>
    <w:rsid w:val="00620D55"/>
    <w:rsid w:val="006217CA"/>
    <w:rsid w:val="006240FF"/>
    <w:rsid w:val="00624204"/>
    <w:rsid w:val="00625D9A"/>
    <w:rsid w:val="00627CE0"/>
    <w:rsid w:val="0063218F"/>
    <w:rsid w:val="006328F7"/>
    <w:rsid w:val="00634C59"/>
    <w:rsid w:val="0063606C"/>
    <w:rsid w:val="00640EAB"/>
    <w:rsid w:val="00647B65"/>
    <w:rsid w:val="00651710"/>
    <w:rsid w:val="0065249D"/>
    <w:rsid w:val="0065798A"/>
    <w:rsid w:val="006609BE"/>
    <w:rsid w:val="006668C8"/>
    <w:rsid w:val="00666C86"/>
    <w:rsid w:val="006672F9"/>
    <w:rsid w:val="00670666"/>
    <w:rsid w:val="00671E71"/>
    <w:rsid w:val="0067289E"/>
    <w:rsid w:val="0067348E"/>
    <w:rsid w:val="00673809"/>
    <w:rsid w:val="00673BC1"/>
    <w:rsid w:val="00673EF1"/>
    <w:rsid w:val="006742C8"/>
    <w:rsid w:val="00676A77"/>
    <w:rsid w:val="00676B30"/>
    <w:rsid w:val="0067762D"/>
    <w:rsid w:val="006806B9"/>
    <w:rsid w:val="00681F97"/>
    <w:rsid w:val="00682C6F"/>
    <w:rsid w:val="0069163D"/>
    <w:rsid w:val="006923E1"/>
    <w:rsid w:val="00693494"/>
    <w:rsid w:val="006940E1"/>
    <w:rsid w:val="00695064"/>
    <w:rsid w:val="0069507C"/>
    <w:rsid w:val="006A126B"/>
    <w:rsid w:val="006A44B1"/>
    <w:rsid w:val="006A69F2"/>
    <w:rsid w:val="006B1749"/>
    <w:rsid w:val="006B1F6C"/>
    <w:rsid w:val="006B6AAA"/>
    <w:rsid w:val="006B7EEB"/>
    <w:rsid w:val="006C2A5D"/>
    <w:rsid w:val="006C2C58"/>
    <w:rsid w:val="006C2F0D"/>
    <w:rsid w:val="006C36A6"/>
    <w:rsid w:val="006C601B"/>
    <w:rsid w:val="006D0A72"/>
    <w:rsid w:val="006D1817"/>
    <w:rsid w:val="006D1AA9"/>
    <w:rsid w:val="006D3B46"/>
    <w:rsid w:val="006E06FB"/>
    <w:rsid w:val="006E1D2D"/>
    <w:rsid w:val="006F21E9"/>
    <w:rsid w:val="006F663A"/>
    <w:rsid w:val="0070091E"/>
    <w:rsid w:val="007020F4"/>
    <w:rsid w:val="007023E2"/>
    <w:rsid w:val="00702636"/>
    <w:rsid w:val="00702B1F"/>
    <w:rsid w:val="00703F97"/>
    <w:rsid w:val="007041C3"/>
    <w:rsid w:val="0070605D"/>
    <w:rsid w:val="00706905"/>
    <w:rsid w:val="00712BDC"/>
    <w:rsid w:val="0071344A"/>
    <w:rsid w:val="00713DF4"/>
    <w:rsid w:val="00714659"/>
    <w:rsid w:val="00715AA4"/>
    <w:rsid w:val="00715CF5"/>
    <w:rsid w:val="00720306"/>
    <w:rsid w:val="00725117"/>
    <w:rsid w:val="0072571A"/>
    <w:rsid w:val="00726566"/>
    <w:rsid w:val="00731D71"/>
    <w:rsid w:val="00735AB8"/>
    <w:rsid w:val="007413AA"/>
    <w:rsid w:val="00741EE6"/>
    <w:rsid w:val="007473D9"/>
    <w:rsid w:val="00747644"/>
    <w:rsid w:val="007503E5"/>
    <w:rsid w:val="00753396"/>
    <w:rsid w:val="00756065"/>
    <w:rsid w:val="007571BE"/>
    <w:rsid w:val="007572D1"/>
    <w:rsid w:val="007603F6"/>
    <w:rsid w:val="007620A2"/>
    <w:rsid w:val="007641D4"/>
    <w:rsid w:val="00766141"/>
    <w:rsid w:val="00767C76"/>
    <w:rsid w:val="00773B06"/>
    <w:rsid w:val="00773C11"/>
    <w:rsid w:val="007740C9"/>
    <w:rsid w:val="0077472F"/>
    <w:rsid w:val="0077723D"/>
    <w:rsid w:val="007807FE"/>
    <w:rsid w:val="00783496"/>
    <w:rsid w:val="00784980"/>
    <w:rsid w:val="00784F0B"/>
    <w:rsid w:val="0078790A"/>
    <w:rsid w:val="00790B5A"/>
    <w:rsid w:val="00790E9A"/>
    <w:rsid w:val="00791D3B"/>
    <w:rsid w:val="00792CD7"/>
    <w:rsid w:val="007934BB"/>
    <w:rsid w:val="00793BCD"/>
    <w:rsid w:val="00794665"/>
    <w:rsid w:val="00794E75"/>
    <w:rsid w:val="00795301"/>
    <w:rsid w:val="007A29A3"/>
    <w:rsid w:val="007A5B3E"/>
    <w:rsid w:val="007A6A09"/>
    <w:rsid w:val="007B0DC2"/>
    <w:rsid w:val="007B15AF"/>
    <w:rsid w:val="007B1ED2"/>
    <w:rsid w:val="007B374A"/>
    <w:rsid w:val="007B5262"/>
    <w:rsid w:val="007B79AC"/>
    <w:rsid w:val="007C0C61"/>
    <w:rsid w:val="007C1D1C"/>
    <w:rsid w:val="007C49D0"/>
    <w:rsid w:val="007C4FFA"/>
    <w:rsid w:val="007C7B21"/>
    <w:rsid w:val="007D142F"/>
    <w:rsid w:val="007D3C57"/>
    <w:rsid w:val="007D45C1"/>
    <w:rsid w:val="007D5066"/>
    <w:rsid w:val="007D5B89"/>
    <w:rsid w:val="007D61B5"/>
    <w:rsid w:val="007E01E5"/>
    <w:rsid w:val="007E0B6F"/>
    <w:rsid w:val="007E10DB"/>
    <w:rsid w:val="007E2436"/>
    <w:rsid w:val="007E2660"/>
    <w:rsid w:val="007E2A3A"/>
    <w:rsid w:val="007E7263"/>
    <w:rsid w:val="007F1215"/>
    <w:rsid w:val="007F2142"/>
    <w:rsid w:val="007F469C"/>
    <w:rsid w:val="007F4D1D"/>
    <w:rsid w:val="007F5AF7"/>
    <w:rsid w:val="00801A38"/>
    <w:rsid w:val="00803917"/>
    <w:rsid w:val="008041E5"/>
    <w:rsid w:val="00804D41"/>
    <w:rsid w:val="00804E25"/>
    <w:rsid w:val="00810FD3"/>
    <w:rsid w:val="008113B7"/>
    <w:rsid w:val="008145A8"/>
    <w:rsid w:val="00817C8A"/>
    <w:rsid w:val="0082379D"/>
    <w:rsid w:val="008269E6"/>
    <w:rsid w:val="008275FD"/>
    <w:rsid w:val="008360E3"/>
    <w:rsid w:val="00836BB7"/>
    <w:rsid w:val="00836CE1"/>
    <w:rsid w:val="008377DE"/>
    <w:rsid w:val="008379BF"/>
    <w:rsid w:val="00837CBE"/>
    <w:rsid w:val="00837CC5"/>
    <w:rsid w:val="00840457"/>
    <w:rsid w:val="008411B6"/>
    <w:rsid w:val="00842224"/>
    <w:rsid w:val="00843165"/>
    <w:rsid w:val="008432D0"/>
    <w:rsid w:val="00844FAD"/>
    <w:rsid w:val="008456C1"/>
    <w:rsid w:val="00847C72"/>
    <w:rsid w:val="00850544"/>
    <w:rsid w:val="00853006"/>
    <w:rsid w:val="0085644F"/>
    <w:rsid w:val="00861A25"/>
    <w:rsid w:val="00863F58"/>
    <w:rsid w:val="00864141"/>
    <w:rsid w:val="00867DD9"/>
    <w:rsid w:val="0087108C"/>
    <w:rsid w:val="0087148D"/>
    <w:rsid w:val="00871D2D"/>
    <w:rsid w:val="00871FA0"/>
    <w:rsid w:val="0087581F"/>
    <w:rsid w:val="00877788"/>
    <w:rsid w:val="00877FB9"/>
    <w:rsid w:val="00880A29"/>
    <w:rsid w:val="00884024"/>
    <w:rsid w:val="008845B4"/>
    <w:rsid w:val="00884EDE"/>
    <w:rsid w:val="00894F7B"/>
    <w:rsid w:val="00896237"/>
    <w:rsid w:val="0089666F"/>
    <w:rsid w:val="00896F77"/>
    <w:rsid w:val="008A01AF"/>
    <w:rsid w:val="008A0E21"/>
    <w:rsid w:val="008A20D4"/>
    <w:rsid w:val="008A265B"/>
    <w:rsid w:val="008A2A8B"/>
    <w:rsid w:val="008A3961"/>
    <w:rsid w:val="008A5386"/>
    <w:rsid w:val="008A7CF8"/>
    <w:rsid w:val="008B0092"/>
    <w:rsid w:val="008B012A"/>
    <w:rsid w:val="008B13E4"/>
    <w:rsid w:val="008B239F"/>
    <w:rsid w:val="008B445E"/>
    <w:rsid w:val="008B4506"/>
    <w:rsid w:val="008B637B"/>
    <w:rsid w:val="008C3089"/>
    <w:rsid w:val="008C515D"/>
    <w:rsid w:val="008C755D"/>
    <w:rsid w:val="008C76B3"/>
    <w:rsid w:val="008D2322"/>
    <w:rsid w:val="008D2E29"/>
    <w:rsid w:val="008D415A"/>
    <w:rsid w:val="008D62C0"/>
    <w:rsid w:val="008D6D2A"/>
    <w:rsid w:val="008E1197"/>
    <w:rsid w:val="008E2B5D"/>
    <w:rsid w:val="008E39BB"/>
    <w:rsid w:val="008E4D9F"/>
    <w:rsid w:val="008E5632"/>
    <w:rsid w:val="008E60D9"/>
    <w:rsid w:val="008F13F2"/>
    <w:rsid w:val="008F30C0"/>
    <w:rsid w:val="008F7B66"/>
    <w:rsid w:val="00900BF0"/>
    <w:rsid w:val="00901335"/>
    <w:rsid w:val="0090269A"/>
    <w:rsid w:val="0090291F"/>
    <w:rsid w:val="00904EC0"/>
    <w:rsid w:val="009064AE"/>
    <w:rsid w:val="009103F6"/>
    <w:rsid w:val="00910FC7"/>
    <w:rsid w:val="009147EE"/>
    <w:rsid w:val="00914E15"/>
    <w:rsid w:val="00920FC1"/>
    <w:rsid w:val="00921FDA"/>
    <w:rsid w:val="00922055"/>
    <w:rsid w:val="00930A0B"/>
    <w:rsid w:val="0093296A"/>
    <w:rsid w:val="00932A6D"/>
    <w:rsid w:val="0093773F"/>
    <w:rsid w:val="00937E0D"/>
    <w:rsid w:val="00937EBD"/>
    <w:rsid w:val="009468A4"/>
    <w:rsid w:val="00953B80"/>
    <w:rsid w:val="009554DE"/>
    <w:rsid w:val="00955626"/>
    <w:rsid w:val="009572DB"/>
    <w:rsid w:val="00957C49"/>
    <w:rsid w:val="009612D8"/>
    <w:rsid w:val="00961A78"/>
    <w:rsid w:val="00961FE4"/>
    <w:rsid w:val="00962658"/>
    <w:rsid w:val="0096272F"/>
    <w:rsid w:val="00963CF8"/>
    <w:rsid w:val="00966B1D"/>
    <w:rsid w:val="00967522"/>
    <w:rsid w:val="00967B32"/>
    <w:rsid w:val="00973063"/>
    <w:rsid w:val="0097540F"/>
    <w:rsid w:val="009766A3"/>
    <w:rsid w:val="0098056F"/>
    <w:rsid w:val="00980EB3"/>
    <w:rsid w:val="009811DD"/>
    <w:rsid w:val="0098253C"/>
    <w:rsid w:val="00983299"/>
    <w:rsid w:val="009840E6"/>
    <w:rsid w:val="00985EB5"/>
    <w:rsid w:val="0098669D"/>
    <w:rsid w:val="00992A70"/>
    <w:rsid w:val="00994EE8"/>
    <w:rsid w:val="00995FC0"/>
    <w:rsid w:val="009A1177"/>
    <w:rsid w:val="009A4A51"/>
    <w:rsid w:val="009A5B58"/>
    <w:rsid w:val="009A6384"/>
    <w:rsid w:val="009A761D"/>
    <w:rsid w:val="009B22F1"/>
    <w:rsid w:val="009B30E2"/>
    <w:rsid w:val="009B4414"/>
    <w:rsid w:val="009B4C7F"/>
    <w:rsid w:val="009B520F"/>
    <w:rsid w:val="009B7579"/>
    <w:rsid w:val="009B76BA"/>
    <w:rsid w:val="009C0803"/>
    <w:rsid w:val="009C52DF"/>
    <w:rsid w:val="009C6F5A"/>
    <w:rsid w:val="009D4A67"/>
    <w:rsid w:val="009D6388"/>
    <w:rsid w:val="009F0F25"/>
    <w:rsid w:val="009F109D"/>
    <w:rsid w:val="009F367C"/>
    <w:rsid w:val="009F45A7"/>
    <w:rsid w:val="009F5148"/>
    <w:rsid w:val="009F5C92"/>
    <w:rsid w:val="00A00265"/>
    <w:rsid w:val="00A01062"/>
    <w:rsid w:val="00A017AE"/>
    <w:rsid w:val="00A01EEC"/>
    <w:rsid w:val="00A0243D"/>
    <w:rsid w:val="00A06E32"/>
    <w:rsid w:val="00A12D12"/>
    <w:rsid w:val="00A203B1"/>
    <w:rsid w:val="00A216CB"/>
    <w:rsid w:val="00A27257"/>
    <w:rsid w:val="00A27A6A"/>
    <w:rsid w:val="00A30580"/>
    <w:rsid w:val="00A31996"/>
    <w:rsid w:val="00A31C71"/>
    <w:rsid w:val="00A3321B"/>
    <w:rsid w:val="00A33E43"/>
    <w:rsid w:val="00A33E77"/>
    <w:rsid w:val="00A34868"/>
    <w:rsid w:val="00A35CB7"/>
    <w:rsid w:val="00A4130E"/>
    <w:rsid w:val="00A41CC3"/>
    <w:rsid w:val="00A43551"/>
    <w:rsid w:val="00A45162"/>
    <w:rsid w:val="00A45F1C"/>
    <w:rsid w:val="00A47EE5"/>
    <w:rsid w:val="00A503CE"/>
    <w:rsid w:val="00A51DD4"/>
    <w:rsid w:val="00A5485B"/>
    <w:rsid w:val="00A559FD"/>
    <w:rsid w:val="00A57128"/>
    <w:rsid w:val="00A57866"/>
    <w:rsid w:val="00A60311"/>
    <w:rsid w:val="00A60F0D"/>
    <w:rsid w:val="00A63B47"/>
    <w:rsid w:val="00A655E6"/>
    <w:rsid w:val="00A66152"/>
    <w:rsid w:val="00A712B4"/>
    <w:rsid w:val="00A7201A"/>
    <w:rsid w:val="00A721CB"/>
    <w:rsid w:val="00A72DE3"/>
    <w:rsid w:val="00A72F73"/>
    <w:rsid w:val="00A732C6"/>
    <w:rsid w:val="00A7534D"/>
    <w:rsid w:val="00A76119"/>
    <w:rsid w:val="00A83CF2"/>
    <w:rsid w:val="00A8472B"/>
    <w:rsid w:val="00A8551F"/>
    <w:rsid w:val="00A918D6"/>
    <w:rsid w:val="00A91DA3"/>
    <w:rsid w:val="00A94E94"/>
    <w:rsid w:val="00A95366"/>
    <w:rsid w:val="00A978A8"/>
    <w:rsid w:val="00AA15FE"/>
    <w:rsid w:val="00AA2397"/>
    <w:rsid w:val="00AA2CCA"/>
    <w:rsid w:val="00AA49A5"/>
    <w:rsid w:val="00AA6D2E"/>
    <w:rsid w:val="00AA6E56"/>
    <w:rsid w:val="00AB1238"/>
    <w:rsid w:val="00AB499B"/>
    <w:rsid w:val="00AB727C"/>
    <w:rsid w:val="00AC000C"/>
    <w:rsid w:val="00AC3E65"/>
    <w:rsid w:val="00AC59DC"/>
    <w:rsid w:val="00AC5D1F"/>
    <w:rsid w:val="00AC63FC"/>
    <w:rsid w:val="00AC64A8"/>
    <w:rsid w:val="00AC6C46"/>
    <w:rsid w:val="00AC6C64"/>
    <w:rsid w:val="00AD1B70"/>
    <w:rsid w:val="00AD4C52"/>
    <w:rsid w:val="00AD5CD8"/>
    <w:rsid w:val="00AD7DD3"/>
    <w:rsid w:val="00AD7EBD"/>
    <w:rsid w:val="00AE10B1"/>
    <w:rsid w:val="00AE2205"/>
    <w:rsid w:val="00AE3635"/>
    <w:rsid w:val="00AF049E"/>
    <w:rsid w:val="00AF1EE2"/>
    <w:rsid w:val="00AF38F2"/>
    <w:rsid w:val="00AF469C"/>
    <w:rsid w:val="00AF501D"/>
    <w:rsid w:val="00AF5719"/>
    <w:rsid w:val="00AF5F93"/>
    <w:rsid w:val="00AF6849"/>
    <w:rsid w:val="00B045A2"/>
    <w:rsid w:val="00B05F37"/>
    <w:rsid w:val="00B06A2A"/>
    <w:rsid w:val="00B0793B"/>
    <w:rsid w:val="00B07EC9"/>
    <w:rsid w:val="00B105FE"/>
    <w:rsid w:val="00B1205F"/>
    <w:rsid w:val="00B13922"/>
    <w:rsid w:val="00B1783C"/>
    <w:rsid w:val="00B2011B"/>
    <w:rsid w:val="00B20F44"/>
    <w:rsid w:val="00B216B8"/>
    <w:rsid w:val="00B21AE4"/>
    <w:rsid w:val="00B21B5C"/>
    <w:rsid w:val="00B21F3B"/>
    <w:rsid w:val="00B220BB"/>
    <w:rsid w:val="00B23948"/>
    <w:rsid w:val="00B2410C"/>
    <w:rsid w:val="00B27000"/>
    <w:rsid w:val="00B3018F"/>
    <w:rsid w:val="00B33C4E"/>
    <w:rsid w:val="00B360E8"/>
    <w:rsid w:val="00B36E17"/>
    <w:rsid w:val="00B414A9"/>
    <w:rsid w:val="00B43993"/>
    <w:rsid w:val="00B47A2C"/>
    <w:rsid w:val="00B53ED3"/>
    <w:rsid w:val="00B54FF6"/>
    <w:rsid w:val="00B5576A"/>
    <w:rsid w:val="00B57C6D"/>
    <w:rsid w:val="00B607C0"/>
    <w:rsid w:val="00B62B90"/>
    <w:rsid w:val="00B671FF"/>
    <w:rsid w:val="00B675B1"/>
    <w:rsid w:val="00B7000E"/>
    <w:rsid w:val="00B706E5"/>
    <w:rsid w:val="00B72E89"/>
    <w:rsid w:val="00B74EF4"/>
    <w:rsid w:val="00B76BE4"/>
    <w:rsid w:val="00B822E9"/>
    <w:rsid w:val="00B83194"/>
    <w:rsid w:val="00B832B9"/>
    <w:rsid w:val="00B83547"/>
    <w:rsid w:val="00B85666"/>
    <w:rsid w:val="00B869FF"/>
    <w:rsid w:val="00B8708F"/>
    <w:rsid w:val="00B91AA5"/>
    <w:rsid w:val="00B941B4"/>
    <w:rsid w:val="00B952D0"/>
    <w:rsid w:val="00BA1B87"/>
    <w:rsid w:val="00BA41CB"/>
    <w:rsid w:val="00BA4593"/>
    <w:rsid w:val="00BA6071"/>
    <w:rsid w:val="00BB1E54"/>
    <w:rsid w:val="00BB5085"/>
    <w:rsid w:val="00BB5331"/>
    <w:rsid w:val="00BB6F21"/>
    <w:rsid w:val="00BB7BD2"/>
    <w:rsid w:val="00BC14A5"/>
    <w:rsid w:val="00BC7E42"/>
    <w:rsid w:val="00BD12B2"/>
    <w:rsid w:val="00BD49C6"/>
    <w:rsid w:val="00BD549E"/>
    <w:rsid w:val="00BE2F3D"/>
    <w:rsid w:val="00BE4416"/>
    <w:rsid w:val="00BE454B"/>
    <w:rsid w:val="00BE72A3"/>
    <w:rsid w:val="00BF124A"/>
    <w:rsid w:val="00BF1CAA"/>
    <w:rsid w:val="00BF4747"/>
    <w:rsid w:val="00BF5FD0"/>
    <w:rsid w:val="00BF6806"/>
    <w:rsid w:val="00C0195A"/>
    <w:rsid w:val="00C01AE9"/>
    <w:rsid w:val="00C0283B"/>
    <w:rsid w:val="00C0556E"/>
    <w:rsid w:val="00C068D8"/>
    <w:rsid w:val="00C0723B"/>
    <w:rsid w:val="00C11C53"/>
    <w:rsid w:val="00C12374"/>
    <w:rsid w:val="00C1259D"/>
    <w:rsid w:val="00C2210B"/>
    <w:rsid w:val="00C226A3"/>
    <w:rsid w:val="00C2372B"/>
    <w:rsid w:val="00C242F9"/>
    <w:rsid w:val="00C2633D"/>
    <w:rsid w:val="00C26FE2"/>
    <w:rsid w:val="00C27E46"/>
    <w:rsid w:val="00C30579"/>
    <w:rsid w:val="00C3111E"/>
    <w:rsid w:val="00C34A33"/>
    <w:rsid w:val="00C35172"/>
    <w:rsid w:val="00C352EF"/>
    <w:rsid w:val="00C359D0"/>
    <w:rsid w:val="00C41042"/>
    <w:rsid w:val="00C439B3"/>
    <w:rsid w:val="00C43A4B"/>
    <w:rsid w:val="00C4467D"/>
    <w:rsid w:val="00C469D9"/>
    <w:rsid w:val="00C46A33"/>
    <w:rsid w:val="00C50144"/>
    <w:rsid w:val="00C53852"/>
    <w:rsid w:val="00C53917"/>
    <w:rsid w:val="00C5419A"/>
    <w:rsid w:val="00C54BCA"/>
    <w:rsid w:val="00C55394"/>
    <w:rsid w:val="00C57735"/>
    <w:rsid w:val="00C63695"/>
    <w:rsid w:val="00C650B0"/>
    <w:rsid w:val="00C665F7"/>
    <w:rsid w:val="00C67971"/>
    <w:rsid w:val="00C715B7"/>
    <w:rsid w:val="00C71EA5"/>
    <w:rsid w:val="00C72077"/>
    <w:rsid w:val="00C72C1F"/>
    <w:rsid w:val="00C73295"/>
    <w:rsid w:val="00C8133E"/>
    <w:rsid w:val="00C81A74"/>
    <w:rsid w:val="00C83567"/>
    <w:rsid w:val="00C83B07"/>
    <w:rsid w:val="00C8416C"/>
    <w:rsid w:val="00C84D78"/>
    <w:rsid w:val="00C84F5E"/>
    <w:rsid w:val="00C85AB0"/>
    <w:rsid w:val="00C87A65"/>
    <w:rsid w:val="00C87F4D"/>
    <w:rsid w:val="00C92B70"/>
    <w:rsid w:val="00C938F1"/>
    <w:rsid w:val="00C94E15"/>
    <w:rsid w:val="00C95562"/>
    <w:rsid w:val="00C962CE"/>
    <w:rsid w:val="00C97B34"/>
    <w:rsid w:val="00C97F80"/>
    <w:rsid w:val="00CA1025"/>
    <w:rsid w:val="00CA24EE"/>
    <w:rsid w:val="00CA2D0E"/>
    <w:rsid w:val="00CA3422"/>
    <w:rsid w:val="00CA417F"/>
    <w:rsid w:val="00CA5B6F"/>
    <w:rsid w:val="00CA6C6C"/>
    <w:rsid w:val="00CB007F"/>
    <w:rsid w:val="00CB0AFF"/>
    <w:rsid w:val="00CB1D3F"/>
    <w:rsid w:val="00CB26B3"/>
    <w:rsid w:val="00CB3C1F"/>
    <w:rsid w:val="00CB41DE"/>
    <w:rsid w:val="00CB4C4D"/>
    <w:rsid w:val="00CB6C50"/>
    <w:rsid w:val="00CC0867"/>
    <w:rsid w:val="00CC27D0"/>
    <w:rsid w:val="00CC3BB2"/>
    <w:rsid w:val="00CC648D"/>
    <w:rsid w:val="00CC762A"/>
    <w:rsid w:val="00CC78A3"/>
    <w:rsid w:val="00CD0857"/>
    <w:rsid w:val="00CD2DF7"/>
    <w:rsid w:val="00CD3176"/>
    <w:rsid w:val="00CD439C"/>
    <w:rsid w:val="00CD55A6"/>
    <w:rsid w:val="00CD57EC"/>
    <w:rsid w:val="00CD724B"/>
    <w:rsid w:val="00CE0490"/>
    <w:rsid w:val="00CE1433"/>
    <w:rsid w:val="00CE16F1"/>
    <w:rsid w:val="00CE5BFC"/>
    <w:rsid w:val="00CE77CE"/>
    <w:rsid w:val="00CF06C1"/>
    <w:rsid w:val="00CF0D75"/>
    <w:rsid w:val="00CF3FDD"/>
    <w:rsid w:val="00CF5576"/>
    <w:rsid w:val="00D07757"/>
    <w:rsid w:val="00D1002B"/>
    <w:rsid w:val="00D10205"/>
    <w:rsid w:val="00D10770"/>
    <w:rsid w:val="00D12BBA"/>
    <w:rsid w:val="00D14337"/>
    <w:rsid w:val="00D14FF8"/>
    <w:rsid w:val="00D20373"/>
    <w:rsid w:val="00D207AA"/>
    <w:rsid w:val="00D20E02"/>
    <w:rsid w:val="00D21FE5"/>
    <w:rsid w:val="00D23023"/>
    <w:rsid w:val="00D24DC7"/>
    <w:rsid w:val="00D25398"/>
    <w:rsid w:val="00D271BB"/>
    <w:rsid w:val="00D2725A"/>
    <w:rsid w:val="00D27C93"/>
    <w:rsid w:val="00D3073F"/>
    <w:rsid w:val="00D307CC"/>
    <w:rsid w:val="00D31990"/>
    <w:rsid w:val="00D3357A"/>
    <w:rsid w:val="00D35B48"/>
    <w:rsid w:val="00D365E6"/>
    <w:rsid w:val="00D42184"/>
    <w:rsid w:val="00D42CDD"/>
    <w:rsid w:val="00D43617"/>
    <w:rsid w:val="00D43B18"/>
    <w:rsid w:val="00D44720"/>
    <w:rsid w:val="00D46F4C"/>
    <w:rsid w:val="00D50339"/>
    <w:rsid w:val="00D5148D"/>
    <w:rsid w:val="00D527C4"/>
    <w:rsid w:val="00D5389E"/>
    <w:rsid w:val="00D543DE"/>
    <w:rsid w:val="00D54964"/>
    <w:rsid w:val="00D568F1"/>
    <w:rsid w:val="00D57870"/>
    <w:rsid w:val="00D57A6F"/>
    <w:rsid w:val="00D60265"/>
    <w:rsid w:val="00D6070C"/>
    <w:rsid w:val="00D60C26"/>
    <w:rsid w:val="00D62875"/>
    <w:rsid w:val="00D64176"/>
    <w:rsid w:val="00D65D54"/>
    <w:rsid w:val="00D703C7"/>
    <w:rsid w:val="00D725CD"/>
    <w:rsid w:val="00D761A7"/>
    <w:rsid w:val="00D77EFB"/>
    <w:rsid w:val="00D80616"/>
    <w:rsid w:val="00D825A7"/>
    <w:rsid w:val="00D84A2B"/>
    <w:rsid w:val="00D84EC4"/>
    <w:rsid w:val="00D9151C"/>
    <w:rsid w:val="00D932CD"/>
    <w:rsid w:val="00D93735"/>
    <w:rsid w:val="00D93F5A"/>
    <w:rsid w:val="00D94633"/>
    <w:rsid w:val="00D9693D"/>
    <w:rsid w:val="00D97038"/>
    <w:rsid w:val="00D97D4C"/>
    <w:rsid w:val="00DA048B"/>
    <w:rsid w:val="00DA383D"/>
    <w:rsid w:val="00DA3C74"/>
    <w:rsid w:val="00DA3FF8"/>
    <w:rsid w:val="00DA4404"/>
    <w:rsid w:val="00DA4B51"/>
    <w:rsid w:val="00DA4E91"/>
    <w:rsid w:val="00DA6033"/>
    <w:rsid w:val="00DB3289"/>
    <w:rsid w:val="00DB442E"/>
    <w:rsid w:val="00DC0A65"/>
    <w:rsid w:val="00DC0D1B"/>
    <w:rsid w:val="00DC46E5"/>
    <w:rsid w:val="00DC4C3D"/>
    <w:rsid w:val="00DC5529"/>
    <w:rsid w:val="00DC5D86"/>
    <w:rsid w:val="00DD0365"/>
    <w:rsid w:val="00DD15ED"/>
    <w:rsid w:val="00DD1B84"/>
    <w:rsid w:val="00DD51EB"/>
    <w:rsid w:val="00DD56BC"/>
    <w:rsid w:val="00DD7B79"/>
    <w:rsid w:val="00DE0A27"/>
    <w:rsid w:val="00DE1287"/>
    <w:rsid w:val="00DE2F41"/>
    <w:rsid w:val="00DE3789"/>
    <w:rsid w:val="00DE75E6"/>
    <w:rsid w:val="00DF06EE"/>
    <w:rsid w:val="00DF0BE9"/>
    <w:rsid w:val="00DF1362"/>
    <w:rsid w:val="00DF1D74"/>
    <w:rsid w:val="00DF5893"/>
    <w:rsid w:val="00DF6621"/>
    <w:rsid w:val="00DF7093"/>
    <w:rsid w:val="00E017E8"/>
    <w:rsid w:val="00E030B3"/>
    <w:rsid w:val="00E03D89"/>
    <w:rsid w:val="00E06BB1"/>
    <w:rsid w:val="00E07149"/>
    <w:rsid w:val="00E109FF"/>
    <w:rsid w:val="00E1186A"/>
    <w:rsid w:val="00E1270B"/>
    <w:rsid w:val="00E12DE1"/>
    <w:rsid w:val="00E14EB3"/>
    <w:rsid w:val="00E170F9"/>
    <w:rsid w:val="00E2016B"/>
    <w:rsid w:val="00E23362"/>
    <w:rsid w:val="00E25E5E"/>
    <w:rsid w:val="00E268C2"/>
    <w:rsid w:val="00E30D2E"/>
    <w:rsid w:val="00E31BB4"/>
    <w:rsid w:val="00E322C9"/>
    <w:rsid w:val="00E34215"/>
    <w:rsid w:val="00E34D94"/>
    <w:rsid w:val="00E35968"/>
    <w:rsid w:val="00E35A76"/>
    <w:rsid w:val="00E3668E"/>
    <w:rsid w:val="00E36994"/>
    <w:rsid w:val="00E36C88"/>
    <w:rsid w:val="00E4001A"/>
    <w:rsid w:val="00E4011A"/>
    <w:rsid w:val="00E42921"/>
    <w:rsid w:val="00E44B72"/>
    <w:rsid w:val="00E45FE1"/>
    <w:rsid w:val="00E462ED"/>
    <w:rsid w:val="00E47EA3"/>
    <w:rsid w:val="00E50F0E"/>
    <w:rsid w:val="00E52D40"/>
    <w:rsid w:val="00E536DB"/>
    <w:rsid w:val="00E56989"/>
    <w:rsid w:val="00E57D95"/>
    <w:rsid w:val="00E623C5"/>
    <w:rsid w:val="00E62B1A"/>
    <w:rsid w:val="00E62F74"/>
    <w:rsid w:val="00E67C58"/>
    <w:rsid w:val="00E7144B"/>
    <w:rsid w:val="00E71F11"/>
    <w:rsid w:val="00E723C3"/>
    <w:rsid w:val="00E72437"/>
    <w:rsid w:val="00E72CAF"/>
    <w:rsid w:val="00E72D58"/>
    <w:rsid w:val="00E72DD4"/>
    <w:rsid w:val="00E733E8"/>
    <w:rsid w:val="00E760F3"/>
    <w:rsid w:val="00E7678E"/>
    <w:rsid w:val="00E80614"/>
    <w:rsid w:val="00E81C1F"/>
    <w:rsid w:val="00E86261"/>
    <w:rsid w:val="00E86D5C"/>
    <w:rsid w:val="00E90E84"/>
    <w:rsid w:val="00E94F39"/>
    <w:rsid w:val="00E95973"/>
    <w:rsid w:val="00E968C4"/>
    <w:rsid w:val="00EA1F35"/>
    <w:rsid w:val="00EA778F"/>
    <w:rsid w:val="00EA78D6"/>
    <w:rsid w:val="00EA7CE2"/>
    <w:rsid w:val="00EB0400"/>
    <w:rsid w:val="00EC11E3"/>
    <w:rsid w:val="00EC4F7D"/>
    <w:rsid w:val="00EC57B9"/>
    <w:rsid w:val="00EC6C6D"/>
    <w:rsid w:val="00EC7EB7"/>
    <w:rsid w:val="00ED199B"/>
    <w:rsid w:val="00ED19D0"/>
    <w:rsid w:val="00ED2518"/>
    <w:rsid w:val="00ED3676"/>
    <w:rsid w:val="00ED37C0"/>
    <w:rsid w:val="00ED4B88"/>
    <w:rsid w:val="00ED5872"/>
    <w:rsid w:val="00ED6CEF"/>
    <w:rsid w:val="00EE00AA"/>
    <w:rsid w:val="00EE3689"/>
    <w:rsid w:val="00EE6D58"/>
    <w:rsid w:val="00EE6F6D"/>
    <w:rsid w:val="00EF11BB"/>
    <w:rsid w:val="00EF4391"/>
    <w:rsid w:val="00EF5460"/>
    <w:rsid w:val="00EF72CC"/>
    <w:rsid w:val="00F00606"/>
    <w:rsid w:val="00F03504"/>
    <w:rsid w:val="00F03AEC"/>
    <w:rsid w:val="00F04181"/>
    <w:rsid w:val="00F05291"/>
    <w:rsid w:val="00F06B50"/>
    <w:rsid w:val="00F06BA6"/>
    <w:rsid w:val="00F06D7D"/>
    <w:rsid w:val="00F0756A"/>
    <w:rsid w:val="00F07A8B"/>
    <w:rsid w:val="00F1167C"/>
    <w:rsid w:val="00F15976"/>
    <w:rsid w:val="00F17B3C"/>
    <w:rsid w:val="00F201BB"/>
    <w:rsid w:val="00F20E39"/>
    <w:rsid w:val="00F23157"/>
    <w:rsid w:val="00F246E3"/>
    <w:rsid w:val="00F247EA"/>
    <w:rsid w:val="00F26FEE"/>
    <w:rsid w:val="00F279D1"/>
    <w:rsid w:val="00F31958"/>
    <w:rsid w:val="00F326B3"/>
    <w:rsid w:val="00F33B0B"/>
    <w:rsid w:val="00F33D30"/>
    <w:rsid w:val="00F345FD"/>
    <w:rsid w:val="00F405F7"/>
    <w:rsid w:val="00F4115B"/>
    <w:rsid w:val="00F44711"/>
    <w:rsid w:val="00F44D1A"/>
    <w:rsid w:val="00F45525"/>
    <w:rsid w:val="00F47F28"/>
    <w:rsid w:val="00F50DC6"/>
    <w:rsid w:val="00F51942"/>
    <w:rsid w:val="00F52C22"/>
    <w:rsid w:val="00F53466"/>
    <w:rsid w:val="00F536D6"/>
    <w:rsid w:val="00F5458B"/>
    <w:rsid w:val="00F54E62"/>
    <w:rsid w:val="00F5574A"/>
    <w:rsid w:val="00F61578"/>
    <w:rsid w:val="00F61B68"/>
    <w:rsid w:val="00F62262"/>
    <w:rsid w:val="00F64470"/>
    <w:rsid w:val="00F65AB3"/>
    <w:rsid w:val="00F67B66"/>
    <w:rsid w:val="00F72683"/>
    <w:rsid w:val="00F726C3"/>
    <w:rsid w:val="00F73B4F"/>
    <w:rsid w:val="00F75243"/>
    <w:rsid w:val="00F75744"/>
    <w:rsid w:val="00F80392"/>
    <w:rsid w:val="00F80DC3"/>
    <w:rsid w:val="00F81602"/>
    <w:rsid w:val="00F81C7E"/>
    <w:rsid w:val="00F82108"/>
    <w:rsid w:val="00F8311C"/>
    <w:rsid w:val="00F837CF"/>
    <w:rsid w:val="00F83B58"/>
    <w:rsid w:val="00F85931"/>
    <w:rsid w:val="00F90BBB"/>
    <w:rsid w:val="00F94686"/>
    <w:rsid w:val="00F94876"/>
    <w:rsid w:val="00F96BED"/>
    <w:rsid w:val="00F9709F"/>
    <w:rsid w:val="00F97BBA"/>
    <w:rsid w:val="00FA26E6"/>
    <w:rsid w:val="00FA5044"/>
    <w:rsid w:val="00FB1F9A"/>
    <w:rsid w:val="00FB21CA"/>
    <w:rsid w:val="00FB2A4F"/>
    <w:rsid w:val="00FB6E8D"/>
    <w:rsid w:val="00FC1831"/>
    <w:rsid w:val="00FC529E"/>
    <w:rsid w:val="00FC7728"/>
    <w:rsid w:val="00FC77B2"/>
    <w:rsid w:val="00FD02B0"/>
    <w:rsid w:val="00FD145A"/>
    <w:rsid w:val="00FD1D67"/>
    <w:rsid w:val="00FD2D59"/>
    <w:rsid w:val="00FD41D2"/>
    <w:rsid w:val="00FE0013"/>
    <w:rsid w:val="00FE13A0"/>
    <w:rsid w:val="00FE282A"/>
    <w:rsid w:val="00FE54CA"/>
    <w:rsid w:val="00FE6DE8"/>
    <w:rsid w:val="00FF051B"/>
    <w:rsid w:val="00FF194F"/>
    <w:rsid w:val="00FF32F0"/>
    <w:rsid w:val="00FF3421"/>
    <w:rsid w:val="00FF4E01"/>
    <w:rsid w:val="00FF58D4"/>
    <w:rsid w:val="00FF6845"/>
    <w:rsid w:val="00FF7DD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5"/>
    <o:shapelayout v:ext="edit">
      <o:idmap v:ext="edit" data="1"/>
    </o:shapelayout>
  </w:shapeDefaults>
  <w:doNotEmbedSmartTags/>
  <w:decimalSymbol w:val=","/>
  <w:listSeparator w:val=";"/>
  <w14:docId w14:val="37FF42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sv-SE"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Normal Indent" w:qFormat="1"/>
    <w:lsdException w:name="annotation text" w:uiPriority="99"/>
    <w:lsdException w:name="header" w:uiPriority="99"/>
    <w:lsdException w:name="caption" w:semiHidden="1" w:unhideWhenUsed="1" w:qFormat="1"/>
    <w:lsdException w:name="annotation reference" w:uiPriority="99"/>
    <w:lsdException w:name="List Bullet" w:uiPriority="99"/>
    <w:lsdException w:name="List Number" w:uiPriority="99" w:qFormat="1"/>
    <w:lsdException w:name="List Bullet 2" w:uiPriority="99"/>
    <w:lsdException w:name="List Bullet 3" w:uiPriority="99"/>
    <w:lsdException w:name="Title" w:uiPriority="10" w:qFormat="1"/>
    <w:lsdException w:name="Body Text" w:uiPriority="99"/>
    <w:lsdException w:name="Subtitle" w:uiPriority="11" w:qFormat="1"/>
    <w:lsdException w:name="Hyperlink" w:uiPriority="99"/>
    <w:lsdException w:name="FollowedHyperlink" w:uiPriority="99"/>
    <w:lsdException w:name="Strong" w:qFormat="1"/>
    <w:lsdException w:name="Emphasis" w:qFormat="1"/>
    <w:lsdException w:name="Normal (Web)" w:uiPriority="99"/>
    <w:lsdException w:name="annotation subject" w:uiPriority="99"/>
    <w:lsdException w:name="No List" w:uiPriority="99"/>
    <w:lsdException w:name="Balloon Text" w:uiPriority="99"/>
    <w:lsdException w:name="Table Grid" w:uiPriority="5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1"/>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lsdException w:name="Quote" w:uiPriority="73"/>
    <w:lsdException w:name="Intense Quote" w:uiPriority="60"/>
    <w:lsdException w:name="Medium List 2 Accent 1" w:uiPriority="66"/>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62"/>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70"/>
    <w:lsdException w:name="Colorful Shading Accent 5" w:uiPriority="66"/>
    <w:lsdException w:name="Colorful List Accent 5" w:uiPriority="72"/>
    <w:lsdException w:name="Colorful Grid Accent 5" w:uiPriority="73"/>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2011B"/>
    <w:pPr>
      <w:spacing w:after="60"/>
    </w:pPr>
    <w:rPr>
      <w:rFonts w:ascii="Arial" w:eastAsia="ヒラギノ角ゴ Pro W3" w:hAnsi="Arial"/>
      <w:noProof/>
      <w:color w:val="000000"/>
      <w:szCs w:val="24"/>
    </w:rPr>
  </w:style>
  <w:style w:type="paragraph" w:styleId="Rubrik1">
    <w:name w:val="heading 1"/>
    <w:next w:val="Normal"/>
    <w:link w:val="Rubrik1Char"/>
    <w:autoRedefine/>
    <w:qFormat/>
    <w:rsid w:val="003D616F"/>
    <w:pPr>
      <w:pageBreakBefore/>
      <w:numPr>
        <w:numId w:val="9"/>
      </w:numPr>
      <w:spacing w:before="480" w:after="240"/>
      <w:ind w:right="1531"/>
      <w:outlineLvl w:val="0"/>
    </w:pPr>
    <w:rPr>
      <w:rFonts w:ascii="Arial" w:eastAsia="ヒラギノ角ゴ Pro W3" w:hAnsi="Arial"/>
      <w:b/>
      <w:bCs/>
      <w:color w:val="000000"/>
      <w:kern w:val="32"/>
      <w:sz w:val="32"/>
      <w:szCs w:val="28"/>
    </w:rPr>
  </w:style>
  <w:style w:type="paragraph" w:styleId="Rubrik2">
    <w:name w:val="heading 2"/>
    <w:basedOn w:val="Rubrik1"/>
    <w:next w:val="Normal"/>
    <w:link w:val="Rubrik2Char"/>
    <w:autoRedefine/>
    <w:qFormat/>
    <w:rsid w:val="0082379D"/>
    <w:pPr>
      <w:pageBreakBefore w:val="0"/>
      <w:numPr>
        <w:ilvl w:val="1"/>
      </w:numPr>
      <w:tabs>
        <w:tab w:val="left" w:pos="567"/>
        <w:tab w:val="left" w:pos="2608"/>
        <w:tab w:val="left" w:pos="3912"/>
        <w:tab w:val="left" w:pos="5216"/>
        <w:tab w:val="left" w:pos="6520"/>
        <w:tab w:val="left" w:pos="7824"/>
        <w:tab w:val="left" w:pos="9128"/>
      </w:tabs>
      <w:spacing w:before="360" w:after="120"/>
      <w:ind w:right="0"/>
      <w:outlineLvl w:val="1"/>
    </w:pPr>
    <w:rPr>
      <w:sz w:val="28"/>
    </w:rPr>
  </w:style>
  <w:style w:type="paragraph" w:styleId="Rubrik3">
    <w:name w:val="heading 3"/>
    <w:aliases w:val="h3"/>
    <w:basedOn w:val="Rubrik2"/>
    <w:next w:val="Normal"/>
    <w:link w:val="Rubrik3Char"/>
    <w:autoRedefine/>
    <w:qFormat/>
    <w:rsid w:val="006A44B1"/>
    <w:pPr>
      <w:keepNext/>
      <w:numPr>
        <w:ilvl w:val="2"/>
      </w:numPr>
      <w:tabs>
        <w:tab w:val="left" w:pos="0"/>
        <w:tab w:val="left" w:pos="1304"/>
      </w:tabs>
      <w:spacing w:before="240"/>
      <w:outlineLvl w:val="2"/>
    </w:pPr>
    <w:rPr>
      <w:sz w:val="24"/>
    </w:rPr>
  </w:style>
  <w:style w:type="paragraph" w:styleId="Rubrik4">
    <w:name w:val="heading 4"/>
    <w:basedOn w:val="Rubrik3"/>
    <w:next w:val="Normal"/>
    <w:link w:val="Rubrik4Char"/>
    <w:autoRedefine/>
    <w:qFormat/>
    <w:rsid w:val="007D5066"/>
    <w:pPr>
      <w:numPr>
        <w:ilvl w:val="3"/>
      </w:numPr>
      <w:ind w:left="0" w:firstLine="0"/>
      <w:outlineLvl w:val="3"/>
    </w:pPr>
    <w:rPr>
      <w:b w:val="0"/>
      <w:bCs w:val="0"/>
    </w:rPr>
  </w:style>
  <w:style w:type="paragraph" w:styleId="Rubrik5">
    <w:name w:val="heading 5"/>
    <w:basedOn w:val="Normal"/>
    <w:next w:val="Normal"/>
    <w:link w:val="Rubrik5Char"/>
    <w:qFormat/>
    <w:rsid w:val="003D616F"/>
    <w:pPr>
      <w:keepNext/>
      <w:numPr>
        <w:ilvl w:val="4"/>
        <w:numId w:val="9"/>
      </w:numPr>
      <w:outlineLvl w:val="4"/>
    </w:pPr>
    <w:rPr>
      <w:rFonts w:eastAsia="Times New Roman"/>
      <w:b/>
      <w:bCs/>
      <w:noProof w:val="0"/>
      <w:color w:val="auto"/>
    </w:rPr>
  </w:style>
  <w:style w:type="paragraph" w:styleId="Rubrik6">
    <w:name w:val="heading 6"/>
    <w:basedOn w:val="Normal"/>
    <w:next w:val="Normal"/>
    <w:link w:val="Rubrik6Char"/>
    <w:qFormat/>
    <w:rsid w:val="003D616F"/>
    <w:pPr>
      <w:numPr>
        <w:ilvl w:val="5"/>
        <w:numId w:val="9"/>
      </w:numPr>
      <w:spacing w:before="240"/>
      <w:outlineLvl w:val="5"/>
    </w:pPr>
    <w:rPr>
      <w:rFonts w:ascii="Cambria" w:eastAsia="MS Mincho" w:hAnsi="Cambria"/>
      <w:b/>
      <w:bCs/>
      <w:sz w:val="22"/>
      <w:szCs w:val="22"/>
    </w:rPr>
  </w:style>
  <w:style w:type="paragraph" w:styleId="Rubrik7">
    <w:name w:val="heading 7"/>
    <w:basedOn w:val="Normal"/>
    <w:next w:val="Normal"/>
    <w:link w:val="Rubrik7Char"/>
    <w:qFormat/>
    <w:rsid w:val="003D616F"/>
    <w:pPr>
      <w:numPr>
        <w:ilvl w:val="6"/>
        <w:numId w:val="9"/>
      </w:numPr>
      <w:spacing w:before="240"/>
      <w:outlineLvl w:val="6"/>
    </w:pPr>
    <w:rPr>
      <w:rFonts w:ascii="Cambria" w:eastAsia="MS Mincho" w:hAnsi="Cambria"/>
      <w:sz w:val="24"/>
    </w:rPr>
  </w:style>
  <w:style w:type="paragraph" w:styleId="Rubrik8">
    <w:name w:val="heading 8"/>
    <w:basedOn w:val="Normal"/>
    <w:next w:val="Normal"/>
    <w:link w:val="Rubrik8Char"/>
    <w:qFormat/>
    <w:rsid w:val="003D616F"/>
    <w:pPr>
      <w:numPr>
        <w:ilvl w:val="7"/>
        <w:numId w:val="9"/>
      </w:numPr>
      <w:spacing w:before="240"/>
      <w:outlineLvl w:val="7"/>
    </w:pPr>
    <w:rPr>
      <w:rFonts w:ascii="Cambria" w:eastAsia="MS Mincho" w:hAnsi="Cambria"/>
      <w:i/>
      <w:iCs/>
      <w:sz w:val="24"/>
    </w:rPr>
  </w:style>
  <w:style w:type="paragraph" w:styleId="Rubrik9">
    <w:name w:val="heading 9"/>
    <w:basedOn w:val="Normal"/>
    <w:next w:val="Normal"/>
    <w:link w:val="Rubrik9Char"/>
    <w:qFormat/>
    <w:rsid w:val="003D616F"/>
    <w:pPr>
      <w:numPr>
        <w:ilvl w:val="8"/>
        <w:numId w:val="9"/>
      </w:numPr>
      <w:spacing w:before="240"/>
      <w:outlineLvl w:val="8"/>
    </w:pPr>
    <w:rPr>
      <w:rFonts w:ascii="Calibri" w:eastAsia="MS Gothic" w:hAnsi="Calibri"/>
      <w:sz w:val="22"/>
      <w:szCs w:val="22"/>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Sidhuvudvnster">
    <w:name w:val="Sidhuvud vänster"/>
    <w:autoRedefine/>
    <w:pPr>
      <w:widowControl w:val="0"/>
      <w:tabs>
        <w:tab w:val="center" w:pos="4536"/>
        <w:tab w:val="right" w:pos="9072"/>
      </w:tabs>
      <w:spacing w:before="40" w:after="40"/>
    </w:pPr>
    <w:rPr>
      <w:rFonts w:ascii="Arial" w:eastAsia="ヒラギノ角ゴ Pro W3" w:hAnsi="Arial"/>
      <w:color w:val="000000"/>
      <w:sz w:val="16"/>
    </w:rPr>
  </w:style>
  <w:style w:type="paragraph" w:customStyle="1" w:styleId="Sidhuvudcentrerad">
    <w:name w:val="Sidhuvud centrerad"/>
    <w:pPr>
      <w:tabs>
        <w:tab w:val="left" w:pos="2376"/>
      </w:tabs>
      <w:spacing w:before="40" w:after="40"/>
      <w:jc w:val="center"/>
    </w:pPr>
    <w:rPr>
      <w:rFonts w:ascii="Arial" w:eastAsia="ヒラギノ角ゴ Pro W3" w:hAnsi="Arial"/>
      <w:color w:val="000000"/>
      <w:sz w:val="16"/>
    </w:rPr>
  </w:style>
  <w:style w:type="paragraph" w:customStyle="1" w:styleId="Friform">
    <w:name w:val="Fri form"/>
    <w:rPr>
      <w:rFonts w:eastAsia="ヒラギノ角ゴ Pro W3"/>
      <w:color w:val="000000"/>
    </w:rPr>
  </w:style>
  <w:style w:type="paragraph" w:customStyle="1" w:styleId="Sidhuvudhger">
    <w:name w:val="Sidhuvud höger"/>
    <w:pPr>
      <w:widowControl w:val="0"/>
      <w:tabs>
        <w:tab w:val="center" w:pos="4536"/>
        <w:tab w:val="right" w:pos="9072"/>
      </w:tabs>
      <w:spacing w:before="40" w:after="40"/>
      <w:jc w:val="right"/>
    </w:pPr>
    <w:rPr>
      <w:rFonts w:ascii="Arial" w:eastAsia="ヒラギノ角ゴ Pro W3" w:hAnsi="Arial"/>
      <w:color w:val="000000"/>
      <w:sz w:val="16"/>
    </w:rPr>
  </w:style>
  <w:style w:type="paragraph" w:styleId="Sidfot">
    <w:name w:val="footer"/>
    <w:link w:val="SidfotChar"/>
    <w:pPr>
      <w:tabs>
        <w:tab w:val="center" w:pos="4703"/>
        <w:tab w:val="right" w:pos="9406"/>
      </w:tabs>
    </w:pPr>
    <w:rPr>
      <w:rFonts w:ascii="Arial" w:eastAsia="ヒラギノ角ゴ Pro W3" w:hAnsi="Arial"/>
      <w:color w:val="000000"/>
      <w:sz w:val="24"/>
      <w:lang w:val="en-GB"/>
    </w:rPr>
  </w:style>
  <w:style w:type="character" w:styleId="Sidnummer">
    <w:name w:val="page number"/>
    <w:autoRedefine/>
    <w:rPr>
      <w:color w:val="000000"/>
      <w:sz w:val="20"/>
    </w:rPr>
  </w:style>
  <w:style w:type="paragraph" w:styleId="Brdtext">
    <w:name w:val="Body Text"/>
    <w:link w:val="BrdtextChar"/>
    <w:autoRedefine/>
    <w:uiPriority w:val="99"/>
    <w:rsid w:val="00C9234D"/>
    <w:pPr>
      <w:tabs>
        <w:tab w:val="left" w:pos="1304"/>
        <w:tab w:val="left" w:pos="2608"/>
        <w:tab w:val="left" w:pos="3912"/>
        <w:tab w:val="left" w:pos="5216"/>
        <w:tab w:val="left" w:pos="6520"/>
        <w:tab w:val="left" w:pos="7824"/>
        <w:tab w:val="left" w:pos="9128"/>
      </w:tabs>
      <w:spacing w:after="120"/>
      <w:ind w:left="567"/>
    </w:pPr>
    <w:rPr>
      <w:rFonts w:ascii="Arial" w:eastAsia="ヒラギノ角ゴ Pro W3" w:hAnsi="Arial"/>
      <w:color w:val="000000"/>
      <w:sz w:val="24"/>
    </w:rPr>
  </w:style>
  <w:style w:type="character" w:customStyle="1" w:styleId="BodyTextChar">
    <w:name w:val="Body Text Char"/>
    <w:autoRedefine/>
    <w:rPr>
      <w:rFonts w:ascii="Arial" w:eastAsia="ヒラギノ角ゴ Pro W3" w:hAnsi="Arial"/>
      <w:b w:val="0"/>
      <w:i w:val="0"/>
      <w:color w:val="000000"/>
      <w:sz w:val="24"/>
    </w:rPr>
  </w:style>
  <w:style w:type="paragraph" w:customStyle="1" w:styleId="Huvudrubrik2">
    <w:name w:val="Huvudrubrik  2"/>
    <w:next w:val="Brdtext"/>
    <w:autoRedefine/>
    <w:rsid w:val="00150B37"/>
    <w:pPr>
      <w:spacing w:before="240" w:after="120"/>
      <w:ind w:left="567" w:right="1531"/>
    </w:pPr>
    <w:rPr>
      <w:rFonts w:ascii="Arial" w:eastAsia="ヒラギノ角ゴ Pro W3" w:hAnsi="Arial"/>
      <w:b/>
      <w:color w:val="000000"/>
      <w:sz w:val="28"/>
      <w:szCs w:val="24"/>
    </w:rPr>
  </w:style>
  <w:style w:type="paragraph" w:styleId="Innehll1">
    <w:name w:val="toc 1"/>
    <w:autoRedefine/>
    <w:uiPriority w:val="39"/>
    <w:rsid w:val="00A92353"/>
    <w:pPr>
      <w:spacing w:before="120"/>
    </w:pPr>
    <w:rPr>
      <w:rFonts w:ascii="Cambria" w:eastAsia="ヒラギノ角ゴ Pro W3" w:hAnsi="Cambria"/>
      <w:b/>
      <w:noProof/>
      <w:color w:val="000000"/>
      <w:sz w:val="24"/>
      <w:szCs w:val="24"/>
    </w:rPr>
  </w:style>
  <w:style w:type="paragraph" w:styleId="Innehll2">
    <w:name w:val="toc 2"/>
    <w:basedOn w:val="TOC2Para"/>
    <w:next w:val="Normal"/>
    <w:autoRedefine/>
    <w:uiPriority w:val="39"/>
    <w:rsid w:val="00A92353"/>
    <w:pPr>
      <w:tabs>
        <w:tab w:val="clear" w:pos="9490"/>
      </w:tabs>
      <w:spacing w:before="0" w:after="0"/>
      <w:ind w:left="200"/>
      <w:outlineLvl w:val="9"/>
    </w:pPr>
    <w:rPr>
      <w:rFonts w:ascii="Cambria" w:hAnsi="Cambria"/>
      <w:b/>
      <w:noProof/>
      <w:szCs w:val="22"/>
      <w:lang w:val="sv-SE"/>
    </w:rPr>
  </w:style>
  <w:style w:type="paragraph" w:customStyle="1" w:styleId="TOC2Para">
    <w:name w:val="TOC 2 Para"/>
    <w:next w:val="Normal"/>
    <w:pPr>
      <w:tabs>
        <w:tab w:val="right" w:leader="dot" w:pos="9490"/>
      </w:tabs>
      <w:spacing w:before="40" w:after="40"/>
      <w:ind w:left="567"/>
      <w:outlineLvl w:val="0"/>
    </w:pPr>
    <w:rPr>
      <w:rFonts w:ascii="Arial" w:eastAsia="ヒラギノ角ゴ Pro W3" w:hAnsi="Arial"/>
      <w:color w:val="000000"/>
      <w:sz w:val="22"/>
      <w:lang w:val="en-GB"/>
    </w:rPr>
  </w:style>
  <w:style w:type="paragraph" w:styleId="Innehll3">
    <w:name w:val="toc 3"/>
    <w:autoRedefine/>
    <w:uiPriority w:val="39"/>
    <w:pPr>
      <w:ind w:left="400"/>
    </w:pPr>
    <w:rPr>
      <w:rFonts w:ascii="Cambria" w:eastAsia="ヒラギノ角ゴ Pro W3" w:hAnsi="Cambria"/>
      <w:noProof/>
      <w:color w:val="000000"/>
      <w:sz w:val="22"/>
      <w:szCs w:val="22"/>
    </w:rPr>
  </w:style>
  <w:style w:type="paragraph" w:styleId="Innehll4">
    <w:name w:val="toc 4"/>
    <w:pPr>
      <w:ind w:left="600"/>
    </w:pPr>
    <w:rPr>
      <w:rFonts w:ascii="Cambria" w:eastAsia="ヒラギノ角ゴ Pro W3" w:hAnsi="Cambria"/>
      <w:noProof/>
      <w:color w:val="000000"/>
    </w:rPr>
  </w:style>
  <w:style w:type="paragraph" w:styleId="Innehll5">
    <w:name w:val="toc 5"/>
    <w:basedOn w:val="TOC1Para"/>
    <w:next w:val="Normal"/>
    <w:autoRedefine/>
    <w:pPr>
      <w:tabs>
        <w:tab w:val="clear" w:pos="9490"/>
      </w:tabs>
      <w:spacing w:before="0"/>
      <w:ind w:left="800"/>
      <w:outlineLvl w:val="9"/>
    </w:pPr>
    <w:rPr>
      <w:rFonts w:ascii="Cambria" w:hAnsi="Cambria"/>
      <w:b w:val="0"/>
      <w:noProof/>
      <w:sz w:val="20"/>
      <w:lang w:val="sv-SE"/>
    </w:rPr>
  </w:style>
  <w:style w:type="paragraph" w:customStyle="1" w:styleId="TOC1Para">
    <w:name w:val="TOC 1 Para"/>
    <w:next w:val="Normal"/>
    <w:autoRedefine/>
    <w:pPr>
      <w:tabs>
        <w:tab w:val="right" w:leader="dot" w:pos="9490"/>
      </w:tabs>
      <w:spacing w:before="260"/>
      <w:outlineLvl w:val="0"/>
    </w:pPr>
    <w:rPr>
      <w:rFonts w:ascii="Arial" w:eastAsia="ヒラギノ角ゴ Pro W3" w:hAnsi="Arial"/>
      <w:b/>
      <w:color w:val="000000"/>
      <w:sz w:val="22"/>
      <w:lang w:val="en-GB"/>
    </w:rPr>
  </w:style>
  <w:style w:type="paragraph" w:customStyle="1" w:styleId="Rubrik11">
    <w:name w:val="Rubrik 11"/>
    <w:next w:val="Brdtext1"/>
    <w:pPr>
      <w:keepNext/>
      <w:outlineLvl w:val="0"/>
    </w:pPr>
    <w:rPr>
      <w:rFonts w:ascii="Helvetica" w:eastAsia="ヒラギノ角ゴ Pro W3" w:hAnsi="Helvetica"/>
      <w:b/>
      <w:color w:val="000000"/>
      <w:sz w:val="36"/>
    </w:rPr>
  </w:style>
  <w:style w:type="paragraph" w:customStyle="1" w:styleId="Brdtext1">
    <w:name w:val="Brödtext1"/>
    <w:rPr>
      <w:rFonts w:ascii="Helvetica" w:eastAsia="ヒラギノ角ゴ Pro W3" w:hAnsi="Helvetica"/>
      <w:color w:val="000000"/>
      <w:sz w:val="24"/>
    </w:rPr>
  </w:style>
  <w:style w:type="paragraph" w:customStyle="1" w:styleId="Rubrik51">
    <w:name w:val="Rubrik 51"/>
    <w:next w:val="Brdtext1"/>
    <w:pPr>
      <w:keepNext/>
      <w:outlineLvl w:val="4"/>
    </w:pPr>
    <w:rPr>
      <w:rFonts w:ascii="Helvetica" w:eastAsia="ヒラギノ角ゴ Pro W3" w:hAnsi="Helvetica"/>
      <w:b/>
      <w:color w:val="000000"/>
      <w:sz w:val="24"/>
    </w:rPr>
  </w:style>
  <w:style w:type="paragraph" w:customStyle="1" w:styleId="Rubrik91">
    <w:name w:val="Rubrik 91"/>
    <w:next w:val="Brdtext1"/>
    <w:pPr>
      <w:keepNext/>
      <w:outlineLvl w:val="8"/>
    </w:pPr>
    <w:rPr>
      <w:rFonts w:ascii="Helvetica" w:eastAsia="ヒラギノ角ゴ Pro W3" w:hAnsi="Helvetica"/>
      <w:b/>
      <w:color w:val="000000"/>
      <w:sz w:val="24"/>
    </w:rPr>
  </w:style>
  <w:style w:type="paragraph" w:customStyle="1" w:styleId="Rubrik41">
    <w:name w:val="Rubrik 41"/>
    <w:next w:val="Brdtext1"/>
    <w:autoRedefine/>
    <w:pPr>
      <w:keepNext/>
      <w:outlineLvl w:val="3"/>
    </w:pPr>
    <w:rPr>
      <w:rFonts w:ascii="Helvetica" w:eastAsia="ヒラギノ角ゴ Pro W3" w:hAnsi="Helvetica"/>
      <w:b/>
      <w:color w:val="000000"/>
      <w:sz w:val="24"/>
    </w:rPr>
  </w:style>
  <w:style w:type="paragraph" w:customStyle="1" w:styleId="Rubrik81">
    <w:name w:val="Rubrik 81"/>
    <w:next w:val="Brdtext1"/>
    <w:pPr>
      <w:keepNext/>
      <w:outlineLvl w:val="7"/>
    </w:pPr>
    <w:rPr>
      <w:rFonts w:ascii="Helvetica" w:eastAsia="ヒラギノ角ゴ Pro W3" w:hAnsi="Helvetica"/>
      <w:b/>
      <w:color w:val="000000"/>
      <w:sz w:val="24"/>
    </w:rPr>
  </w:style>
  <w:style w:type="paragraph" w:customStyle="1" w:styleId="Rubrik31">
    <w:name w:val="Rubrik 31"/>
    <w:next w:val="Brdtext1"/>
    <w:pPr>
      <w:keepNext/>
      <w:outlineLvl w:val="2"/>
    </w:pPr>
    <w:rPr>
      <w:rFonts w:ascii="Helvetica" w:eastAsia="ヒラギノ角ゴ Pro W3" w:hAnsi="Helvetica"/>
      <w:b/>
      <w:color w:val="000000"/>
      <w:sz w:val="24"/>
    </w:rPr>
  </w:style>
  <w:style w:type="paragraph" w:customStyle="1" w:styleId="Rubrik21">
    <w:name w:val="Rubrik 21"/>
    <w:next w:val="Brdtext1"/>
    <w:pPr>
      <w:keepNext/>
      <w:outlineLvl w:val="1"/>
    </w:pPr>
    <w:rPr>
      <w:rFonts w:ascii="Helvetica" w:eastAsia="ヒラギノ角ゴ Pro W3" w:hAnsi="Helvetica"/>
      <w:b/>
      <w:color w:val="000000"/>
      <w:sz w:val="24"/>
    </w:rPr>
  </w:style>
  <w:style w:type="paragraph" w:customStyle="1" w:styleId="Rubrik71">
    <w:name w:val="Rubrik 71"/>
    <w:next w:val="Brdtext1"/>
    <w:pPr>
      <w:keepNext/>
      <w:outlineLvl w:val="6"/>
    </w:pPr>
    <w:rPr>
      <w:rFonts w:ascii="Helvetica" w:eastAsia="ヒラギノ角ゴ Pro W3" w:hAnsi="Helvetica"/>
      <w:b/>
      <w:color w:val="000000"/>
      <w:sz w:val="24"/>
    </w:rPr>
  </w:style>
  <w:style w:type="paragraph" w:customStyle="1" w:styleId="Rubrik61">
    <w:name w:val="Rubrik 61"/>
    <w:next w:val="Brdtext1"/>
    <w:pPr>
      <w:keepNext/>
      <w:outlineLvl w:val="5"/>
    </w:pPr>
    <w:rPr>
      <w:rFonts w:ascii="Helvetica" w:eastAsia="ヒラギノ角ゴ Pro W3" w:hAnsi="Helvetica"/>
      <w:b/>
      <w:color w:val="000000"/>
      <w:sz w:val="24"/>
    </w:rPr>
  </w:style>
  <w:style w:type="paragraph" w:customStyle="1" w:styleId="Titel">
    <w:name w:val="Titel"/>
    <w:next w:val="Brdtext1"/>
    <w:pPr>
      <w:keepNext/>
      <w:outlineLvl w:val="0"/>
    </w:pPr>
    <w:rPr>
      <w:rFonts w:ascii="Helvetica" w:eastAsia="ヒラギノ角ゴ Pro W3" w:hAnsi="Helvetica"/>
      <w:b/>
      <w:color w:val="000000"/>
      <w:sz w:val="56"/>
    </w:rPr>
  </w:style>
  <w:style w:type="paragraph" w:customStyle="1" w:styleId="Tabellrubrik">
    <w:name w:val="Tabellrubrik"/>
    <w:uiPriority w:val="14"/>
    <w:rsid w:val="00DE246B"/>
    <w:rPr>
      <w:rFonts w:ascii="Arial" w:eastAsia="ヒラギノ角ゴ Pro W3" w:hAnsi="Arial"/>
      <w:color w:val="000000"/>
      <w:sz w:val="24"/>
      <w:lang w:val="en-GB"/>
    </w:rPr>
  </w:style>
  <w:style w:type="paragraph" w:customStyle="1" w:styleId="Tabelltext">
    <w:name w:val="Tabelltext"/>
    <w:autoRedefine/>
    <w:uiPriority w:val="14"/>
    <w:rsid w:val="00921ECE"/>
    <w:pPr>
      <w:widowControl w:val="0"/>
      <w:tabs>
        <w:tab w:val="left" w:pos="318"/>
      </w:tabs>
      <w:spacing w:after="120"/>
      <w:ind w:left="34"/>
    </w:pPr>
    <w:rPr>
      <w:rFonts w:ascii="Arial" w:eastAsia="ヒラギノ角ゴ Pro W3" w:hAnsi="Arial"/>
      <w:color w:val="000000"/>
    </w:rPr>
  </w:style>
  <w:style w:type="paragraph" w:styleId="Kommentarer">
    <w:name w:val="annotation text"/>
    <w:link w:val="KommentarerChar"/>
    <w:autoRedefine/>
    <w:uiPriority w:val="99"/>
    <w:rsid w:val="006975FB"/>
    <w:pPr>
      <w:ind w:left="567"/>
    </w:pPr>
    <w:rPr>
      <w:rFonts w:ascii="Arial" w:eastAsia="ヒラギノ角ゴ Pro W3" w:hAnsi="Arial"/>
      <w:i/>
      <w:color w:val="000000"/>
      <w:sz w:val="24"/>
      <w:lang w:val="en-GB"/>
    </w:rPr>
  </w:style>
  <w:style w:type="numbering" w:customStyle="1" w:styleId="List51">
    <w:name w:val="List 51"/>
    <w:pPr>
      <w:numPr>
        <w:numId w:val="1"/>
      </w:numPr>
    </w:pPr>
  </w:style>
  <w:style w:type="paragraph" w:styleId="Rubrik">
    <w:name w:val="Title"/>
    <w:next w:val="Normal"/>
    <w:link w:val="RubrikChar"/>
    <w:uiPriority w:val="10"/>
    <w:qFormat/>
    <w:pPr>
      <w:spacing w:after="300"/>
      <w:jc w:val="center"/>
    </w:pPr>
    <w:rPr>
      <w:rFonts w:ascii="Arial Black" w:eastAsia="ヒラギノ角ゴ Pro W3" w:hAnsi="Arial Black"/>
      <w:color w:val="142947"/>
      <w:spacing w:val="5"/>
      <w:kern w:val="28"/>
      <w:sz w:val="52"/>
      <w:lang w:val="en-GB"/>
    </w:rPr>
  </w:style>
  <w:style w:type="paragraph" w:customStyle="1" w:styleId="ListParagraph1">
    <w:name w:val="List Paragraph1"/>
    <w:qFormat/>
    <w:pPr>
      <w:ind w:left="720"/>
    </w:pPr>
    <w:rPr>
      <w:rFonts w:ascii="Arial" w:eastAsia="ヒラギノ角ゴ Pro W3" w:hAnsi="Arial"/>
      <w:color w:val="000000"/>
      <w:sz w:val="24"/>
      <w:lang w:val="en-GB"/>
    </w:rPr>
  </w:style>
  <w:style w:type="character" w:styleId="Starkbetoning">
    <w:name w:val="Intense Emphasis"/>
    <w:autoRedefine/>
    <w:rPr>
      <w:rFonts w:ascii="Lucida Grande" w:eastAsia="ヒラギノ角ゴ Pro W3" w:hAnsi="Lucida Grande"/>
      <w:b/>
      <w:i w:val="0"/>
      <w:color w:val="436FA9"/>
      <w:sz w:val="20"/>
    </w:rPr>
  </w:style>
  <w:style w:type="character" w:styleId="Betoning">
    <w:name w:val="Emphasis"/>
    <w:qFormat/>
    <w:rPr>
      <w:rFonts w:ascii="Lucida Grande" w:eastAsia="ヒラギノ角ゴ Pro W3" w:hAnsi="Lucida Grande"/>
      <w:b w:val="0"/>
      <w:i w:val="0"/>
      <w:color w:val="000000"/>
      <w:sz w:val="20"/>
    </w:rPr>
  </w:style>
  <w:style w:type="numbering" w:customStyle="1" w:styleId="List8">
    <w:name w:val="List 8"/>
    <w:pPr>
      <w:numPr>
        <w:numId w:val="2"/>
      </w:numPr>
    </w:pPr>
  </w:style>
  <w:style w:type="paragraph" w:customStyle="1" w:styleId="Funktionalitet">
    <w:name w:val="Funktionalitet"/>
    <w:autoRedefine/>
    <w:rsid w:val="00C5486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120"/>
    </w:pPr>
    <w:rPr>
      <w:rFonts w:ascii="Arial" w:eastAsia="ヒラギノ角ゴ Pro W3" w:hAnsi="Arial"/>
      <w:b/>
      <w:color w:val="000000"/>
      <w:sz w:val="22"/>
      <w:szCs w:val="22"/>
    </w:rPr>
  </w:style>
  <w:style w:type="paragraph" w:customStyle="1" w:styleId="Exempel">
    <w:name w:val="Exempel"/>
    <w:autoRedefine/>
    <w:rsid w:val="00D449EC"/>
    <w:pPr>
      <w:spacing w:before="120" w:after="120"/>
    </w:pPr>
    <w:rPr>
      <w:rFonts w:ascii="Arial" w:eastAsia="ヒラギノ角ゴ Pro W3" w:hAnsi="Arial" w:cs="Arial"/>
      <w:b/>
      <w:color w:val="FFFFFF"/>
      <w:sz w:val="24"/>
      <w:szCs w:val="28"/>
    </w:rPr>
  </w:style>
  <w:style w:type="character" w:customStyle="1" w:styleId="Unknown0">
    <w:name w:val="Unknown 0"/>
    <w:semiHidden/>
  </w:style>
  <w:style w:type="numbering" w:customStyle="1" w:styleId="List14">
    <w:name w:val="List 14"/>
    <w:autoRedefine/>
    <w:pPr>
      <w:numPr>
        <w:numId w:val="3"/>
      </w:numPr>
    </w:pPr>
  </w:style>
  <w:style w:type="paragraph" w:styleId="Ballongtext">
    <w:name w:val="Balloon Text"/>
    <w:basedOn w:val="Normal"/>
    <w:link w:val="BallongtextChar"/>
    <w:uiPriority w:val="99"/>
    <w:locked/>
    <w:rsid w:val="00477726"/>
    <w:rPr>
      <w:rFonts w:ascii="Lucida Grande" w:hAnsi="Lucida Grande"/>
      <w:sz w:val="18"/>
      <w:szCs w:val="18"/>
    </w:rPr>
  </w:style>
  <w:style w:type="character" w:customStyle="1" w:styleId="BallongtextChar">
    <w:name w:val="Ballongtext Char"/>
    <w:link w:val="Ballongtext"/>
    <w:uiPriority w:val="99"/>
    <w:rsid w:val="00477726"/>
    <w:rPr>
      <w:rFonts w:ascii="Lucida Grande" w:eastAsia="ヒラギノ角ゴ Pro W3" w:hAnsi="Lucida Grande"/>
      <w:color w:val="000000"/>
      <w:sz w:val="18"/>
      <w:szCs w:val="18"/>
      <w:lang w:val="en-GB"/>
    </w:rPr>
  </w:style>
  <w:style w:type="paragraph" w:styleId="Sidhuvud">
    <w:name w:val="header"/>
    <w:basedOn w:val="Normal"/>
    <w:link w:val="SidhuvudChar"/>
    <w:uiPriority w:val="99"/>
    <w:locked/>
    <w:rsid w:val="001A3F18"/>
    <w:pPr>
      <w:tabs>
        <w:tab w:val="center" w:pos="4320"/>
        <w:tab w:val="right" w:pos="8640"/>
      </w:tabs>
    </w:pPr>
  </w:style>
  <w:style w:type="character" w:customStyle="1" w:styleId="SidhuvudChar">
    <w:name w:val="Sidhuvud Char"/>
    <w:link w:val="Sidhuvud"/>
    <w:uiPriority w:val="99"/>
    <w:rsid w:val="001A3F18"/>
    <w:rPr>
      <w:rFonts w:ascii="Arial" w:eastAsia="ヒラギノ角ゴ Pro W3" w:hAnsi="Arial"/>
      <w:color w:val="000000"/>
      <w:sz w:val="24"/>
      <w:szCs w:val="24"/>
      <w:lang w:val="en-GB"/>
    </w:rPr>
  </w:style>
  <w:style w:type="paragraph" w:customStyle="1" w:styleId="Lista1">
    <w:name w:val="Lista1"/>
    <w:basedOn w:val="Brdtext"/>
    <w:autoRedefine/>
    <w:rsid w:val="00EB22F6"/>
    <w:pPr>
      <w:numPr>
        <w:numId w:val="4"/>
      </w:numPr>
      <w:tabs>
        <w:tab w:val="clear" w:pos="1304"/>
        <w:tab w:val="left" w:pos="851"/>
      </w:tabs>
      <w:spacing w:after="60"/>
      <w:ind w:left="851" w:hanging="284"/>
    </w:pPr>
  </w:style>
  <w:style w:type="paragraph" w:styleId="Innehll6">
    <w:name w:val="toc 6"/>
    <w:basedOn w:val="Normal"/>
    <w:next w:val="Normal"/>
    <w:autoRedefine/>
    <w:semiHidden/>
    <w:rsid w:val="00BC5352"/>
    <w:pPr>
      <w:ind w:left="1000"/>
    </w:pPr>
    <w:rPr>
      <w:rFonts w:ascii="Cambria" w:hAnsi="Cambria"/>
      <w:szCs w:val="20"/>
    </w:rPr>
  </w:style>
  <w:style w:type="paragraph" w:styleId="Innehll7">
    <w:name w:val="toc 7"/>
    <w:basedOn w:val="Normal"/>
    <w:next w:val="Normal"/>
    <w:autoRedefine/>
    <w:semiHidden/>
    <w:rsid w:val="00BC5352"/>
    <w:pPr>
      <w:ind w:left="1200"/>
    </w:pPr>
    <w:rPr>
      <w:rFonts w:ascii="Cambria" w:hAnsi="Cambria"/>
      <w:szCs w:val="20"/>
    </w:rPr>
  </w:style>
  <w:style w:type="paragraph" w:styleId="Innehll8">
    <w:name w:val="toc 8"/>
    <w:basedOn w:val="Normal"/>
    <w:next w:val="Normal"/>
    <w:autoRedefine/>
    <w:semiHidden/>
    <w:rsid w:val="00BC5352"/>
    <w:pPr>
      <w:ind w:left="1400"/>
    </w:pPr>
    <w:rPr>
      <w:rFonts w:ascii="Cambria" w:hAnsi="Cambria"/>
      <w:szCs w:val="20"/>
    </w:rPr>
  </w:style>
  <w:style w:type="paragraph" w:styleId="Innehll9">
    <w:name w:val="toc 9"/>
    <w:basedOn w:val="Normal"/>
    <w:next w:val="Normal"/>
    <w:autoRedefine/>
    <w:semiHidden/>
    <w:rsid w:val="00BC5352"/>
    <w:pPr>
      <w:ind w:left="1600"/>
    </w:pPr>
    <w:rPr>
      <w:rFonts w:ascii="Cambria" w:hAnsi="Cambria"/>
      <w:szCs w:val="20"/>
    </w:rPr>
  </w:style>
  <w:style w:type="character" w:styleId="Hyperlnk">
    <w:name w:val="Hyperlink"/>
    <w:uiPriority w:val="99"/>
    <w:rsid w:val="00BC5352"/>
    <w:rPr>
      <w:color w:val="0000FF"/>
      <w:u w:val="single"/>
    </w:rPr>
  </w:style>
  <w:style w:type="table" w:styleId="Tabellrutnt">
    <w:name w:val="Table Grid"/>
    <w:basedOn w:val="Normaltabell"/>
    <w:uiPriority w:val="59"/>
    <w:rsid w:val="009E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sreferens">
    <w:name w:val="annotation reference"/>
    <w:uiPriority w:val="99"/>
    <w:rsid w:val="006334D5"/>
    <w:rPr>
      <w:sz w:val="16"/>
      <w:szCs w:val="16"/>
    </w:rPr>
  </w:style>
  <w:style w:type="paragraph" w:styleId="Kommentarsmne">
    <w:name w:val="annotation subject"/>
    <w:basedOn w:val="Kommentarer"/>
    <w:next w:val="Kommentarer"/>
    <w:link w:val="KommentarsmneChar"/>
    <w:uiPriority w:val="99"/>
    <w:semiHidden/>
    <w:rsid w:val="006334D5"/>
    <w:pPr>
      <w:ind w:left="0"/>
    </w:pPr>
    <w:rPr>
      <w:b/>
      <w:bCs/>
      <w:i w:val="0"/>
      <w:noProof/>
      <w:sz w:val="20"/>
      <w:lang w:val="sv-SE"/>
    </w:rPr>
  </w:style>
  <w:style w:type="paragraph" w:styleId="Fotnotstext">
    <w:name w:val="footnote text"/>
    <w:basedOn w:val="Normal"/>
    <w:link w:val="FotnotstextChar"/>
    <w:rsid w:val="0052243F"/>
    <w:rPr>
      <w:sz w:val="24"/>
    </w:rPr>
  </w:style>
  <w:style w:type="character" w:customStyle="1" w:styleId="FotnotstextChar">
    <w:name w:val="Fotnotstext Char"/>
    <w:link w:val="Fotnotstext"/>
    <w:rsid w:val="0052243F"/>
    <w:rPr>
      <w:rFonts w:ascii="Arial" w:eastAsia="ヒラギノ角ゴ Pro W3" w:hAnsi="Arial"/>
      <w:noProof/>
      <w:color w:val="000000"/>
      <w:sz w:val="24"/>
      <w:szCs w:val="24"/>
    </w:rPr>
  </w:style>
  <w:style w:type="character" w:styleId="Fotnotsreferens">
    <w:name w:val="footnote reference"/>
    <w:rsid w:val="0052243F"/>
    <w:rPr>
      <w:vertAlign w:val="superscript"/>
    </w:rPr>
  </w:style>
  <w:style w:type="paragraph" w:customStyle="1" w:styleId="ColorfulList-Accent11">
    <w:name w:val="Colorful List - Accent 11"/>
    <w:basedOn w:val="Normal"/>
    <w:qFormat/>
    <w:rsid w:val="0005647D"/>
    <w:pPr>
      <w:spacing w:after="200" w:line="276" w:lineRule="auto"/>
      <w:ind w:left="720"/>
      <w:contextualSpacing/>
    </w:pPr>
    <w:rPr>
      <w:rFonts w:ascii="Calibri" w:eastAsia="Calibri" w:hAnsi="Calibri"/>
      <w:noProof w:val="0"/>
      <w:color w:val="auto"/>
      <w:sz w:val="22"/>
      <w:szCs w:val="22"/>
    </w:rPr>
  </w:style>
  <w:style w:type="character" w:customStyle="1" w:styleId="Rubrik5Char">
    <w:name w:val="Rubrik 5 Char"/>
    <w:link w:val="Rubrik5"/>
    <w:uiPriority w:val="9"/>
    <w:rsid w:val="003D616F"/>
    <w:rPr>
      <w:rFonts w:ascii="Arial" w:hAnsi="Arial"/>
      <w:b/>
      <w:bCs/>
      <w:szCs w:val="24"/>
    </w:rPr>
  </w:style>
  <w:style w:type="character" w:customStyle="1" w:styleId="Rubrik1Char">
    <w:name w:val="Rubrik 1 Char"/>
    <w:link w:val="Rubrik1"/>
    <w:uiPriority w:val="9"/>
    <w:rsid w:val="003D616F"/>
    <w:rPr>
      <w:rFonts w:ascii="Arial" w:eastAsia="ヒラギノ角ゴ Pro W3" w:hAnsi="Arial"/>
      <w:b/>
      <w:bCs/>
      <w:color w:val="000000"/>
      <w:kern w:val="32"/>
      <w:sz w:val="32"/>
      <w:szCs w:val="28"/>
    </w:rPr>
  </w:style>
  <w:style w:type="character" w:customStyle="1" w:styleId="Rubrik2Char">
    <w:name w:val="Rubrik 2 Char"/>
    <w:link w:val="Rubrik2"/>
    <w:uiPriority w:val="9"/>
    <w:rsid w:val="0082379D"/>
    <w:rPr>
      <w:rFonts w:ascii="Arial" w:eastAsia="ヒラギノ角ゴ Pro W3" w:hAnsi="Arial"/>
      <w:b/>
      <w:bCs/>
      <w:color w:val="000000"/>
      <w:kern w:val="32"/>
      <w:sz w:val="28"/>
      <w:szCs w:val="28"/>
    </w:rPr>
  </w:style>
  <w:style w:type="character" w:customStyle="1" w:styleId="Rubrik3Char">
    <w:name w:val="Rubrik 3 Char"/>
    <w:aliases w:val="h3 Char"/>
    <w:link w:val="Rubrik3"/>
    <w:rsid w:val="006A44B1"/>
    <w:rPr>
      <w:rFonts w:ascii="Arial" w:eastAsia="ヒラギノ角ゴ Pro W3" w:hAnsi="Arial"/>
      <w:b/>
      <w:bCs/>
      <w:color w:val="000000"/>
      <w:kern w:val="32"/>
      <w:sz w:val="24"/>
      <w:szCs w:val="28"/>
    </w:rPr>
  </w:style>
  <w:style w:type="character" w:customStyle="1" w:styleId="Rubrik4Char">
    <w:name w:val="Rubrik 4 Char"/>
    <w:link w:val="Rubrik4"/>
    <w:uiPriority w:val="9"/>
    <w:rsid w:val="007D5066"/>
    <w:rPr>
      <w:rFonts w:ascii="Arial" w:eastAsia="ヒラギノ角ゴ Pro W3" w:hAnsi="Arial"/>
      <w:color w:val="000000"/>
      <w:kern w:val="32"/>
      <w:sz w:val="24"/>
      <w:szCs w:val="28"/>
    </w:rPr>
  </w:style>
  <w:style w:type="paragraph" w:customStyle="1" w:styleId="TableText">
    <w:name w:val="Table Text"/>
    <w:basedOn w:val="Brdtext"/>
    <w:rsid w:val="00533A31"/>
    <w:pPr>
      <w:tabs>
        <w:tab w:val="clear" w:pos="1304"/>
        <w:tab w:val="clear" w:pos="2608"/>
        <w:tab w:val="clear" w:pos="3912"/>
        <w:tab w:val="clear" w:pos="5216"/>
        <w:tab w:val="clear" w:pos="6520"/>
        <w:tab w:val="clear" w:pos="7824"/>
        <w:tab w:val="clear" w:pos="9128"/>
      </w:tabs>
      <w:overflowPunct w:val="0"/>
      <w:autoSpaceDE w:val="0"/>
      <w:autoSpaceDN w:val="0"/>
      <w:adjustRightInd w:val="0"/>
      <w:spacing w:after="0"/>
      <w:ind w:left="28" w:right="28"/>
      <w:textAlignment w:val="baseline"/>
    </w:pPr>
    <w:rPr>
      <w:rFonts w:eastAsia="Times New Roman"/>
      <w:color w:val="auto"/>
      <w:sz w:val="20"/>
    </w:rPr>
  </w:style>
  <w:style w:type="character" w:customStyle="1" w:styleId="BrdtextChar">
    <w:name w:val="Brödtext Char"/>
    <w:link w:val="Brdtext"/>
    <w:uiPriority w:val="99"/>
    <w:rsid w:val="00533A31"/>
    <w:rPr>
      <w:rFonts w:ascii="Arial" w:eastAsia="ヒラギノ角ゴ Pro W3" w:hAnsi="Arial"/>
      <w:color w:val="000000"/>
      <w:sz w:val="24"/>
      <w:lang w:val="sv-SE" w:eastAsia="en-US" w:bidi="ar-SA"/>
    </w:rPr>
  </w:style>
  <w:style w:type="character" w:customStyle="1" w:styleId="SidfotChar">
    <w:name w:val="Sidfot Char"/>
    <w:link w:val="Sidfot"/>
    <w:rsid w:val="00533A31"/>
    <w:rPr>
      <w:rFonts w:ascii="Arial" w:eastAsia="ヒラギノ角ゴ Pro W3" w:hAnsi="Arial"/>
      <w:color w:val="000000"/>
      <w:sz w:val="24"/>
      <w:lang w:val="en-GB" w:eastAsia="en-US" w:bidi="ar-SA"/>
    </w:rPr>
  </w:style>
  <w:style w:type="character" w:styleId="AnvndHyperlnk">
    <w:name w:val="FollowedHyperlink"/>
    <w:uiPriority w:val="99"/>
    <w:rsid w:val="00533A31"/>
    <w:rPr>
      <w:color w:val="800080"/>
      <w:u w:val="single"/>
    </w:rPr>
  </w:style>
  <w:style w:type="paragraph" w:styleId="Normalwebb">
    <w:name w:val="Normal (Web)"/>
    <w:basedOn w:val="Normal"/>
    <w:uiPriority w:val="99"/>
    <w:rsid w:val="00533A31"/>
    <w:pPr>
      <w:spacing w:before="100" w:beforeAutospacing="1" w:after="100" w:afterAutospacing="1"/>
    </w:pPr>
    <w:rPr>
      <w:rFonts w:ascii="Times New Roman" w:eastAsia="Times New Roman" w:hAnsi="Times New Roman"/>
      <w:noProof w:val="0"/>
      <w:color w:val="auto"/>
      <w:sz w:val="24"/>
      <w:lang w:eastAsia="sv-SE"/>
    </w:rPr>
  </w:style>
  <w:style w:type="paragraph" w:styleId="Dokumentversikt">
    <w:name w:val="Document Map"/>
    <w:basedOn w:val="Normal"/>
    <w:link w:val="DokumentversiktChar"/>
    <w:rsid w:val="00533A31"/>
    <w:pPr>
      <w:shd w:val="clear" w:color="auto" w:fill="000080"/>
    </w:pPr>
    <w:rPr>
      <w:rFonts w:ascii="Tahoma" w:eastAsia="Times New Roman" w:hAnsi="Tahoma" w:cs="Tahoma"/>
      <w:noProof w:val="0"/>
      <w:color w:val="auto"/>
      <w:szCs w:val="20"/>
    </w:rPr>
  </w:style>
  <w:style w:type="character" w:customStyle="1" w:styleId="DokumentversiktChar">
    <w:name w:val="Dokumentöversikt Char"/>
    <w:link w:val="Dokumentversikt"/>
    <w:rsid w:val="00533A31"/>
    <w:rPr>
      <w:rFonts w:ascii="Tahoma" w:hAnsi="Tahoma" w:cs="Tahoma"/>
      <w:shd w:val="clear" w:color="auto" w:fill="000080"/>
      <w:lang w:eastAsia="en-US"/>
    </w:rPr>
  </w:style>
  <w:style w:type="character" w:customStyle="1" w:styleId="m1">
    <w:name w:val="m1"/>
    <w:rsid w:val="00533A31"/>
    <w:rPr>
      <w:color w:val="0000FF"/>
    </w:rPr>
  </w:style>
  <w:style w:type="character" w:customStyle="1" w:styleId="t1">
    <w:name w:val="t1"/>
    <w:rsid w:val="00533A31"/>
    <w:rPr>
      <w:color w:val="990000"/>
    </w:rPr>
  </w:style>
  <w:style w:type="character" w:customStyle="1" w:styleId="b1">
    <w:name w:val="b1"/>
    <w:rsid w:val="00533A31"/>
    <w:rPr>
      <w:rFonts w:ascii="Courier New" w:hAnsi="Courier New" w:cs="Courier New" w:hint="default"/>
      <w:b/>
      <w:bCs/>
      <w:strike w:val="0"/>
      <w:dstrike w:val="0"/>
      <w:color w:val="FF0000"/>
      <w:u w:val="none"/>
      <w:effect w:val="none"/>
    </w:rPr>
  </w:style>
  <w:style w:type="numbering" w:styleId="111111">
    <w:name w:val="Outline List 2"/>
    <w:basedOn w:val="Ingenlista"/>
    <w:rsid w:val="003C52AA"/>
    <w:pPr>
      <w:numPr>
        <w:numId w:val="5"/>
      </w:numPr>
    </w:pPr>
  </w:style>
  <w:style w:type="paragraph" w:customStyle="1" w:styleId="Rubrik1Nr">
    <w:name w:val="Rubrik 1 Nr"/>
    <w:basedOn w:val="Rubrik1"/>
    <w:next w:val="Normal"/>
    <w:qFormat/>
    <w:rsid w:val="003C52AA"/>
    <w:pPr>
      <w:keepNext/>
      <w:pageBreakBefore w:val="0"/>
      <w:numPr>
        <w:numId w:val="6"/>
      </w:numPr>
      <w:spacing w:before="600" w:after="160"/>
      <w:ind w:right="0"/>
    </w:pPr>
    <w:rPr>
      <w:rFonts w:eastAsia="Times New Roman" w:cs="Arial"/>
      <w:b w:val="0"/>
      <w:color w:val="auto"/>
      <w:sz w:val="36"/>
      <w:szCs w:val="32"/>
      <w:lang w:eastAsia="en-GB"/>
    </w:rPr>
  </w:style>
  <w:style w:type="paragraph" w:customStyle="1" w:styleId="Rubrik3Nr">
    <w:name w:val="Rubrik 3 Nr"/>
    <w:basedOn w:val="Rubrik3"/>
    <w:next w:val="Normal"/>
    <w:qFormat/>
    <w:rsid w:val="003C52AA"/>
    <w:pPr>
      <w:numPr>
        <w:numId w:val="6"/>
      </w:numPr>
      <w:tabs>
        <w:tab w:val="clear" w:pos="1304"/>
        <w:tab w:val="clear" w:pos="2608"/>
        <w:tab w:val="clear" w:pos="3912"/>
        <w:tab w:val="clear" w:pos="5216"/>
        <w:tab w:val="clear" w:pos="6520"/>
        <w:tab w:val="clear" w:pos="7824"/>
        <w:tab w:val="clear" w:pos="9128"/>
      </w:tabs>
      <w:spacing w:before="400" w:after="0"/>
    </w:pPr>
    <w:rPr>
      <w:rFonts w:eastAsia="Times New Roman" w:cs="Arial"/>
      <w:b w:val="0"/>
      <w:iCs/>
      <w:color w:val="auto"/>
      <w:kern w:val="0"/>
      <w:sz w:val="22"/>
      <w:szCs w:val="26"/>
      <w:lang w:eastAsia="sv-SE"/>
    </w:rPr>
  </w:style>
  <w:style w:type="paragraph" w:customStyle="1" w:styleId="Rubrik2Nr">
    <w:name w:val="Rubrik 2 Nr"/>
    <w:basedOn w:val="Rubrik2"/>
    <w:next w:val="Normal"/>
    <w:qFormat/>
    <w:rsid w:val="003C52AA"/>
    <w:pPr>
      <w:keepNext/>
      <w:numPr>
        <w:numId w:val="6"/>
      </w:numPr>
      <w:tabs>
        <w:tab w:val="clear" w:pos="567"/>
        <w:tab w:val="clear" w:pos="2608"/>
        <w:tab w:val="clear" w:pos="3912"/>
        <w:tab w:val="clear" w:pos="5216"/>
        <w:tab w:val="clear" w:pos="6520"/>
        <w:tab w:val="clear" w:pos="7824"/>
        <w:tab w:val="clear" w:pos="9128"/>
      </w:tabs>
      <w:spacing w:before="480"/>
    </w:pPr>
    <w:rPr>
      <w:rFonts w:eastAsia="Times New Roman" w:cs="Arial"/>
      <w:b w:val="0"/>
      <w:bCs w:val="0"/>
      <w:iCs/>
      <w:color w:val="auto"/>
      <w:kern w:val="0"/>
      <w:lang w:eastAsia="sv-SE"/>
    </w:rPr>
  </w:style>
  <w:style w:type="paragraph" w:styleId="Numreradlista">
    <w:name w:val="List Number"/>
    <w:basedOn w:val="Brdtext"/>
    <w:uiPriority w:val="99"/>
    <w:qFormat/>
    <w:rsid w:val="00C715B7"/>
    <w:pPr>
      <w:numPr>
        <w:numId w:val="8"/>
      </w:numPr>
      <w:tabs>
        <w:tab w:val="clear" w:pos="1304"/>
        <w:tab w:val="clear" w:pos="2608"/>
        <w:tab w:val="clear" w:pos="3912"/>
        <w:tab w:val="clear" w:pos="5216"/>
        <w:tab w:val="clear" w:pos="6520"/>
        <w:tab w:val="clear" w:pos="7824"/>
        <w:tab w:val="clear" w:pos="9128"/>
      </w:tabs>
      <w:spacing w:before="20" w:after="100"/>
    </w:pPr>
    <w:rPr>
      <w:rFonts w:ascii="Times New Roman" w:eastAsia="Times New Roman" w:hAnsi="Times New Roman"/>
      <w:color w:val="auto"/>
      <w:sz w:val="22"/>
      <w:szCs w:val="24"/>
      <w:lang w:eastAsia="en-GB"/>
    </w:rPr>
  </w:style>
  <w:style w:type="character" w:customStyle="1" w:styleId="Rubrik6Char">
    <w:name w:val="Rubrik 6 Char"/>
    <w:link w:val="Rubrik6"/>
    <w:rsid w:val="003D616F"/>
    <w:rPr>
      <w:rFonts w:ascii="Cambria" w:eastAsia="MS Mincho" w:hAnsi="Cambria"/>
      <w:b/>
      <w:bCs/>
      <w:noProof/>
      <w:color w:val="000000"/>
      <w:sz w:val="22"/>
      <w:szCs w:val="22"/>
    </w:rPr>
  </w:style>
  <w:style w:type="character" w:customStyle="1" w:styleId="Rubrik7Char">
    <w:name w:val="Rubrik 7 Char"/>
    <w:link w:val="Rubrik7"/>
    <w:rsid w:val="003D616F"/>
    <w:rPr>
      <w:rFonts w:ascii="Cambria" w:eastAsia="MS Mincho" w:hAnsi="Cambria"/>
      <w:noProof/>
      <w:color w:val="000000"/>
      <w:sz w:val="24"/>
      <w:szCs w:val="24"/>
    </w:rPr>
  </w:style>
  <w:style w:type="character" w:customStyle="1" w:styleId="Rubrik8Char">
    <w:name w:val="Rubrik 8 Char"/>
    <w:link w:val="Rubrik8"/>
    <w:rsid w:val="003D616F"/>
    <w:rPr>
      <w:rFonts w:ascii="Cambria" w:eastAsia="MS Mincho" w:hAnsi="Cambria"/>
      <w:i/>
      <w:iCs/>
      <w:noProof/>
      <w:color w:val="000000"/>
      <w:sz w:val="24"/>
      <w:szCs w:val="24"/>
    </w:rPr>
  </w:style>
  <w:style w:type="character" w:customStyle="1" w:styleId="Rubrik9Char">
    <w:name w:val="Rubrik 9 Char"/>
    <w:link w:val="Rubrik9"/>
    <w:rsid w:val="003D616F"/>
    <w:rPr>
      <w:rFonts w:ascii="Calibri" w:eastAsia="MS Gothic" w:hAnsi="Calibri"/>
      <w:noProof/>
      <w:color w:val="000000"/>
      <w:sz w:val="22"/>
      <w:szCs w:val="22"/>
    </w:rPr>
  </w:style>
  <w:style w:type="table" w:styleId="Frgadtabell1">
    <w:name w:val="Table Colorful 1"/>
    <w:basedOn w:val="Normaltabell"/>
    <w:rsid w:val="00C715B7"/>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Standardtabell1">
    <w:name w:val="Table Classic 1"/>
    <w:basedOn w:val="Normaltabell"/>
    <w:rsid w:val="00C715B7"/>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ellmedkolumn3">
    <w:name w:val="Table Columns 3"/>
    <w:basedOn w:val="Normaltabell"/>
    <w:rsid w:val="00C715B7"/>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cPr>
      <w:shd w:val="solid" w:color="C0C0C0" w:fill="FFFFFF"/>
    </w:tcPr>
    <w:tblStylePr w:type="firstRow">
      <w:rPr>
        <w:color w:val="FFFFFF"/>
      </w:rPr>
      <w:tblPr/>
      <w:tcPr>
        <w:shd w:val="solid" w:color="000080" w:fill="FFFFFF"/>
      </w:tcPr>
    </w:tblStylePr>
    <w:tblStylePr w:type="lastRow">
      <w:rPr>
        <w:b w:val="0"/>
        <w:bCs w:val="0"/>
      </w:rPr>
      <w:tblPr/>
      <w:tcPr>
        <w:tcBorders>
          <w:top w:val="single" w:sz="6" w:space="0" w:color="000080"/>
        </w:tcBorders>
      </w:tcPr>
    </w:tblStylePr>
    <w:tblStylePr w:type="firstCol">
      <w:rPr>
        <w:b w:val="0"/>
        <w:bCs w:val="0"/>
      </w:rPr>
    </w:tblStylePr>
    <w:tblStylePr w:type="lastCol">
      <w:rPr>
        <w:b w:val="0"/>
        <w:bCs w:val="0"/>
      </w:rPr>
    </w:tblStylePr>
    <w:tblStylePr w:type="band2Vert">
      <w:rPr>
        <w:color w:val="auto"/>
      </w:rPr>
      <w:tblPr/>
      <w:tcPr>
        <w:shd w:val="pct10" w:color="000000" w:fill="FFFFFF"/>
      </w:tcPr>
    </w:tblStylePr>
    <w:tblStylePr w:type="neCell">
      <w:rPr>
        <w:b/>
        <w:bCs/>
      </w:rPr>
    </w:tblStylePr>
  </w:style>
  <w:style w:type="table" w:styleId="Tabellmedkolumn2">
    <w:name w:val="Table Columns 2"/>
    <w:basedOn w:val="Normaltabell"/>
    <w:rsid w:val="00C715B7"/>
    <w:rPr>
      <w:b/>
      <w:bCs/>
    </w:rPr>
    <w:tblPr>
      <w:tblStyleColBandSize w:val="1"/>
      <w:tblInd w:w="0" w:type="dxa"/>
      <w:tblCellMar>
        <w:top w:w="0" w:type="dxa"/>
        <w:left w:w="108" w:type="dxa"/>
        <w:bottom w:w="0" w:type="dxa"/>
        <w:right w:w="108" w:type="dxa"/>
      </w:tblCellMar>
    </w:tblPr>
    <w:tcPr>
      <w:shd w:val="pct30" w:color="000000" w:fill="FFFFFF"/>
    </w:tcPr>
    <w:tblStylePr w:type="firstRow">
      <w:rPr>
        <w:color w:val="FFFFFF"/>
      </w:rPr>
      <w:tblPr/>
      <w:tcPr>
        <w:shd w:val="solid" w:color="000080" w:fill="FFFFFF"/>
      </w:tcPr>
    </w:tblStylePr>
    <w:tblStylePr w:type="lastRow">
      <w:rPr>
        <w:b w:val="0"/>
        <w:bCs w:val="0"/>
      </w:rPr>
    </w:tblStylePr>
    <w:tblStylePr w:type="firstCol">
      <w:rPr>
        <w:b w:val="0"/>
        <w:bCs w:val="0"/>
        <w:color w:val="000000"/>
      </w:rPr>
    </w:tblStylePr>
    <w:tblStylePr w:type="lastCol">
      <w:rPr>
        <w:b w:val="0"/>
        <w:bCs w:val="0"/>
      </w:rPr>
    </w:tblStylePr>
    <w:tblStylePr w:type="band2Vert">
      <w:rPr>
        <w:color w:val="auto"/>
      </w:rPr>
      <w:tblPr/>
      <w:tcPr>
        <w:shd w:val="pct25" w:color="00FF00" w:fill="FFFFFF"/>
      </w:tcPr>
    </w:tblStylePr>
    <w:tblStylePr w:type="neCell">
      <w:rPr>
        <w:b/>
        <w:bCs/>
      </w:rPr>
    </w:tblStylePr>
    <w:tblStylePr w:type="swCell">
      <w:rPr>
        <w:b/>
        <w:bCs/>
      </w:rPr>
    </w:tblStylePr>
  </w:style>
  <w:style w:type="table" w:styleId="Ljustrutnt-dekorfrg2">
    <w:name w:val="Light Grid Accent 2"/>
    <w:basedOn w:val="Normaltabell"/>
    <w:uiPriority w:val="62"/>
    <w:rsid w:val="00C715B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llanmrklista2-dekorfrg1">
    <w:name w:val="Medium List 2 Accent 1"/>
    <w:basedOn w:val="Normaltabell"/>
    <w:uiPriority w:val="66"/>
    <w:rsid w:val="00C715B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llanmrktrutnt2-dekorfrg2">
    <w:name w:val="Medium Grid 2 Accent 2"/>
    <w:basedOn w:val="Normaltabell"/>
    <w:uiPriority w:val="68"/>
    <w:rsid w:val="00C715B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rklista-dekorfrg5">
    <w:name w:val="Dark List Accent 5"/>
    <w:basedOn w:val="Normaltabell"/>
    <w:uiPriority w:val="70"/>
    <w:rsid w:val="00C715B7"/>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Frgatrutnt-dekorfrg5">
    <w:name w:val="Colorful Grid Accent 5"/>
    <w:basedOn w:val="Normaltabell"/>
    <w:uiPriority w:val="73"/>
    <w:rsid w:val="00C715B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Frgadlista-dekorfrg5">
    <w:name w:val="Colorful List Accent 5"/>
    <w:basedOn w:val="Normaltabell"/>
    <w:uiPriority w:val="72"/>
    <w:rsid w:val="00C715B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Innehllsfrteckningsrubrik">
    <w:name w:val="TOC Heading"/>
    <w:basedOn w:val="Rubrik1"/>
    <w:next w:val="Normal"/>
    <w:uiPriority w:val="39"/>
    <w:unhideWhenUsed/>
    <w:qFormat/>
    <w:rsid w:val="00725117"/>
    <w:pPr>
      <w:keepNext/>
      <w:keepLines/>
      <w:pageBreakBefore w:val="0"/>
      <w:numPr>
        <w:numId w:val="0"/>
      </w:numPr>
      <w:spacing w:after="0" w:line="276" w:lineRule="auto"/>
      <w:ind w:right="0"/>
      <w:outlineLvl w:val="9"/>
    </w:pPr>
    <w:rPr>
      <w:rFonts w:ascii="Calibri" w:eastAsia="MS Gothic" w:hAnsi="Calibri"/>
      <w:bCs w:val="0"/>
      <w:color w:val="365F91"/>
      <w:kern w:val="0"/>
      <w:lang w:val="en-US"/>
    </w:rPr>
  </w:style>
  <w:style w:type="table" w:styleId="Ljuslista-dekorfrg1">
    <w:name w:val="Light List Accent 1"/>
    <w:basedOn w:val="Normaltabell"/>
    <w:uiPriority w:val="61"/>
    <w:rsid w:val="0090269A"/>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Liststycke">
    <w:name w:val="List Paragraph"/>
    <w:basedOn w:val="Normal"/>
    <w:qFormat/>
    <w:rsid w:val="00492E0D"/>
    <w:pPr>
      <w:ind w:left="720"/>
      <w:contextualSpacing/>
    </w:pPr>
  </w:style>
  <w:style w:type="paragraph" w:customStyle="1" w:styleId="TableParagraph">
    <w:name w:val="Table Paragraph"/>
    <w:basedOn w:val="Normal"/>
    <w:uiPriority w:val="1"/>
    <w:qFormat/>
    <w:rsid w:val="00556159"/>
    <w:pPr>
      <w:widowControl w:val="0"/>
      <w:spacing w:after="0"/>
    </w:pPr>
    <w:rPr>
      <w:rFonts w:asciiTheme="minorHAnsi" w:eastAsiaTheme="minorHAnsi" w:hAnsiTheme="minorHAnsi" w:cstheme="minorBidi"/>
      <w:noProof w:val="0"/>
      <w:color w:val="auto"/>
      <w:sz w:val="22"/>
      <w:szCs w:val="22"/>
    </w:rPr>
  </w:style>
  <w:style w:type="paragraph" w:customStyle="1" w:styleId="Frgadlista-dekorfrg11">
    <w:name w:val="Färgad lista - dekorfärg 11"/>
    <w:basedOn w:val="Normal"/>
    <w:qFormat/>
    <w:rsid w:val="004F7F46"/>
    <w:pPr>
      <w:spacing w:after="200" w:line="276" w:lineRule="auto"/>
      <w:ind w:left="720"/>
      <w:contextualSpacing/>
    </w:pPr>
    <w:rPr>
      <w:rFonts w:ascii="Calibri" w:eastAsia="Calibri" w:hAnsi="Calibri"/>
      <w:noProof w:val="0"/>
      <w:color w:val="auto"/>
      <w:sz w:val="22"/>
      <w:szCs w:val="22"/>
    </w:rPr>
  </w:style>
  <w:style w:type="paragraph" w:customStyle="1" w:styleId="Frgadskuggning-dekorfrg11">
    <w:name w:val="Färgad skuggning - dekorfärg 11"/>
    <w:hidden/>
    <w:uiPriority w:val="71"/>
    <w:rsid w:val="004F7F46"/>
    <w:rPr>
      <w:rFonts w:ascii="Arial" w:eastAsia="ヒラギノ角ゴ Pro W3" w:hAnsi="Arial"/>
      <w:noProof/>
      <w:color w:val="000000"/>
      <w:szCs w:val="24"/>
    </w:rPr>
  </w:style>
  <w:style w:type="paragraph" w:customStyle="1" w:styleId="Frgadskuggning-dekorfrg12">
    <w:name w:val="Färgad skuggning - dekorfärg 12"/>
    <w:hidden/>
    <w:uiPriority w:val="71"/>
    <w:rsid w:val="004F7F46"/>
    <w:rPr>
      <w:rFonts w:eastAsia="ヒラギノ角ゴ Pro W3"/>
      <w:noProof/>
      <w:color w:val="000000"/>
      <w:szCs w:val="24"/>
    </w:rPr>
  </w:style>
  <w:style w:type="character" w:customStyle="1" w:styleId="FormatmallTimesSvart">
    <w:name w:val="Formatmall Times Svart"/>
    <w:rsid w:val="004F7F46"/>
    <w:rPr>
      <w:color w:val="000000"/>
      <w:szCs w:val="24"/>
    </w:rPr>
  </w:style>
  <w:style w:type="paragraph" w:customStyle="1" w:styleId="Beskrivning1">
    <w:name w:val="Beskrivning1"/>
    <w:basedOn w:val="Normal"/>
    <w:next w:val="Normal"/>
    <w:rsid w:val="004F7F46"/>
    <w:pPr>
      <w:widowControl w:val="0"/>
      <w:suppressAutoHyphens/>
      <w:spacing w:after="0" w:line="240" w:lineRule="atLeast"/>
    </w:pPr>
    <w:rPr>
      <w:rFonts w:ascii="Times New Roman" w:eastAsia="Times New Roman" w:hAnsi="Times New Roman"/>
      <w:b/>
      <w:bCs/>
      <w:noProof w:val="0"/>
      <w:color w:val="auto"/>
      <w:szCs w:val="20"/>
      <w:lang w:val="en-US" w:eastAsia="ar-SA"/>
    </w:rPr>
  </w:style>
  <w:style w:type="paragraph" w:styleId="Normaltindrag">
    <w:name w:val="Normal Indent"/>
    <w:aliases w:val=" Char,Char"/>
    <w:basedOn w:val="Normal"/>
    <w:link w:val="NormaltindragChar"/>
    <w:qFormat/>
    <w:rsid w:val="004F7F46"/>
    <w:pPr>
      <w:spacing w:before="120" w:after="120"/>
      <w:ind w:left="709"/>
    </w:pPr>
    <w:rPr>
      <w:rFonts w:ascii="Times New Roman" w:eastAsia="Times New Roman" w:hAnsi="Times New Roman"/>
      <w:noProof w:val="0"/>
      <w:color w:val="auto"/>
      <w:sz w:val="24"/>
      <w:szCs w:val="20"/>
      <w:lang w:eastAsia="sv-SE"/>
    </w:rPr>
  </w:style>
  <w:style w:type="character" w:customStyle="1" w:styleId="NormaltindragChar">
    <w:name w:val="Normalt indrag Char"/>
    <w:aliases w:val=" Char Char,Char Char"/>
    <w:link w:val="Normaltindrag"/>
    <w:rsid w:val="004F7F46"/>
    <w:rPr>
      <w:sz w:val="24"/>
      <w:lang w:eastAsia="sv-SE"/>
    </w:rPr>
  </w:style>
  <w:style w:type="character" w:customStyle="1" w:styleId="KommentarerChar">
    <w:name w:val="Kommentarer Char"/>
    <w:link w:val="Kommentarer"/>
    <w:uiPriority w:val="99"/>
    <w:rsid w:val="003F00DD"/>
    <w:rPr>
      <w:rFonts w:ascii="Arial" w:eastAsia="ヒラギノ角ゴ Pro W3" w:hAnsi="Arial"/>
      <w:i/>
      <w:color w:val="000000"/>
      <w:sz w:val="24"/>
      <w:lang w:val="en-GB"/>
    </w:rPr>
  </w:style>
  <w:style w:type="paragraph" w:customStyle="1" w:styleId="userstorybox">
    <w:name w:val="user story box"/>
    <w:basedOn w:val="Brdtext"/>
    <w:link w:val="userstoryboxChar"/>
    <w:qFormat/>
    <w:rsid w:val="003F00DD"/>
    <w:pPr>
      <w:widowControl w:val="0"/>
      <w:pBdr>
        <w:top w:val="single" w:sz="12" w:space="1" w:color="76923C" w:themeColor="accent3" w:themeShade="BF" w:shadow="1"/>
        <w:left w:val="single" w:sz="12" w:space="4" w:color="76923C" w:themeColor="accent3" w:themeShade="BF" w:shadow="1"/>
        <w:bottom w:val="single" w:sz="12" w:space="1" w:color="76923C" w:themeColor="accent3" w:themeShade="BF" w:shadow="1"/>
        <w:right w:val="single" w:sz="12" w:space="4" w:color="76923C" w:themeColor="accent3" w:themeShade="BF" w:shadow="1"/>
      </w:pBdr>
      <w:shd w:val="clear" w:color="auto" w:fill="D6E3BC" w:themeFill="accent3" w:themeFillTint="66"/>
      <w:tabs>
        <w:tab w:val="clear" w:pos="1304"/>
        <w:tab w:val="clear" w:pos="2608"/>
        <w:tab w:val="clear" w:pos="3912"/>
        <w:tab w:val="clear" w:pos="5216"/>
        <w:tab w:val="clear" w:pos="6520"/>
        <w:tab w:val="clear" w:pos="7824"/>
        <w:tab w:val="clear" w:pos="9128"/>
      </w:tabs>
      <w:autoSpaceDE w:val="0"/>
      <w:autoSpaceDN w:val="0"/>
      <w:adjustRightInd w:val="0"/>
      <w:spacing w:after="100"/>
      <w:ind w:left="0"/>
    </w:pPr>
    <w:rPr>
      <w:rFonts w:eastAsiaTheme="minorEastAsia"/>
      <w:i/>
      <w:lang w:eastAsia="ja-JP"/>
    </w:rPr>
  </w:style>
  <w:style w:type="character" w:customStyle="1" w:styleId="userstoryboxChar">
    <w:name w:val="user story box Char"/>
    <w:basedOn w:val="BodyTextChar"/>
    <w:link w:val="userstorybox"/>
    <w:rsid w:val="003F00DD"/>
    <w:rPr>
      <w:rFonts w:ascii="Arial" w:eastAsiaTheme="minorEastAsia" w:hAnsi="Arial"/>
      <w:b w:val="0"/>
      <w:i/>
      <w:color w:val="000000"/>
      <w:sz w:val="24"/>
      <w:shd w:val="clear" w:color="auto" w:fill="D6E3BC" w:themeFill="accent3" w:themeFillTint="66"/>
      <w:lang w:eastAsia="ja-JP"/>
    </w:rPr>
  </w:style>
  <w:style w:type="character" w:customStyle="1" w:styleId="NormalIndentChar1">
    <w:name w:val="Normal Indent Char1"/>
    <w:rsid w:val="00BF6806"/>
    <w:rPr>
      <w:rFonts w:ascii="Times New Roman" w:eastAsia="Times New Roman" w:hAnsi="Times New Roman"/>
      <w:szCs w:val="20"/>
      <w:lang w:val="sv-SE" w:eastAsia="sv-SE"/>
    </w:rPr>
  </w:style>
  <w:style w:type="paragraph" w:styleId="Revision">
    <w:name w:val="Revision"/>
    <w:hidden/>
    <w:uiPriority w:val="71"/>
    <w:rsid w:val="001A154A"/>
    <w:rPr>
      <w:rFonts w:ascii="Arial" w:eastAsia="ヒラギノ角ゴ Pro W3" w:hAnsi="Arial"/>
      <w:noProof/>
      <w:color w:val="000000"/>
      <w:szCs w:val="24"/>
    </w:rPr>
  </w:style>
  <w:style w:type="paragraph" w:customStyle="1" w:styleId="Numreradrubrik1">
    <w:name w:val="Numrerad rubrik 1"/>
    <w:basedOn w:val="Rubrik1"/>
    <w:next w:val="Normal"/>
    <w:qFormat/>
    <w:rsid w:val="009147EE"/>
    <w:pPr>
      <w:keepNext/>
      <w:keepLines/>
      <w:pageBreakBefore w:val="0"/>
      <w:numPr>
        <w:numId w:val="20"/>
      </w:numPr>
      <w:tabs>
        <w:tab w:val="num" w:pos="360"/>
      </w:tabs>
      <w:spacing w:before="400" w:after="380" w:line="360" w:lineRule="atLeast"/>
      <w:ind w:left="0" w:right="0" w:firstLine="0"/>
    </w:pPr>
    <w:rPr>
      <w:rFonts w:asciiTheme="majorHAnsi" w:eastAsiaTheme="majorEastAsia" w:hAnsiTheme="majorHAnsi" w:cstheme="majorBidi"/>
      <w:color w:val="000000" w:themeColor="text1"/>
      <w:kern w:val="0"/>
    </w:rPr>
  </w:style>
  <w:style w:type="paragraph" w:customStyle="1" w:styleId="Numreradrubrik2">
    <w:name w:val="Numrerad rubrik 2"/>
    <w:basedOn w:val="Rubrik2"/>
    <w:next w:val="Normal"/>
    <w:qFormat/>
    <w:rsid w:val="009147EE"/>
    <w:pPr>
      <w:keepNext/>
      <w:keepLines/>
      <w:numPr>
        <w:numId w:val="20"/>
      </w:numPr>
      <w:tabs>
        <w:tab w:val="clear" w:pos="567"/>
        <w:tab w:val="clear" w:pos="2608"/>
        <w:tab w:val="clear" w:pos="3912"/>
        <w:tab w:val="clear" w:pos="5216"/>
        <w:tab w:val="clear" w:pos="6520"/>
        <w:tab w:val="clear" w:pos="7824"/>
        <w:tab w:val="clear" w:pos="9128"/>
        <w:tab w:val="num" w:pos="360"/>
      </w:tabs>
      <w:spacing w:before="200" w:after="80" w:line="280" w:lineRule="atLeast"/>
      <w:ind w:left="0" w:firstLine="0"/>
    </w:pPr>
    <w:rPr>
      <w:rFonts w:asciiTheme="majorHAnsi" w:eastAsiaTheme="majorEastAsia" w:hAnsiTheme="majorHAnsi" w:cstheme="majorBidi"/>
      <w:color w:val="000000" w:themeColor="text1"/>
      <w:kern w:val="0"/>
      <w:szCs w:val="26"/>
    </w:rPr>
  </w:style>
  <w:style w:type="paragraph" w:customStyle="1" w:styleId="Numreradrubrik3">
    <w:name w:val="Numrerad rubrik 3"/>
    <w:basedOn w:val="Rubrik3"/>
    <w:next w:val="Normal"/>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60" w:lineRule="atLeast"/>
      <w:ind w:left="0" w:firstLine="0"/>
    </w:pPr>
    <w:rPr>
      <w:rFonts w:asciiTheme="majorHAnsi" w:eastAsiaTheme="majorEastAsia" w:hAnsiTheme="majorHAnsi" w:cstheme="majorBidi"/>
      <w:i/>
      <w:color w:val="000000" w:themeColor="text1"/>
      <w:kern w:val="0"/>
      <w:szCs w:val="22"/>
    </w:rPr>
  </w:style>
  <w:style w:type="paragraph" w:customStyle="1" w:styleId="Numreradrubrik4">
    <w:name w:val="Numrerad rubrik 4"/>
    <w:basedOn w:val="Rubrik4"/>
    <w:semiHidden/>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40" w:lineRule="atLeast"/>
      <w:ind w:left="0" w:firstLine="0"/>
    </w:pPr>
    <w:rPr>
      <w:rFonts w:asciiTheme="majorHAnsi" w:eastAsiaTheme="majorEastAsia" w:hAnsiTheme="majorHAnsi" w:cstheme="majorBidi"/>
      <w:bCs/>
      <w:iCs/>
      <w:color w:val="000000" w:themeColor="text1"/>
      <w:kern w:val="0"/>
      <w:szCs w:val="22"/>
    </w:rPr>
  </w:style>
  <w:style w:type="paragraph" w:customStyle="1" w:styleId="Numreradrubrik5">
    <w:name w:val="Numrerad rubrik 5"/>
    <w:basedOn w:val="Rubrik5"/>
    <w:semiHidden/>
    <w:qFormat/>
    <w:rsid w:val="009147EE"/>
    <w:pPr>
      <w:keepLines/>
      <w:numPr>
        <w:numId w:val="20"/>
      </w:numPr>
      <w:tabs>
        <w:tab w:val="num" w:pos="360"/>
      </w:tabs>
      <w:spacing w:before="200" w:after="0" w:line="260" w:lineRule="atLeast"/>
      <w:ind w:left="0" w:firstLine="0"/>
    </w:pPr>
    <w:rPr>
      <w:rFonts w:asciiTheme="majorHAnsi" w:eastAsiaTheme="majorEastAsia" w:hAnsiTheme="majorHAnsi" w:cstheme="majorBidi"/>
      <w:b w:val="0"/>
      <w:bCs w:val="0"/>
      <w:i/>
      <w:color w:val="000000" w:themeColor="text1"/>
      <w:szCs w:val="22"/>
    </w:rPr>
  </w:style>
  <w:style w:type="paragraph" w:styleId="Ingetavstnd">
    <w:name w:val="No Spacing"/>
    <w:uiPriority w:val="1"/>
    <w:qFormat/>
    <w:rsid w:val="00C50144"/>
    <w:rPr>
      <w:rFonts w:asciiTheme="minorHAnsi" w:eastAsiaTheme="minorHAnsi" w:hAnsiTheme="minorHAnsi" w:cstheme="minorBidi"/>
      <w:sz w:val="22"/>
      <w:szCs w:val="22"/>
      <w:lang w:val="en-US"/>
    </w:rPr>
  </w:style>
  <w:style w:type="paragraph" w:customStyle="1" w:styleId="Adress">
    <w:name w:val="Adress"/>
    <w:basedOn w:val="Sidhuvud"/>
    <w:semiHidden/>
    <w:qFormat/>
    <w:rsid w:val="00C50144"/>
    <w:pPr>
      <w:framePr w:wrap="around" w:vAnchor="page" w:hAnchor="margin" w:xAlign="right" w:y="1986"/>
      <w:tabs>
        <w:tab w:val="clear" w:pos="4320"/>
        <w:tab w:val="clear" w:pos="8640"/>
        <w:tab w:val="center" w:pos="4703"/>
        <w:tab w:val="right" w:pos="9406"/>
      </w:tabs>
      <w:spacing w:before="120" w:after="0" w:line="180" w:lineRule="atLeast"/>
      <w:suppressOverlap/>
    </w:pPr>
    <w:rPr>
      <w:rFonts w:asciiTheme="minorHAnsi" w:eastAsiaTheme="minorHAnsi" w:hAnsiTheme="minorHAnsi" w:cstheme="minorBidi"/>
      <w:noProof w:val="0"/>
      <w:color w:val="auto"/>
      <w:sz w:val="15"/>
      <w:szCs w:val="22"/>
    </w:rPr>
  </w:style>
  <w:style w:type="paragraph" w:customStyle="1" w:styleId="Mottagare">
    <w:name w:val="Mottagare"/>
    <w:basedOn w:val="Normal"/>
    <w:semiHidden/>
    <w:qFormat/>
    <w:rsid w:val="00C50144"/>
    <w:pPr>
      <w:spacing w:before="120" w:after="80" w:line="260" w:lineRule="atLeast"/>
    </w:pPr>
    <w:rPr>
      <w:rFonts w:asciiTheme="majorHAnsi" w:eastAsiaTheme="minorHAnsi" w:hAnsiTheme="majorHAnsi" w:cstheme="minorBidi"/>
      <w:b/>
      <w:noProof w:val="0"/>
      <w:color w:val="auto"/>
      <w:sz w:val="24"/>
      <w:szCs w:val="22"/>
    </w:rPr>
  </w:style>
  <w:style w:type="character" w:customStyle="1" w:styleId="RubrikChar">
    <w:name w:val="Rubrik Char"/>
    <w:basedOn w:val="Standardstycketeckensnitt"/>
    <w:link w:val="Rubrik"/>
    <w:uiPriority w:val="10"/>
    <w:rsid w:val="00C50144"/>
    <w:rPr>
      <w:rFonts w:ascii="Arial Black" w:eastAsia="ヒラギノ角ゴ Pro W3" w:hAnsi="Arial Black"/>
      <w:color w:val="142947"/>
      <w:spacing w:val="5"/>
      <w:kern w:val="28"/>
      <w:sz w:val="52"/>
      <w:lang w:val="en-GB"/>
    </w:rPr>
  </w:style>
  <w:style w:type="paragraph" w:styleId="Underrubrik">
    <w:name w:val="Subtitle"/>
    <w:basedOn w:val="Normal"/>
    <w:next w:val="Normal"/>
    <w:link w:val="UnderrubrikChar"/>
    <w:uiPriority w:val="11"/>
    <w:qFormat/>
    <w:rsid w:val="00C50144"/>
    <w:pPr>
      <w:numPr>
        <w:ilvl w:val="1"/>
      </w:numPr>
      <w:spacing w:before="120" w:after="80" w:line="440" w:lineRule="atLeast"/>
    </w:pPr>
    <w:rPr>
      <w:rFonts w:asciiTheme="majorHAnsi" w:eastAsiaTheme="majorEastAsia" w:hAnsiTheme="majorHAnsi" w:cstheme="majorBidi"/>
      <w:b/>
      <w:iCs/>
      <w:noProof w:val="0"/>
      <w:color w:val="000000" w:themeColor="text1"/>
      <w:spacing w:val="15"/>
      <w:sz w:val="32"/>
    </w:rPr>
  </w:style>
  <w:style w:type="character" w:customStyle="1" w:styleId="UnderrubrikChar">
    <w:name w:val="Underrubrik Char"/>
    <w:basedOn w:val="Standardstycketeckensnitt"/>
    <w:link w:val="Underrubrik"/>
    <w:uiPriority w:val="11"/>
    <w:rsid w:val="00C50144"/>
    <w:rPr>
      <w:rFonts w:asciiTheme="majorHAnsi" w:eastAsiaTheme="majorEastAsia" w:hAnsiTheme="majorHAnsi" w:cstheme="majorBidi"/>
      <w:b/>
      <w:iCs/>
      <w:color w:val="000000" w:themeColor="text1"/>
      <w:spacing w:val="15"/>
      <w:sz w:val="32"/>
      <w:szCs w:val="24"/>
    </w:rPr>
  </w:style>
  <w:style w:type="paragraph" w:customStyle="1" w:styleId="Avsndare">
    <w:name w:val="Avsändare"/>
    <w:basedOn w:val="Normal"/>
    <w:semiHidden/>
    <w:qFormat/>
    <w:rsid w:val="00C50144"/>
    <w:pPr>
      <w:spacing w:before="120" w:after="80" w:line="260" w:lineRule="atLeast"/>
    </w:pPr>
    <w:rPr>
      <w:rFonts w:asciiTheme="majorHAnsi" w:eastAsiaTheme="minorHAnsi" w:hAnsiTheme="majorHAnsi" w:cstheme="minorBidi"/>
      <w:noProof w:val="0"/>
      <w:color w:val="auto"/>
      <w:sz w:val="24"/>
      <w:szCs w:val="22"/>
    </w:rPr>
  </w:style>
  <w:style w:type="paragraph" w:styleId="Punktlista">
    <w:name w:val="List Bullet"/>
    <w:basedOn w:val="Normal"/>
    <w:uiPriority w:val="99"/>
    <w:rsid w:val="00C50144"/>
    <w:pPr>
      <w:numPr>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2">
    <w:name w:val="List Bullet 2"/>
    <w:basedOn w:val="Normal"/>
    <w:uiPriority w:val="99"/>
    <w:rsid w:val="00C50144"/>
    <w:pPr>
      <w:numPr>
        <w:ilvl w:val="1"/>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3">
    <w:name w:val="List Bullet 3"/>
    <w:basedOn w:val="Normal"/>
    <w:uiPriority w:val="99"/>
    <w:rsid w:val="00C50144"/>
    <w:pPr>
      <w:numPr>
        <w:ilvl w:val="2"/>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customStyle="1" w:styleId="Sammanfattning">
    <w:name w:val="Sammanfattning"/>
    <w:basedOn w:val="Underrubrik"/>
    <w:semiHidden/>
    <w:qFormat/>
    <w:rsid w:val="00C50144"/>
    <w:pPr>
      <w:framePr w:hSpace="181" w:wrap="around" w:vAnchor="page" w:hAnchor="text" w:x="2518" w:y="3687"/>
      <w:spacing w:before="360" w:line="340" w:lineRule="atLeast"/>
      <w:suppressOverlap/>
    </w:pPr>
    <w:rPr>
      <w:rFonts w:asciiTheme="minorHAnsi" w:hAnsiTheme="minorHAnsi"/>
      <w:i/>
      <w:sz w:val="22"/>
    </w:rPr>
  </w:style>
  <w:style w:type="table" w:customStyle="1" w:styleId="Tabellrutnt1">
    <w:name w:val="Tabellrutnät1"/>
    <w:basedOn w:val="Normaltabell"/>
    <w:next w:val="Tabellrutnt"/>
    <w:uiPriority w:val="59"/>
    <w:rsid w:val="00C50144"/>
    <w:rPr>
      <w:rFonts w:asciiTheme="minorHAnsi" w:eastAsiaTheme="minorHAnsi"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mmentarsmneChar">
    <w:name w:val="Kommentarsämne Char"/>
    <w:basedOn w:val="KommentarerChar"/>
    <w:link w:val="Kommentarsmne"/>
    <w:uiPriority w:val="99"/>
    <w:semiHidden/>
    <w:rsid w:val="00C50144"/>
    <w:rPr>
      <w:rFonts w:ascii="Arial" w:eastAsia="ヒラギノ角ゴ Pro W3" w:hAnsi="Arial"/>
      <w:b/>
      <w:bCs/>
      <w:i w:val="0"/>
      <w:noProof/>
      <w:color w:val="000000"/>
      <w:sz w:val="24"/>
      <w:lang w:val="en-GB"/>
    </w:rPr>
  </w:style>
  <w:style w:type="character" w:customStyle="1" w:styleId="nm">
    <w:name w:val="nm"/>
    <w:basedOn w:val="Standardstycketeckensnitt"/>
    <w:rsid w:val="00C5014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sv-SE"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Normal Indent" w:qFormat="1"/>
    <w:lsdException w:name="annotation text" w:uiPriority="99"/>
    <w:lsdException w:name="header" w:uiPriority="99"/>
    <w:lsdException w:name="caption" w:semiHidden="1" w:unhideWhenUsed="1" w:qFormat="1"/>
    <w:lsdException w:name="annotation reference" w:uiPriority="99"/>
    <w:lsdException w:name="List Bullet" w:uiPriority="99"/>
    <w:lsdException w:name="List Number" w:uiPriority="99" w:qFormat="1"/>
    <w:lsdException w:name="List Bullet 2" w:uiPriority="99"/>
    <w:lsdException w:name="List Bullet 3" w:uiPriority="99"/>
    <w:lsdException w:name="Title" w:uiPriority="10" w:qFormat="1"/>
    <w:lsdException w:name="Body Text" w:uiPriority="99"/>
    <w:lsdException w:name="Subtitle" w:uiPriority="11" w:qFormat="1"/>
    <w:lsdException w:name="Hyperlink" w:uiPriority="99"/>
    <w:lsdException w:name="FollowedHyperlink" w:uiPriority="99"/>
    <w:lsdException w:name="Strong" w:qFormat="1"/>
    <w:lsdException w:name="Emphasis" w:qFormat="1"/>
    <w:lsdException w:name="Normal (Web)" w:uiPriority="99"/>
    <w:lsdException w:name="annotation subject" w:uiPriority="99"/>
    <w:lsdException w:name="No List" w:uiPriority="99"/>
    <w:lsdException w:name="Balloon Text" w:uiPriority="99"/>
    <w:lsdException w:name="Table Grid" w:uiPriority="5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1"/>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lsdException w:name="Quote" w:uiPriority="73"/>
    <w:lsdException w:name="Intense Quote" w:uiPriority="60"/>
    <w:lsdException w:name="Medium List 2 Accent 1" w:uiPriority="66"/>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62"/>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70"/>
    <w:lsdException w:name="Colorful Shading Accent 5" w:uiPriority="66"/>
    <w:lsdException w:name="Colorful List Accent 5" w:uiPriority="72"/>
    <w:lsdException w:name="Colorful Grid Accent 5" w:uiPriority="73"/>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2011B"/>
    <w:pPr>
      <w:spacing w:after="60"/>
    </w:pPr>
    <w:rPr>
      <w:rFonts w:ascii="Arial" w:eastAsia="ヒラギノ角ゴ Pro W3" w:hAnsi="Arial"/>
      <w:noProof/>
      <w:color w:val="000000"/>
      <w:szCs w:val="24"/>
    </w:rPr>
  </w:style>
  <w:style w:type="paragraph" w:styleId="Rubrik1">
    <w:name w:val="heading 1"/>
    <w:next w:val="Normal"/>
    <w:link w:val="Rubrik1Char"/>
    <w:autoRedefine/>
    <w:qFormat/>
    <w:rsid w:val="003D616F"/>
    <w:pPr>
      <w:pageBreakBefore/>
      <w:numPr>
        <w:numId w:val="9"/>
      </w:numPr>
      <w:spacing w:before="480" w:after="240"/>
      <w:ind w:right="1531"/>
      <w:outlineLvl w:val="0"/>
    </w:pPr>
    <w:rPr>
      <w:rFonts w:ascii="Arial" w:eastAsia="ヒラギノ角ゴ Pro W3" w:hAnsi="Arial"/>
      <w:b/>
      <w:bCs/>
      <w:color w:val="000000"/>
      <w:kern w:val="32"/>
      <w:sz w:val="32"/>
      <w:szCs w:val="28"/>
    </w:rPr>
  </w:style>
  <w:style w:type="paragraph" w:styleId="Rubrik2">
    <w:name w:val="heading 2"/>
    <w:basedOn w:val="Rubrik1"/>
    <w:next w:val="Normal"/>
    <w:link w:val="Rubrik2Char"/>
    <w:autoRedefine/>
    <w:qFormat/>
    <w:rsid w:val="0082379D"/>
    <w:pPr>
      <w:pageBreakBefore w:val="0"/>
      <w:numPr>
        <w:ilvl w:val="1"/>
      </w:numPr>
      <w:tabs>
        <w:tab w:val="left" w:pos="567"/>
        <w:tab w:val="left" w:pos="2608"/>
        <w:tab w:val="left" w:pos="3912"/>
        <w:tab w:val="left" w:pos="5216"/>
        <w:tab w:val="left" w:pos="6520"/>
        <w:tab w:val="left" w:pos="7824"/>
        <w:tab w:val="left" w:pos="9128"/>
      </w:tabs>
      <w:spacing w:before="360" w:after="120"/>
      <w:ind w:right="0"/>
      <w:outlineLvl w:val="1"/>
    </w:pPr>
    <w:rPr>
      <w:sz w:val="28"/>
    </w:rPr>
  </w:style>
  <w:style w:type="paragraph" w:styleId="Rubrik3">
    <w:name w:val="heading 3"/>
    <w:aliases w:val="h3"/>
    <w:basedOn w:val="Rubrik2"/>
    <w:next w:val="Normal"/>
    <w:link w:val="Rubrik3Char"/>
    <w:autoRedefine/>
    <w:qFormat/>
    <w:rsid w:val="006A44B1"/>
    <w:pPr>
      <w:keepNext/>
      <w:numPr>
        <w:ilvl w:val="2"/>
      </w:numPr>
      <w:tabs>
        <w:tab w:val="left" w:pos="0"/>
        <w:tab w:val="left" w:pos="1304"/>
      </w:tabs>
      <w:spacing w:before="240"/>
      <w:outlineLvl w:val="2"/>
    </w:pPr>
    <w:rPr>
      <w:sz w:val="24"/>
    </w:rPr>
  </w:style>
  <w:style w:type="paragraph" w:styleId="Rubrik4">
    <w:name w:val="heading 4"/>
    <w:basedOn w:val="Rubrik3"/>
    <w:next w:val="Normal"/>
    <w:link w:val="Rubrik4Char"/>
    <w:autoRedefine/>
    <w:qFormat/>
    <w:rsid w:val="007D5066"/>
    <w:pPr>
      <w:numPr>
        <w:ilvl w:val="3"/>
      </w:numPr>
      <w:ind w:left="0" w:firstLine="0"/>
      <w:outlineLvl w:val="3"/>
    </w:pPr>
    <w:rPr>
      <w:b w:val="0"/>
      <w:bCs w:val="0"/>
    </w:rPr>
  </w:style>
  <w:style w:type="paragraph" w:styleId="Rubrik5">
    <w:name w:val="heading 5"/>
    <w:basedOn w:val="Normal"/>
    <w:next w:val="Normal"/>
    <w:link w:val="Rubrik5Char"/>
    <w:qFormat/>
    <w:rsid w:val="003D616F"/>
    <w:pPr>
      <w:keepNext/>
      <w:numPr>
        <w:ilvl w:val="4"/>
        <w:numId w:val="9"/>
      </w:numPr>
      <w:outlineLvl w:val="4"/>
    </w:pPr>
    <w:rPr>
      <w:rFonts w:eastAsia="Times New Roman"/>
      <w:b/>
      <w:bCs/>
      <w:noProof w:val="0"/>
      <w:color w:val="auto"/>
    </w:rPr>
  </w:style>
  <w:style w:type="paragraph" w:styleId="Rubrik6">
    <w:name w:val="heading 6"/>
    <w:basedOn w:val="Normal"/>
    <w:next w:val="Normal"/>
    <w:link w:val="Rubrik6Char"/>
    <w:qFormat/>
    <w:rsid w:val="003D616F"/>
    <w:pPr>
      <w:numPr>
        <w:ilvl w:val="5"/>
        <w:numId w:val="9"/>
      </w:numPr>
      <w:spacing w:before="240"/>
      <w:outlineLvl w:val="5"/>
    </w:pPr>
    <w:rPr>
      <w:rFonts w:ascii="Cambria" w:eastAsia="MS Mincho" w:hAnsi="Cambria"/>
      <w:b/>
      <w:bCs/>
      <w:sz w:val="22"/>
      <w:szCs w:val="22"/>
    </w:rPr>
  </w:style>
  <w:style w:type="paragraph" w:styleId="Rubrik7">
    <w:name w:val="heading 7"/>
    <w:basedOn w:val="Normal"/>
    <w:next w:val="Normal"/>
    <w:link w:val="Rubrik7Char"/>
    <w:qFormat/>
    <w:rsid w:val="003D616F"/>
    <w:pPr>
      <w:numPr>
        <w:ilvl w:val="6"/>
        <w:numId w:val="9"/>
      </w:numPr>
      <w:spacing w:before="240"/>
      <w:outlineLvl w:val="6"/>
    </w:pPr>
    <w:rPr>
      <w:rFonts w:ascii="Cambria" w:eastAsia="MS Mincho" w:hAnsi="Cambria"/>
      <w:sz w:val="24"/>
    </w:rPr>
  </w:style>
  <w:style w:type="paragraph" w:styleId="Rubrik8">
    <w:name w:val="heading 8"/>
    <w:basedOn w:val="Normal"/>
    <w:next w:val="Normal"/>
    <w:link w:val="Rubrik8Char"/>
    <w:qFormat/>
    <w:rsid w:val="003D616F"/>
    <w:pPr>
      <w:numPr>
        <w:ilvl w:val="7"/>
        <w:numId w:val="9"/>
      </w:numPr>
      <w:spacing w:before="240"/>
      <w:outlineLvl w:val="7"/>
    </w:pPr>
    <w:rPr>
      <w:rFonts w:ascii="Cambria" w:eastAsia="MS Mincho" w:hAnsi="Cambria"/>
      <w:i/>
      <w:iCs/>
      <w:sz w:val="24"/>
    </w:rPr>
  </w:style>
  <w:style w:type="paragraph" w:styleId="Rubrik9">
    <w:name w:val="heading 9"/>
    <w:basedOn w:val="Normal"/>
    <w:next w:val="Normal"/>
    <w:link w:val="Rubrik9Char"/>
    <w:qFormat/>
    <w:rsid w:val="003D616F"/>
    <w:pPr>
      <w:numPr>
        <w:ilvl w:val="8"/>
        <w:numId w:val="9"/>
      </w:numPr>
      <w:spacing w:before="240"/>
      <w:outlineLvl w:val="8"/>
    </w:pPr>
    <w:rPr>
      <w:rFonts w:ascii="Calibri" w:eastAsia="MS Gothic" w:hAnsi="Calibri"/>
      <w:sz w:val="22"/>
      <w:szCs w:val="22"/>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Sidhuvudvnster">
    <w:name w:val="Sidhuvud vänster"/>
    <w:autoRedefine/>
    <w:pPr>
      <w:widowControl w:val="0"/>
      <w:tabs>
        <w:tab w:val="center" w:pos="4536"/>
        <w:tab w:val="right" w:pos="9072"/>
      </w:tabs>
      <w:spacing w:before="40" w:after="40"/>
    </w:pPr>
    <w:rPr>
      <w:rFonts w:ascii="Arial" w:eastAsia="ヒラギノ角ゴ Pro W3" w:hAnsi="Arial"/>
      <w:color w:val="000000"/>
      <w:sz w:val="16"/>
    </w:rPr>
  </w:style>
  <w:style w:type="paragraph" w:customStyle="1" w:styleId="Sidhuvudcentrerad">
    <w:name w:val="Sidhuvud centrerad"/>
    <w:pPr>
      <w:tabs>
        <w:tab w:val="left" w:pos="2376"/>
      </w:tabs>
      <w:spacing w:before="40" w:after="40"/>
      <w:jc w:val="center"/>
    </w:pPr>
    <w:rPr>
      <w:rFonts w:ascii="Arial" w:eastAsia="ヒラギノ角ゴ Pro W3" w:hAnsi="Arial"/>
      <w:color w:val="000000"/>
      <w:sz w:val="16"/>
    </w:rPr>
  </w:style>
  <w:style w:type="paragraph" w:customStyle="1" w:styleId="Friform">
    <w:name w:val="Fri form"/>
    <w:rPr>
      <w:rFonts w:eastAsia="ヒラギノ角ゴ Pro W3"/>
      <w:color w:val="000000"/>
    </w:rPr>
  </w:style>
  <w:style w:type="paragraph" w:customStyle="1" w:styleId="Sidhuvudhger">
    <w:name w:val="Sidhuvud höger"/>
    <w:pPr>
      <w:widowControl w:val="0"/>
      <w:tabs>
        <w:tab w:val="center" w:pos="4536"/>
        <w:tab w:val="right" w:pos="9072"/>
      </w:tabs>
      <w:spacing w:before="40" w:after="40"/>
      <w:jc w:val="right"/>
    </w:pPr>
    <w:rPr>
      <w:rFonts w:ascii="Arial" w:eastAsia="ヒラギノ角ゴ Pro W3" w:hAnsi="Arial"/>
      <w:color w:val="000000"/>
      <w:sz w:val="16"/>
    </w:rPr>
  </w:style>
  <w:style w:type="paragraph" w:styleId="Sidfot">
    <w:name w:val="footer"/>
    <w:link w:val="SidfotChar"/>
    <w:pPr>
      <w:tabs>
        <w:tab w:val="center" w:pos="4703"/>
        <w:tab w:val="right" w:pos="9406"/>
      </w:tabs>
    </w:pPr>
    <w:rPr>
      <w:rFonts w:ascii="Arial" w:eastAsia="ヒラギノ角ゴ Pro W3" w:hAnsi="Arial"/>
      <w:color w:val="000000"/>
      <w:sz w:val="24"/>
      <w:lang w:val="en-GB"/>
    </w:rPr>
  </w:style>
  <w:style w:type="character" w:styleId="Sidnummer">
    <w:name w:val="page number"/>
    <w:autoRedefine/>
    <w:rPr>
      <w:color w:val="000000"/>
      <w:sz w:val="20"/>
    </w:rPr>
  </w:style>
  <w:style w:type="paragraph" w:styleId="Brdtext">
    <w:name w:val="Body Text"/>
    <w:link w:val="BrdtextChar"/>
    <w:autoRedefine/>
    <w:uiPriority w:val="99"/>
    <w:rsid w:val="00C9234D"/>
    <w:pPr>
      <w:tabs>
        <w:tab w:val="left" w:pos="1304"/>
        <w:tab w:val="left" w:pos="2608"/>
        <w:tab w:val="left" w:pos="3912"/>
        <w:tab w:val="left" w:pos="5216"/>
        <w:tab w:val="left" w:pos="6520"/>
        <w:tab w:val="left" w:pos="7824"/>
        <w:tab w:val="left" w:pos="9128"/>
      </w:tabs>
      <w:spacing w:after="120"/>
      <w:ind w:left="567"/>
    </w:pPr>
    <w:rPr>
      <w:rFonts w:ascii="Arial" w:eastAsia="ヒラギノ角ゴ Pro W3" w:hAnsi="Arial"/>
      <w:color w:val="000000"/>
      <w:sz w:val="24"/>
    </w:rPr>
  </w:style>
  <w:style w:type="character" w:customStyle="1" w:styleId="BodyTextChar">
    <w:name w:val="Body Text Char"/>
    <w:autoRedefine/>
    <w:rPr>
      <w:rFonts w:ascii="Arial" w:eastAsia="ヒラギノ角ゴ Pro W3" w:hAnsi="Arial"/>
      <w:b w:val="0"/>
      <w:i w:val="0"/>
      <w:color w:val="000000"/>
      <w:sz w:val="24"/>
    </w:rPr>
  </w:style>
  <w:style w:type="paragraph" w:customStyle="1" w:styleId="Huvudrubrik2">
    <w:name w:val="Huvudrubrik  2"/>
    <w:next w:val="Brdtext"/>
    <w:autoRedefine/>
    <w:rsid w:val="00150B37"/>
    <w:pPr>
      <w:spacing w:before="240" w:after="120"/>
      <w:ind w:left="567" w:right="1531"/>
    </w:pPr>
    <w:rPr>
      <w:rFonts w:ascii="Arial" w:eastAsia="ヒラギノ角ゴ Pro W3" w:hAnsi="Arial"/>
      <w:b/>
      <w:color w:val="000000"/>
      <w:sz w:val="28"/>
      <w:szCs w:val="24"/>
    </w:rPr>
  </w:style>
  <w:style w:type="paragraph" w:styleId="Innehll1">
    <w:name w:val="toc 1"/>
    <w:autoRedefine/>
    <w:uiPriority w:val="39"/>
    <w:rsid w:val="00A92353"/>
    <w:pPr>
      <w:spacing w:before="120"/>
    </w:pPr>
    <w:rPr>
      <w:rFonts w:ascii="Cambria" w:eastAsia="ヒラギノ角ゴ Pro W3" w:hAnsi="Cambria"/>
      <w:b/>
      <w:noProof/>
      <w:color w:val="000000"/>
      <w:sz w:val="24"/>
      <w:szCs w:val="24"/>
    </w:rPr>
  </w:style>
  <w:style w:type="paragraph" w:styleId="Innehll2">
    <w:name w:val="toc 2"/>
    <w:basedOn w:val="TOC2Para"/>
    <w:next w:val="Normal"/>
    <w:autoRedefine/>
    <w:uiPriority w:val="39"/>
    <w:rsid w:val="00A92353"/>
    <w:pPr>
      <w:tabs>
        <w:tab w:val="clear" w:pos="9490"/>
      </w:tabs>
      <w:spacing w:before="0" w:after="0"/>
      <w:ind w:left="200"/>
      <w:outlineLvl w:val="9"/>
    </w:pPr>
    <w:rPr>
      <w:rFonts w:ascii="Cambria" w:hAnsi="Cambria"/>
      <w:b/>
      <w:noProof/>
      <w:szCs w:val="22"/>
      <w:lang w:val="sv-SE"/>
    </w:rPr>
  </w:style>
  <w:style w:type="paragraph" w:customStyle="1" w:styleId="TOC2Para">
    <w:name w:val="TOC 2 Para"/>
    <w:next w:val="Normal"/>
    <w:pPr>
      <w:tabs>
        <w:tab w:val="right" w:leader="dot" w:pos="9490"/>
      </w:tabs>
      <w:spacing w:before="40" w:after="40"/>
      <w:ind w:left="567"/>
      <w:outlineLvl w:val="0"/>
    </w:pPr>
    <w:rPr>
      <w:rFonts w:ascii="Arial" w:eastAsia="ヒラギノ角ゴ Pro W3" w:hAnsi="Arial"/>
      <w:color w:val="000000"/>
      <w:sz w:val="22"/>
      <w:lang w:val="en-GB"/>
    </w:rPr>
  </w:style>
  <w:style w:type="paragraph" w:styleId="Innehll3">
    <w:name w:val="toc 3"/>
    <w:autoRedefine/>
    <w:uiPriority w:val="39"/>
    <w:pPr>
      <w:ind w:left="400"/>
    </w:pPr>
    <w:rPr>
      <w:rFonts w:ascii="Cambria" w:eastAsia="ヒラギノ角ゴ Pro W3" w:hAnsi="Cambria"/>
      <w:noProof/>
      <w:color w:val="000000"/>
      <w:sz w:val="22"/>
      <w:szCs w:val="22"/>
    </w:rPr>
  </w:style>
  <w:style w:type="paragraph" w:styleId="Innehll4">
    <w:name w:val="toc 4"/>
    <w:pPr>
      <w:ind w:left="600"/>
    </w:pPr>
    <w:rPr>
      <w:rFonts w:ascii="Cambria" w:eastAsia="ヒラギノ角ゴ Pro W3" w:hAnsi="Cambria"/>
      <w:noProof/>
      <w:color w:val="000000"/>
    </w:rPr>
  </w:style>
  <w:style w:type="paragraph" w:styleId="Innehll5">
    <w:name w:val="toc 5"/>
    <w:basedOn w:val="TOC1Para"/>
    <w:next w:val="Normal"/>
    <w:autoRedefine/>
    <w:pPr>
      <w:tabs>
        <w:tab w:val="clear" w:pos="9490"/>
      </w:tabs>
      <w:spacing w:before="0"/>
      <w:ind w:left="800"/>
      <w:outlineLvl w:val="9"/>
    </w:pPr>
    <w:rPr>
      <w:rFonts w:ascii="Cambria" w:hAnsi="Cambria"/>
      <w:b w:val="0"/>
      <w:noProof/>
      <w:sz w:val="20"/>
      <w:lang w:val="sv-SE"/>
    </w:rPr>
  </w:style>
  <w:style w:type="paragraph" w:customStyle="1" w:styleId="TOC1Para">
    <w:name w:val="TOC 1 Para"/>
    <w:next w:val="Normal"/>
    <w:autoRedefine/>
    <w:pPr>
      <w:tabs>
        <w:tab w:val="right" w:leader="dot" w:pos="9490"/>
      </w:tabs>
      <w:spacing w:before="260"/>
      <w:outlineLvl w:val="0"/>
    </w:pPr>
    <w:rPr>
      <w:rFonts w:ascii="Arial" w:eastAsia="ヒラギノ角ゴ Pro W3" w:hAnsi="Arial"/>
      <w:b/>
      <w:color w:val="000000"/>
      <w:sz w:val="22"/>
      <w:lang w:val="en-GB"/>
    </w:rPr>
  </w:style>
  <w:style w:type="paragraph" w:customStyle="1" w:styleId="Rubrik11">
    <w:name w:val="Rubrik 11"/>
    <w:next w:val="Brdtext1"/>
    <w:pPr>
      <w:keepNext/>
      <w:outlineLvl w:val="0"/>
    </w:pPr>
    <w:rPr>
      <w:rFonts w:ascii="Helvetica" w:eastAsia="ヒラギノ角ゴ Pro W3" w:hAnsi="Helvetica"/>
      <w:b/>
      <w:color w:val="000000"/>
      <w:sz w:val="36"/>
    </w:rPr>
  </w:style>
  <w:style w:type="paragraph" w:customStyle="1" w:styleId="Brdtext1">
    <w:name w:val="Brödtext1"/>
    <w:rPr>
      <w:rFonts w:ascii="Helvetica" w:eastAsia="ヒラギノ角ゴ Pro W3" w:hAnsi="Helvetica"/>
      <w:color w:val="000000"/>
      <w:sz w:val="24"/>
    </w:rPr>
  </w:style>
  <w:style w:type="paragraph" w:customStyle="1" w:styleId="Rubrik51">
    <w:name w:val="Rubrik 51"/>
    <w:next w:val="Brdtext1"/>
    <w:pPr>
      <w:keepNext/>
      <w:outlineLvl w:val="4"/>
    </w:pPr>
    <w:rPr>
      <w:rFonts w:ascii="Helvetica" w:eastAsia="ヒラギノ角ゴ Pro W3" w:hAnsi="Helvetica"/>
      <w:b/>
      <w:color w:val="000000"/>
      <w:sz w:val="24"/>
    </w:rPr>
  </w:style>
  <w:style w:type="paragraph" w:customStyle="1" w:styleId="Rubrik91">
    <w:name w:val="Rubrik 91"/>
    <w:next w:val="Brdtext1"/>
    <w:pPr>
      <w:keepNext/>
      <w:outlineLvl w:val="8"/>
    </w:pPr>
    <w:rPr>
      <w:rFonts w:ascii="Helvetica" w:eastAsia="ヒラギノ角ゴ Pro W3" w:hAnsi="Helvetica"/>
      <w:b/>
      <w:color w:val="000000"/>
      <w:sz w:val="24"/>
    </w:rPr>
  </w:style>
  <w:style w:type="paragraph" w:customStyle="1" w:styleId="Rubrik41">
    <w:name w:val="Rubrik 41"/>
    <w:next w:val="Brdtext1"/>
    <w:autoRedefine/>
    <w:pPr>
      <w:keepNext/>
      <w:outlineLvl w:val="3"/>
    </w:pPr>
    <w:rPr>
      <w:rFonts w:ascii="Helvetica" w:eastAsia="ヒラギノ角ゴ Pro W3" w:hAnsi="Helvetica"/>
      <w:b/>
      <w:color w:val="000000"/>
      <w:sz w:val="24"/>
    </w:rPr>
  </w:style>
  <w:style w:type="paragraph" w:customStyle="1" w:styleId="Rubrik81">
    <w:name w:val="Rubrik 81"/>
    <w:next w:val="Brdtext1"/>
    <w:pPr>
      <w:keepNext/>
      <w:outlineLvl w:val="7"/>
    </w:pPr>
    <w:rPr>
      <w:rFonts w:ascii="Helvetica" w:eastAsia="ヒラギノ角ゴ Pro W3" w:hAnsi="Helvetica"/>
      <w:b/>
      <w:color w:val="000000"/>
      <w:sz w:val="24"/>
    </w:rPr>
  </w:style>
  <w:style w:type="paragraph" w:customStyle="1" w:styleId="Rubrik31">
    <w:name w:val="Rubrik 31"/>
    <w:next w:val="Brdtext1"/>
    <w:pPr>
      <w:keepNext/>
      <w:outlineLvl w:val="2"/>
    </w:pPr>
    <w:rPr>
      <w:rFonts w:ascii="Helvetica" w:eastAsia="ヒラギノ角ゴ Pro W3" w:hAnsi="Helvetica"/>
      <w:b/>
      <w:color w:val="000000"/>
      <w:sz w:val="24"/>
    </w:rPr>
  </w:style>
  <w:style w:type="paragraph" w:customStyle="1" w:styleId="Rubrik21">
    <w:name w:val="Rubrik 21"/>
    <w:next w:val="Brdtext1"/>
    <w:pPr>
      <w:keepNext/>
      <w:outlineLvl w:val="1"/>
    </w:pPr>
    <w:rPr>
      <w:rFonts w:ascii="Helvetica" w:eastAsia="ヒラギノ角ゴ Pro W3" w:hAnsi="Helvetica"/>
      <w:b/>
      <w:color w:val="000000"/>
      <w:sz w:val="24"/>
    </w:rPr>
  </w:style>
  <w:style w:type="paragraph" w:customStyle="1" w:styleId="Rubrik71">
    <w:name w:val="Rubrik 71"/>
    <w:next w:val="Brdtext1"/>
    <w:pPr>
      <w:keepNext/>
      <w:outlineLvl w:val="6"/>
    </w:pPr>
    <w:rPr>
      <w:rFonts w:ascii="Helvetica" w:eastAsia="ヒラギノ角ゴ Pro W3" w:hAnsi="Helvetica"/>
      <w:b/>
      <w:color w:val="000000"/>
      <w:sz w:val="24"/>
    </w:rPr>
  </w:style>
  <w:style w:type="paragraph" w:customStyle="1" w:styleId="Rubrik61">
    <w:name w:val="Rubrik 61"/>
    <w:next w:val="Brdtext1"/>
    <w:pPr>
      <w:keepNext/>
      <w:outlineLvl w:val="5"/>
    </w:pPr>
    <w:rPr>
      <w:rFonts w:ascii="Helvetica" w:eastAsia="ヒラギノ角ゴ Pro W3" w:hAnsi="Helvetica"/>
      <w:b/>
      <w:color w:val="000000"/>
      <w:sz w:val="24"/>
    </w:rPr>
  </w:style>
  <w:style w:type="paragraph" w:customStyle="1" w:styleId="Titel">
    <w:name w:val="Titel"/>
    <w:next w:val="Brdtext1"/>
    <w:pPr>
      <w:keepNext/>
      <w:outlineLvl w:val="0"/>
    </w:pPr>
    <w:rPr>
      <w:rFonts w:ascii="Helvetica" w:eastAsia="ヒラギノ角ゴ Pro W3" w:hAnsi="Helvetica"/>
      <w:b/>
      <w:color w:val="000000"/>
      <w:sz w:val="56"/>
    </w:rPr>
  </w:style>
  <w:style w:type="paragraph" w:customStyle="1" w:styleId="Tabellrubrik">
    <w:name w:val="Tabellrubrik"/>
    <w:uiPriority w:val="14"/>
    <w:rsid w:val="00DE246B"/>
    <w:rPr>
      <w:rFonts w:ascii="Arial" w:eastAsia="ヒラギノ角ゴ Pro W3" w:hAnsi="Arial"/>
      <w:color w:val="000000"/>
      <w:sz w:val="24"/>
      <w:lang w:val="en-GB"/>
    </w:rPr>
  </w:style>
  <w:style w:type="paragraph" w:customStyle="1" w:styleId="Tabelltext">
    <w:name w:val="Tabelltext"/>
    <w:autoRedefine/>
    <w:uiPriority w:val="14"/>
    <w:rsid w:val="00921ECE"/>
    <w:pPr>
      <w:widowControl w:val="0"/>
      <w:tabs>
        <w:tab w:val="left" w:pos="318"/>
      </w:tabs>
      <w:spacing w:after="120"/>
      <w:ind w:left="34"/>
    </w:pPr>
    <w:rPr>
      <w:rFonts w:ascii="Arial" w:eastAsia="ヒラギノ角ゴ Pro W3" w:hAnsi="Arial"/>
      <w:color w:val="000000"/>
    </w:rPr>
  </w:style>
  <w:style w:type="paragraph" w:styleId="Kommentarer">
    <w:name w:val="annotation text"/>
    <w:link w:val="KommentarerChar"/>
    <w:autoRedefine/>
    <w:uiPriority w:val="99"/>
    <w:rsid w:val="006975FB"/>
    <w:pPr>
      <w:ind w:left="567"/>
    </w:pPr>
    <w:rPr>
      <w:rFonts w:ascii="Arial" w:eastAsia="ヒラギノ角ゴ Pro W3" w:hAnsi="Arial"/>
      <w:i/>
      <w:color w:val="000000"/>
      <w:sz w:val="24"/>
      <w:lang w:val="en-GB"/>
    </w:rPr>
  </w:style>
  <w:style w:type="numbering" w:customStyle="1" w:styleId="List51">
    <w:name w:val="List 51"/>
    <w:pPr>
      <w:numPr>
        <w:numId w:val="1"/>
      </w:numPr>
    </w:pPr>
  </w:style>
  <w:style w:type="paragraph" w:styleId="Rubrik">
    <w:name w:val="Title"/>
    <w:next w:val="Normal"/>
    <w:link w:val="RubrikChar"/>
    <w:uiPriority w:val="10"/>
    <w:qFormat/>
    <w:pPr>
      <w:spacing w:after="300"/>
      <w:jc w:val="center"/>
    </w:pPr>
    <w:rPr>
      <w:rFonts w:ascii="Arial Black" w:eastAsia="ヒラギノ角ゴ Pro W3" w:hAnsi="Arial Black"/>
      <w:color w:val="142947"/>
      <w:spacing w:val="5"/>
      <w:kern w:val="28"/>
      <w:sz w:val="52"/>
      <w:lang w:val="en-GB"/>
    </w:rPr>
  </w:style>
  <w:style w:type="paragraph" w:customStyle="1" w:styleId="ListParagraph1">
    <w:name w:val="List Paragraph1"/>
    <w:qFormat/>
    <w:pPr>
      <w:ind w:left="720"/>
    </w:pPr>
    <w:rPr>
      <w:rFonts w:ascii="Arial" w:eastAsia="ヒラギノ角ゴ Pro W3" w:hAnsi="Arial"/>
      <w:color w:val="000000"/>
      <w:sz w:val="24"/>
      <w:lang w:val="en-GB"/>
    </w:rPr>
  </w:style>
  <w:style w:type="character" w:styleId="Starkbetoning">
    <w:name w:val="Intense Emphasis"/>
    <w:autoRedefine/>
    <w:rPr>
      <w:rFonts w:ascii="Lucida Grande" w:eastAsia="ヒラギノ角ゴ Pro W3" w:hAnsi="Lucida Grande"/>
      <w:b/>
      <w:i w:val="0"/>
      <w:color w:val="436FA9"/>
      <w:sz w:val="20"/>
    </w:rPr>
  </w:style>
  <w:style w:type="character" w:styleId="Betoning">
    <w:name w:val="Emphasis"/>
    <w:qFormat/>
    <w:rPr>
      <w:rFonts w:ascii="Lucida Grande" w:eastAsia="ヒラギノ角ゴ Pro W3" w:hAnsi="Lucida Grande"/>
      <w:b w:val="0"/>
      <w:i w:val="0"/>
      <w:color w:val="000000"/>
      <w:sz w:val="20"/>
    </w:rPr>
  </w:style>
  <w:style w:type="numbering" w:customStyle="1" w:styleId="List8">
    <w:name w:val="List 8"/>
    <w:pPr>
      <w:numPr>
        <w:numId w:val="2"/>
      </w:numPr>
    </w:pPr>
  </w:style>
  <w:style w:type="paragraph" w:customStyle="1" w:styleId="Funktionalitet">
    <w:name w:val="Funktionalitet"/>
    <w:autoRedefine/>
    <w:rsid w:val="00C5486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120"/>
    </w:pPr>
    <w:rPr>
      <w:rFonts w:ascii="Arial" w:eastAsia="ヒラギノ角ゴ Pro W3" w:hAnsi="Arial"/>
      <w:b/>
      <w:color w:val="000000"/>
      <w:sz w:val="22"/>
      <w:szCs w:val="22"/>
    </w:rPr>
  </w:style>
  <w:style w:type="paragraph" w:customStyle="1" w:styleId="Exempel">
    <w:name w:val="Exempel"/>
    <w:autoRedefine/>
    <w:rsid w:val="00D449EC"/>
    <w:pPr>
      <w:spacing w:before="120" w:after="120"/>
    </w:pPr>
    <w:rPr>
      <w:rFonts w:ascii="Arial" w:eastAsia="ヒラギノ角ゴ Pro W3" w:hAnsi="Arial" w:cs="Arial"/>
      <w:b/>
      <w:color w:val="FFFFFF"/>
      <w:sz w:val="24"/>
      <w:szCs w:val="28"/>
    </w:rPr>
  </w:style>
  <w:style w:type="character" w:customStyle="1" w:styleId="Unknown0">
    <w:name w:val="Unknown 0"/>
    <w:semiHidden/>
  </w:style>
  <w:style w:type="numbering" w:customStyle="1" w:styleId="List14">
    <w:name w:val="List 14"/>
    <w:autoRedefine/>
    <w:pPr>
      <w:numPr>
        <w:numId w:val="3"/>
      </w:numPr>
    </w:pPr>
  </w:style>
  <w:style w:type="paragraph" w:styleId="Ballongtext">
    <w:name w:val="Balloon Text"/>
    <w:basedOn w:val="Normal"/>
    <w:link w:val="BallongtextChar"/>
    <w:uiPriority w:val="99"/>
    <w:locked/>
    <w:rsid w:val="00477726"/>
    <w:rPr>
      <w:rFonts w:ascii="Lucida Grande" w:hAnsi="Lucida Grande"/>
      <w:sz w:val="18"/>
      <w:szCs w:val="18"/>
    </w:rPr>
  </w:style>
  <w:style w:type="character" w:customStyle="1" w:styleId="BallongtextChar">
    <w:name w:val="Ballongtext Char"/>
    <w:link w:val="Ballongtext"/>
    <w:uiPriority w:val="99"/>
    <w:rsid w:val="00477726"/>
    <w:rPr>
      <w:rFonts w:ascii="Lucida Grande" w:eastAsia="ヒラギノ角ゴ Pro W3" w:hAnsi="Lucida Grande"/>
      <w:color w:val="000000"/>
      <w:sz w:val="18"/>
      <w:szCs w:val="18"/>
      <w:lang w:val="en-GB"/>
    </w:rPr>
  </w:style>
  <w:style w:type="paragraph" w:styleId="Sidhuvud">
    <w:name w:val="header"/>
    <w:basedOn w:val="Normal"/>
    <w:link w:val="SidhuvudChar"/>
    <w:uiPriority w:val="99"/>
    <w:locked/>
    <w:rsid w:val="001A3F18"/>
    <w:pPr>
      <w:tabs>
        <w:tab w:val="center" w:pos="4320"/>
        <w:tab w:val="right" w:pos="8640"/>
      </w:tabs>
    </w:pPr>
  </w:style>
  <w:style w:type="character" w:customStyle="1" w:styleId="SidhuvudChar">
    <w:name w:val="Sidhuvud Char"/>
    <w:link w:val="Sidhuvud"/>
    <w:uiPriority w:val="99"/>
    <w:rsid w:val="001A3F18"/>
    <w:rPr>
      <w:rFonts w:ascii="Arial" w:eastAsia="ヒラギノ角ゴ Pro W3" w:hAnsi="Arial"/>
      <w:color w:val="000000"/>
      <w:sz w:val="24"/>
      <w:szCs w:val="24"/>
      <w:lang w:val="en-GB"/>
    </w:rPr>
  </w:style>
  <w:style w:type="paragraph" w:customStyle="1" w:styleId="Lista1">
    <w:name w:val="Lista1"/>
    <w:basedOn w:val="Brdtext"/>
    <w:autoRedefine/>
    <w:rsid w:val="00EB22F6"/>
    <w:pPr>
      <w:numPr>
        <w:numId w:val="4"/>
      </w:numPr>
      <w:tabs>
        <w:tab w:val="clear" w:pos="1304"/>
        <w:tab w:val="left" w:pos="851"/>
      </w:tabs>
      <w:spacing w:after="60"/>
      <w:ind w:left="851" w:hanging="284"/>
    </w:pPr>
  </w:style>
  <w:style w:type="paragraph" w:styleId="Innehll6">
    <w:name w:val="toc 6"/>
    <w:basedOn w:val="Normal"/>
    <w:next w:val="Normal"/>
    <w:autoRedefine/>
    <w:semiHidden/>
    <w:rsid w:val="00BC5352"/>
    <w:pPr>
      <w:ind w:left="1000"/>
    </w:pPr>
    <w:rPr>
      <w:rFonts w:ascii="Cambria" w:hAnsi="Cambria"/>
      <w:szCs w:val="20"/>
    </w:rPr>
  </w:style>
  <w:style w:type="paragraph" w:styleId="Innehll7">
    <w:name w:val="toc 7"/>
    <w:basedOn w:val="Normal"/>
    <w:next w:val="Normal"/>
    <w:autoRedefine/>
    <w:semiHidden/>
    <w:rsid w:val="00BC5352"/>
    <w:pPr>
      <w:ind w:left="1200"/>
    </w:pPr>
    <w:rPr>
      <w:rFonts w:ascii="Cambria" w:hAnsi="Cambria"/>
      <w:szCs w:val="20"/>
    </w:rPr>
  </w:style>
  <w:style w:type="paragraph" w:styleId="Innehll8">
    <w:name w:val="toc 8"/>
    <w:basedOn w:val="Normal"/>
    <w:next w:val="Normal"/>
    <w:autoRedefine/>
    <w:semiHidden/>
    <w:rsid w:val="00BC5352"/>
    <w:pPr>
      <w:ind w:left="1400"/>
    </w:pPr>
    <w:rPr>
      <w:rFonts w:ascii="Cambria" w:hAnsi="Cambria"/>
      <w:szCs w:val="20"/>
    </w:rPr>
  </w:style>
  <w:style w:type="paragraph" w:styleId="Innehll9">
    <w:name w:val="toc 9"/>
    <w:basedOn w:val="Normal"/>
    <w:next w:val="Normal"/>
    <w:autoRedefine/>
    <w:semiHidden/>
    <w:rsid w:val="00BC5352"/>
    <w:pPr>
      <w:ind w:left="1600"/>
    </w:pPr>
    <w:rPr>
      <w:rFonts w:ascii="Cambria" w:hAnsi="Cambria"/>
      <w:szCs w:val="20"/>
    </w:rPr>
  </w:style>
  <w:style w:type="character" w:styleId="Hyperlnk">
    <w:name w:val="Hyperlink"/>
    <w:uiPriority w:val="99"/>
    <w:rsid w:val="00BC5352"/>
    <w:rPr>
      <w:color w:val="0000FF"/>
      <w:u w:val="single"/>
    </w:rPr>
  </w:style>
  <w:style w:type="table" w:styleId="Tabellrutnt">
    <w:name w:val="Table Grid"/>
    <w:basedOn w:val="Normaltabell"/>
    <w:uiPriority w:val="59"/>
    <w:rsid w:val="009E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sreferens">
    <w:name w:val="annotation reference"/>
    <w:uiPriority w:val="99"/>
    <w:rsid w:val="006334D5"/>
    <w:rPr>
      <w:sz w:val="16"/>
      <w:szCs w:val="16"/>
    </w:rPr>
  </w:style>
  <w:style w:type="paragraph" w:styleId="Kommentarsmne">
    <w:name w:val="annotation subject"/>
    <w:basedOn w:val="Kommentarer"/>
    <w:next w:val="Kommentarer"/>
    <w:link w:val="KommentarsmneChar"/>
    <w:uiPriority w:val="99"/>
    <w:semiHidden/>
    <w:rsid w:val="006334D5"/>
    <w:pPr>
      <w:ind w:left="0"/>
    </w:pPr>
    <w:rPr>
      <w:b/>
      <w:bCs/>
      <w:i w:val="0"/>
      <w:noProof/>
      <w:sz w:val="20"/>
      <w:lang w:val="sv-SE"/>
    </w:rPr>
  </w:style>
  <w:style w:type="paragraph" w:styleId="Fotnotstext">
    <w:name w:val="footnote text"/>
    <w:basedOn w:val="Normal"/>
    <w:link w:val="FotnotstextChar"/>
    <w:rsid w:val="0052243F"/>
    <w:rPr>
      <w:sz w:val="24"/>
    </w:rPr>
  </w:style>
  <w:style w:type="character" w:customStyle="1" w:styleId="FotnotstextChar">
    <w:name w:val="Fotnotstext Char"/>
    <w:link w:val="Fotnotstext"/>
    <w:rsid w:val="0052243F"/>
    <w:rPr>
      <w:rFonts w:ascii="Arial" w:eastAsia="ヒラギノ角ゴ Pro W3" w:hAnsi="Arial"/>
      <w:noProof/>
      <w:color w:val="000000"/>
      <w:sz w:val="24"/>
      <w:szCs w:val="24"/>
    </w:rPr>
  </w:style>
  <w:style w:type="character" w:styleId="Fotnotsreferens">
    <w:name w:val="footnote reference"/>
    <w:rsid w:val="0052243F"/>
    <w:rPr>
      <w:vertAlign w:val="superscript"/>
    </w:rPr>
  </w:style>
  <w:style w:type="paragraph" w:customStyle="1" w:styleId="ColorfulList-Accent11">
    <w:name w:val="Colorful List - Accent 11"/>
    <w:basedOn w:val="Normal"/>
    <w:qFormat/>
    <w:rsid w:val="0005647D"/>
    <w:pPr>
      <w:spacing w:after="200" w:line="276" w:lineRule="auto"/>
      <w:ind w:left="720"/>
      <w:contextualSpacing/>
    </w:pPr>
    <w:rPr>
      <w:rFonts w:ascii="Calibri" w:eastAsia="Calibri" w:hAnsi="Calibri"/>
      <w:noProof w:val="0"/>
      <w:color w:val="auto"/>
      <w:sz w:val="22"/>
      <w:szCs w:val="22"/>
    </w:rPr>
  </w:style>
  <w:style w:type="character" w:customStyle="1" w:styleId="Rubrik5Char">
    <w:name w:val="Rubrik 5 Char"/>
    <w:link w:val="Rubrik5"/>
    <w:uiPriority w:val="9"/>
    <w:rsid w:val="003D616F"/>
    <w:rPr>
      <w:rFonts w:ascii="Arial" w:hAnsi="Arial"/>
      <w:b/>
      <w:bCs/>
      <w:szCs w:val="24"/>
    </w:rPr>
  </w:style>
  <w:style w:type="character" w:customStyle="1" w:styleId="Rubrik1Char">
    <w:name w:val="Rubrik 1 Char"/>
    <w:link w:val="Rubrik1"/>
    <w:uiPriority w:val="9"/>
    <w:rsid w:val="003D616F"/>
    <w:rPr>
      <w:rFonts w:ascii="Arial" w:eastAsia="ヒラギノ角ゴ Pro W3" w:hAnsi="Arial"/>
      <w:b/>
      <w:bCs/>
      <w:color w:val="000000"/>
      <w:kern w:val="32"/>
      <w:sz w:val="32"/>
      <w:szCs w:val="28"/>
    </w:rPr>
  </w:style>
  <w:style w:type="character" w:customStyle="1" w:styleId="Rubrik2Char">
    <w:name w:val="Rubrik 2 Char"/>
    <w:link w:val="Rubrik2"/>
    <w:uiPriority w:val="9"/>
    <w:rsid w:val="0082379D"/>
    <w:rPr>
      <w:rFonts w:ascii="Arial" w:eastAsia="ヒラギノ角ゴ Pro W3" w:hAnsi="Arial"/>
      <w:b/>
      <w:bCs/>
      <w:color w:val="000000"/>
      <w:kern w:val="32"/>
      <w:sz w:val="28"/>
      <w:szCs w:val="28"/>
    </w:rPr>
  </w:style>
  <w:style w:type="character" w:customStyle="1" w:styleId="Rubrik3Char">
    <w:name w:val="Rubrik 3 Char"/>
    <w:aliases w:val="h3 Char"/>
    <w:link w:val="Rubrik3"/>
    <w:rsid w:val="006A44B1"/>
    <w:rPr>
      <w:rFonts w:ascii="Arial" w:eastAsia="ヒラギノ角ゴ Pro W3" w:hAnsi="Arial"/>
      <w:b/>
      <w:bCs/>
      <w:color w:val="000000"/>
      <w:kern w:val="32"/>
      <w:sz w:val="24"/>
      <w:szCs w:val="28"/>
    </w:rPr>
  </w:style>
  <w:style w:type="character" w:customStyle="1" w:styleId="Rubrik4Char">
    <w:name w:val="Rubrik 4 Char"/>
    <w:link w:val="Rubrik4"/>
    <w:uiPriority w:val="9"/>
    <w:rsid w:val="007D5066"/>
    <w:rPr>
      <w:rFonts w:ascii="Arial" w:eastAsia="ヒラギノ角ゴ Pro W3" w:hAnsi="Arial"/>
      <w:color w:val="000000"/>
      <w:kern w:val="32"/>
      <w:sz w:val="24"/>
      <w:szCs w:val="28"/>
    </w:rPr>
  </w:style>
  <w:style w:type="paragraph" w:customStyle="1" w:styleId="TableText">
    <w:name w:val="Table Text"/>
    <w:basedOn w:val="Brdtext"/>
    <w:rsid w:val="00533A31"/>
    <w:pPr>
      <w:tabs>
        <w:tab w:val="clear" w:pos="1304"/>
        <w:tab w:val="clear" w:pos="2608"/>
        <w:tab w:val="clear" w:pos="3912"/>
        <w:tab w:val="clear" w:pos="5216"/>
        <w:tab w:val="clear" w:pos="6520"/>
        <w:tab w:val="clear" w:pos="7824"/>
        <w:tab w:val="clear" w:pos="9128"/>
      </w:tabs>
      <w:overflowPunct w:val="0"/>
      <w:autoSpaceDE w:val="0"/>
      <w:autoSpaceDN w:val="0"/>
      <w:adjustRightInd w:val="0"/>
      <w:spacing w:after="0"/>
      <w:ind w:left="28" w:right="28"/>
      <w:textAlignment w:val="baseline"/>
    </w:pPr>
    <w:rPr>
      <w:rFonts w:eastAsia="Times New Roman"/>
      <w:color w:val="auto"/>
      <w:sz w:val="20"/>
    </w:rPr>
  </w:style>
  <w:style w:type="character" w:customStyle="1" w:styleId="BrdtextChar">
    <w:name w:val="Brödtext Char"/>
    <w:link w:val="Brdtext"/>
    <w:uiPriority w:val="99"/>
    <w:rsid w:val="00533A31"/>
    <w:rPr>
      <w:rFonts w:ascii="Arial" w:eastAsia="ヒラギノ角ゴ Pro W3" w:hAnsi="Arial"/>
      <w:color w:val="000000"/>
      <w:sz w:val="24"/>
      <w:lang w:val="sv-SE" w:eastAsia="en-US" w:bidi="ar-SA"/>
    </w:rPr>
  </w:style>
  <w:style w:type="character" w:customStyle="1" w:styleId="SidfotChar">
    <w:name w:val="Sidfot Char"/>
    <w:link w:val="Sidfot"/>
    <w:rsid w:val="00533A31"/>
    <w:rPr>
      <w:rFonts w:ascii="Arial" w:eastAsia="ヒラギノ角ゴ Pro W3" w:hAnsi="Arial"/>
      <w:color w:val="000000"/>
      <w:sz w:val="24"/>
      <w:lang w:val="en-GB" w:eastAsia="en-US" w:bidi="ar-SA"/>
    </w:rPr>
  </w:style>
  <w:style w:type="character" w:styleId="AnvndHyperlnk">
    <w:name w:val="FollowedHyperlink"/>
    <w:uiPriority w:val="99"/>
    <w:rsid w:val="00533A31"/>
    <w:rPr>
      <w:color w:val="800080"/>
      <w:u w:val="single"/>
    </w:rPr>
  </w:style>
  <w:style w:type="paragraph" w:styleId="Normalwebb">
    <w:name w:val="Normal (Web)"/>
    <w:basedOn w:val="Normal"/>
    <w:uiPriority w:val="99"/>
    <w:rsid w:val="00533A31"/>
    <w:pPr>
      <w:spacing w:before="100" w:beforeAutospacing="1" w:after="100" w:afterAutospacing="1"/>
    </w:pPr>
    <w:rPr>
      <w:rFonts w:ascii="Times New Roman" w:eastAsia="Times New Roman" w:hAnsi="Times New Roman"/>
      <w:noProof w:val="0"/>
      <w:color w:val="auto"/>
      <w:sz w:val="24"/>
      <w:lang w:eastAsia="sv-SE"/>
    </w:rPr>
  </w:style>
  <w:style w:type="paragraph" w:styleId="Dokumentversikt">
    <w:name w:val="Document Map"/>
    <w:basedOn w:val="Normal"/>
    <w:link w:val="DokumentversiktChar"/>
    <w:rsid w:val="00533A31"/>
    <w:pPr>
      <w:shd w:val="clear" w:color="auto" w:fill="000080"/>
    </w:pPr>
    <w:rPr>
      <w:rFonts w:ascii="Tahoma" w:eastAsia="Times New Roman" w:hAnsi="Tahoma" w:cs="Tahoma"/>
      <w:noProof w:val="0"/>
      <w:color w:val="auto"/>
      <w:szCs w:val="20"/>
    </w:rPr>
  </w:style>
  <w:style w:type="character" w:customStyle="1" w:styleId="DokumentversiktChar">
    <w:name w:val="Dokumentöversikt Char"/>
    <w:link w:val="Dokumentversikt"/>
    <w:rsid w:val="00533A31"/>
    <w:rPr>
      <w:rFonts w:ascii="Tahoma" w:hAnsi="Tahoma" w:cs="Tahoma"/>
      <w:shd w:val="clear" w:color="auto" w:fill="000080"/>
      <w:lang w:eastAsia="en-US"/>
    </w:rPr>
  </w:style>
  <w:style w:type="character" w:customStyle="1" w:styleId="m1">
    <w:name w:val="m1"/>
    <w:rsid w:val="00533A31"/>
    <w:rPr>
      <w:color w:val="0000FF"/>
    </w:rPr>
  </w:style>
  <w:style w:type="character" w:customStyle="1" w:styleId="t1">
    <w:name w:val="t1"/>
    <w:rsid w:val="00533A31"/>
    <w:rPr>
      <w:color w:val="990000"/>
    </w:rPr>
  </w:style>
  <w:style w:type="character" w:customStyle="1" w:styleId="b1">
    <w:name w:val="b1"/>
    <w:rsid w:val="00533A31"/>
    <w:rPr>
      <w:rFonts w:ascii="Courier New" w:hAnsi="Courier New" w:cs="Courier New" w:hint="default"/>
      <w:b/>
      <w:bCs/>
      <w:strike w:val="0"/>
      <w:dstrike w:val="0"/>
      <w:color w:val="FF0000"/>
      <w:u w:val="none"/>
      <w:effect w:val="none"/>
    </w:rPr>
  </w:style>
  <w:style w:type="numbering" w:styleId="111111">
    <w:name w:val="Outline List 2"/>
    <w:basedOn w:val="Ingenlista"/>
    <w:rsid w:val="003C52AA"/>
    <w:pPr>
      <w:numPr>
        <w:numId w:val="5"/>
      </w:numPr>
    </w:pPr>
  </w:style>
  <w:style w:type="paragraph" w:customStyle="1" w:styleId="Rubrik1Nr">
    <w:name w:val="Rubrik 1 Nr"/>
    <w:basedOn w:val="Rubrik1"/>
    <w:next w:val="Normal"/>
    <w:qFormat/>
    <w:rsid w:val="003C52AA"/>
    <w:pPr>
      <w:keepNext/>
      <w:pageBreakBefore w:val="0"/>
      <w:numPr>
        <w:numId w:val="6"/>
      </w:numPr>
      <w:spacing w:before="600" w:after="160"/>
      <w:ind w:right="0"/>
    </w:pPr>
    <w:rPr>
      <w:rFonts w:eastAsia="Times New Roman" w:cs="Arial"/>
      <w:b w:val="0"/>
      <w:color w:val="auto"/>
      <w:sz w:val="36"/>
      <w:szCs w:val="32"/>
      <w:lang w:eastAsia="en-GB"/>
    </w:rPr>
  </w:style>
  <w:style w:type="paragraph" w:customStyle="1" w:styleId="Rubrik3Nr">
    <w:name w:val="Rubrik 3 Nr"/>
    <w:basedOn w:val="Rubrik3"/>
    <w:next w:val="Normal"/>
    <w:qFormat/>
    <w:rsid w:val="003C52AA"/>
    <w:pPr>
      <w:numPr>
        <w:numId w:val="6"/>
      </w:numPr>
      <w:tabs>
        <w:tab w:val="clear" w:pos="1304"/>
        <w:tab w:val="clear" w:pos="2608"/>
        <w:tab w:val="clear" w:pos="3912"/>
        <w:tab w:val="clear" w:pos="5216"/>
        <w:tab w:val="clear" w:pos="6520"/>
        <w:tab w:val="clear" w:pos="7824"/>
        <w:tab w:val="clear" w:pos="9128"/>
      </w:tabs>
      <w:spacing w:before="400" w:after="0"/>
    </w:pPr>
    <w:rPr>
      <w:rFonts w:eastAsia="Times New Roman" w:cs="Arial"/>
      <w:b w:val="0"/>
      <w:iCs/>
      <w:color w:val="auto"/>
      <w:kern w:val="0"/>
      <w:sz w:val="22"/>
      <w:szCs w:val="26"/>
      <w:lang w:eastAsia="sv-SE"/>
    </w:rPr>
  </w:style>
  <w:style w:type="paragraph" w:customStyle="1" w:styleId="Rubrik2Nr">
    <w:name w:val="Rubrik 2 Nr"/>
    <w:basedOn w:val="Rubrik2"/>
    <w:next w:val="Normal"/>
    <w:qFormat/>
    <w:rsid w:val="003C52AA"/>
    <w:pPr>
      <w:keepNext/>
      <w:numPr>
        <w:numId w:val="6"/>
      </w:numPr>
      <w:tabs>
        <w:tab w:val="clear" w:pos="567"/>
        <w:tab w:val="clear" w:pos="2608"/>
        <w:tab w:val="clear" w:pos="3912"/>
        <w:tab w:val="clear" w:pos="5216"/>
        <w:tab w:val="clear" w:pos="6520"/>
        <w:tab w:val="clear" w:pos="7824"/>
        <w:tab w:val="clear" w:pos="9128"/>
      </w:tabs>
      <w:spacing w:before="480"/>
    </w:pPr>
    <w:rPr>
      <w:rFonts w:eastAsia="Times New Roman" w:cs="Arial"/>
      <w:b w:val="0"/>
      <w:bCs w:val="0"/>
      <w:iCs/>
      <w:color w:val="auto"/>
      <w:kern w:val="0"/>
      <w:lang w:eastAsia="sv-SE"/>
    </w:rPr>
  </w:style>
  <w:style w:type="paragraph" w:styleId="Numreradlista">
    <w:name w:val="List Number"/>
    <w:basedOn w:val="Brdtext"/>
    <w:uiPriority w:val="99"/>
    <w:qFormat/>
    <w:rsid w:val="00C715B7"/>
    <w:pPr>
      <w:numPr>
        <w:numId w:val="8"/>
      </w:numPr>
      <w:tabs>
        <w:tab w:val="clear" w:pos="1304"/>
        <w:tab w:val="clear" w:pos="2608"/>
        <w:tab w:val="clear" w:pos="3912"/>
        <w:tab w:val="clear" w:pos="5216"/>
        <w:tab w:val="clear" w:pos="6520"/>
        <w:tab w:val="clear" w:pos="7824"/>
        <w:tab w:val="clear" w:pos="9128"/>
      </w:tabs>
      <w:spacing w:before="20" w:after="100"/>
    </w:pPr>
    <w:rPr>
      <w:rFonts w:ascii="Times New Roman" w:eastAsia="Times New Roman" w:hAnsi="Times New Roman"/>
      <w:color w:val="auto"/>
      <w:sz w:val="22"/>
      <w:szCs w:val="24"/>
      <w:lang w:eastAsia="en-GB"/>
    </w:rPr>
  </w:style>
  <w:style w:type="character" w:customStyle="1" w:styleId="Rubrik6Char">
    <w:name w:val="Rubrik 6 Char"/>
    <w:link w:val="Rubrik6"/>
    <w:rsid w:val="003D616F"/>
    <w:rPr>
      <w:rFonts w:ascii="Cambria" w:eastAsia="MS Mincho" w:hAnsi="Cambria"/>
      <w:b/>
      <w:bCs/>
      <w:noProof/>
      <w:color w:val="000000"/>
      <w:sz w:val="22"/>
      <w:szCs w:val="22"/>
    </w:rPr>
  </w:style>
  <w:style w:type="character" w:customStyle="1" w:styleId="Rubrik7Char">
    <w:name w:val="Rubrik 7 Char"/>
    <w:link w:val="Rubrik7"/>
    <w:rsid w:val="003D616F"/>
    <w:rPr>
      <w:rFonts w:ascii="Cambria" w:eastAsia="MS Mincho" w:hAnsi="Cambria"/>
      <w:noProof/>
      <w:color w:val="000000"/>
      <w:sz w:val="24"/>
      <w:szCs w:val="24"/>
    </w:rPr>
  </w:style>
  <w:style w:type="character" w:customStyle="1" w:styleId="Rubrik8Char">
    <w:name w:val="Rubrik 8 Char"/>
    <w:link w:val="Rubrik8"/>
    <w:rsid w:val="003D616F"/>
    <w:rPr>
      <w:rFonts w:ascii="Cambria" w:eastAsia="MS Mincho" w:hAnsi="Cambria"/>
      <w:i/>
      <w:iCs/>
      <w:noProof/>
      <w:color w:val="000000"/>
      <w:sz w:val="24"/>
      <w:szCs w:val="24"/>
    </w:rPr>
  </w:style>
  <w:style w:type="character" w:customStyle="1" w:styleId="Rubrik9Char">
    <w:name w:val="Rubrik 9 Char"/>
    <w:link w:val="Rubrik9"/>
    <w:rsid w:val="003D616F"/>
    <w:rPr>
      <w:rFonts w:ascii="Calibri" w:eastAsia="MS Gothic" w:hAnsi="Calibri"/>
      <w:noProof/>
      <w:color w:val="000000"/>
      <w:sz w:val="22"/>
      <w:szCs w:val="22"/>
    </w:rPr>
  </w:style>
  <w:style w:type="table" w:styleId="Frgadtabell1">
    <w:name w:val="Table Colorful 1"/>
    <w:basedOn w:val="Normaltabell"/>
    <w:rsid w:val="00C715B7"/>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Standardtabell1">
    <w:name w:val="Table Classic 1"/>
    <w:basedOn w:val="Normaltabell"/>
    <w:rsid w:val="00C715B7"/>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ellmedkolumn3">
    <w:name w:val="Table Columns 3"/>
    <w:basedOn w:val="Normaltabell"/>
    <w:rsid w:val="00C715B7"/>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cPr>
      <w:shd w:val="solid" w:color="C0C0C0" w:fill="FFFFFF"/>
    </w:tcPr>
    <w:tblStylePr w:type="firstRow">
      <w:rPr>
        <w:color w:val="FFFFFF"/>
      </w:rPr>
      <w:tblPr/>
      <w:tcPr>
        <w:shd w:val="solid" w:color="000080" w:fill="FFFFFF"/>
      </w:tcPr>
    </w:tblStylePr>
    <w:tblStylePr w:type="lastRow">
      <w:rPr>
        <w:b w:val="0"/>
        <w:bCs w:val="0"/>
      </w:rPr>
      <w:tblPr/>
      <w:tcPr>
        <w:tcBorders>
          <w:top w:val="single" w:sz="6" w:space="0" w:color="000080"/>
        </w:tcBorders>
      </w:tcPr>
    </w:tblStylePr>
    <w:tblStylePr w:type="firstCol">
      <w:rPr>
        <w:b w:val="0"/>
        <w:bCs w:val="0"/>
      </w:rPr>
    </w:tblStylePr>
    <w:tblStylePr w:type="lastCol">
      <w:rPr>
        <w:b w:val="0"/>
        <w:bCs w:val="0"/>
      </w:rPr>
    </w:tblStylePr>
    <w:tblStylePr w:type="band2Vert">
      <w:rPr>
        <w:color w:val="auto"/>
      </w:rPr>
      <w:tblPr/>
      <w:tcPr>
        <w:shd w:val="pct10" w:color="000000" w:fill="FFFFFF"/>
      </w:tcPr>
    </w:tblStylePr>
    <w:tblStylePr w:type="neCell">
      <w:rPr>
        <w:b/>
        <w:bCs/>
      </w:rPr>
    </w:tblStylePr>
  </w:style>
  <w:style w:type="table" w:styleId="Tabellmedkolumn2">
    <w:name w:val="Table Columns 2"/>
    <w:basedOn w:val="Normaltabell"/>
    <w:rsid w:val="00C715B7"/>
    <w:rPr>
      <w:b/>
      <w:bCs/>
    </w:rPr>
    <w:tblPr>
      <w:tblStyleColBandSize w:val="1"/>
      <w:tblInd w:w="0" w:type="dxa"/>
      <w:tblCellMar>
        <w:top w:w="0" w:type="dxa"/>
        <w:left w:w="108" w:type="dxa"/>
        <w:bottom w:w="0" w:type="dxa"/>
        <w:right w:w="108" w:type="dxa"/>
      </w:tblCellMar>
    </w:tblPr>
    <w:tcPr>
      <w:shd w:val="pct30" w:color="000000" w:fill="FFFFFF"/>
    </w:tcPr>
    <w:tblStylePr w:type="firstRow">
      <w:rPr>
        <w:color w:val="FFFFFF"/>
      </w:rPr>
      <w:tblPr/>
      <w:tcPr>
        <w:shd w:val="solid" w:color="000080" w:fill="FFFFFF"/>
      </w:tcPr>
    </w:tblStylePr>
    <w:tblStylePr w:type="lastRow">
      <w:rPr>
        <w:b w:val="0"/>
        <w:bCs w:val="0"/>
      </w:rPr>
    </w:tblStylePr>
    <w:tblStylePr w:type="firstCol">
      <w:rPr>
        <w:b w:val="0"/>
        <w:bCs w:val="0"/>
        <w:color w:val="000000"/>
      </w:rPr>
    </w:tblStylePr>
    <w:tblStylePr w:type="lastCol">
      <w:rPr>
        <w:b w:val="0"/>
        <w:bCs w:val="0"/>
      </w:rPr>
    </w:tblStylePr>
    <w:tblStylePr w:type="band2Vert">
      <w:rPr>
        <w:color w:val="auto"/>
      </w:rPr>
      <w:tblPr/>
      <w:tcPr>
        <w:shd w:val="pct25" w:color="00FF00" w:fill="FFFFFF"/>
      </w:tcPr>
    </w:tblStylePr>
    <w:tblStylePr w:type="neCell">
      <w:rPr>
        <w:b/>
        <w:bCs/>
      </w:rPr>
    </w:tblStylePr>
    <w:tblStylePr w:type="swCell">
      <w:rPr>
        <w:b/>
        <w:bCs/>
      </w:rPr>
    </w:tblStylePr>
  </w:style>
  <w:style w:type="table" w:styleId="Ljustrutnt-dekorfrg2">
    <w:name w:val="Light Grid Accent 2"/>
    <w:basedOn w:val="Normaltabell"/>
    <w:uiPriority w:val="62"/>
    <w:rsid w:val="00C715B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llanmrklista2-dekorfrg1">
    <w:name w:val="Medium List 2 Accent 1"/>
    <w:basedOn w:val="Normaltabell"/>
    <w:uiPriority w:val="66"/>
    <w:rsid w:val="00C715B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llanmrktrutnt2-dekorfrg2">
    <w:name w:val="Medium Grid 2 Accent 2"/>
    <w:basedOn w:val="Normaltabell"/>
    <w:uiPriority w:val="68"/>
    <w:rsid w:val="00C715B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rklista-dekorfrg5">
    <w:name w:val="Dark List Accent 5"/>
    <w:basedOn w:val="Normaltabell"/>
    <w:uiPriority w:val="70"/>
    <w:rsid w:val="00C715B7"/>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Frgatrutnt-dekorfrg5">
    <w:name w:val="Colorful Grid Accent 5"/>
    <w:basedOn w:val="Normaltabell"/>
    <w:uiPriority w:val="73"/>
    <w:rsid w:val="00C715B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Frgadlista-dekorfrg5">
    <w:name w:val="Colorful List Accent 5"/>
    <w:basedOn w:val="Normaltabell"/>
    <w:uiPriority w:val="72"/>
    <w:rsid w:val="00C715B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Innehllsfrteckningsrubrik">
    <w:name w:val="TOC Heading"/>
    <w:basedOn w:val="Rubrik1"/>
    <w:next w:val="Normal"/>
    <w:uiPriority w:val="39"/>
    <w:unhideWhenUsed/>
    <w:qFormat/>
    <w:rsid w:val="00725117"/>
    <w:pPr>
      <w:keepNext/>
      <w:keepLines/>
      <w:pageBreakBefore w:val="0"/>
      <w:numPr>
        <w:numId w:val="0"/>
      </w:numPr>
      <w:spacing w:after="0" w:line="276" w:lineRule="auto"/>
      <w:ind w:right="0"/>
      <w:outlineLvl w:val="9"/>
    </w:pPr>
    <w:rPr>
      <w:rFonts w:ascii="Calibri" w:eastAsia="MS Gothic" w:hAnsi="Calibri"/>
      <w:bCs w:val="0"/>
      <w:color w:val="365F91"/>
      <w:kern w:val="0"/>
      <w:lang w:val="en-US"/>
    </w:rPr>
  </w:style>
  <w:style w:type="table" w:styleId="Ljuslista-dekorfrg1">
    <w:name w:val="Light List Accent 1"/>
    <w:basedOn w:val="Normaltabell"/>
    <w:uiPriority w:val="61"/>
    <w:rsid w:val="0090269A"/>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Liststycke">
    <w:name w:val="List Paragraph"/>
    <w:basedOn w:val="Normal"/>
    <w:qFormat/>
    <w:rsid w:val="00492E0D"/>
    <w:pPr>
      <w:ind w:left="720"/>
      <w:contextualSpacing/>
    </w:pPr>
  </w:style>
  <w:style w:type="paragraph" w:customStyle="1" w:styleId="TableParagraph">
    <w:name w:val="Table Paragraph"/>
    <w:basedOn w:val="Normal"/>
    <w:uiPriority w:val="1"/>
    <w:qFormat/>
    <w:rsid w:val="00556159"/>
    <w:pPr>
      <w:widowControl w:val="0"/>
      <w:spacing w:after="0"/>
    </w:pPr>
    <w:rPr>
      <w:rFonts w:asciiTheme="minorHAnsi" w:eastAsiaTheme="minorHAnsi" w:hAnsiTheme="minorHAnsi" w:cstheme="minorBidi"/>
      <w:noProof w:val="0"/>
      <w:color w:val="auto"/>
      <w:sz w:val="22"/>
      <w:szCs w:val="22"/>
    </w:rPr>
  </w:style>
  <w:style w:type="paragraph" w:customStyle="1" w:styleId="Frgadlista-dekorfrg11">
    <w:name w:val="Färgad lista - dekorfärg 11"/>
    <w:basedOn w:val="Normal"/>
    <w:qFormat/>
    <w:rsid w:val="004F7F46"/>
    <w:pPr>
      <w:spacing w:after="200" w:line="276" w:lineRule="auto"/>
      <w:ind w:left="720"/>
      <w:contextualSpacing/>
    </w:pPr>
    <w:rPr>
      <w:rFonts w:ascii="Calibri" w:eastAsia="Calibri" w:hAnsi="Calibri"/>
      <w:noProof w:val="0"/>
      <w:color w:val="auto"/>
      <w:sz w:val="22"/>
      <w:szCs w:val="22"/>
    </w:rPr>
  </w:style>
  <w:style w:type="paragraph" w:customStyle="1" w:styleId="Frgadskuggning-dekorfrg11">
    <w:name w:val="Färgad skuggning - dekorfärg 11"/>
    <w:hidden/>
    <w:uiPriority w:val="71"/>
    <w:rsid w:val="004F7F46"/>
    <w:rPr>
      <w:rFonts w:ascii="Arial" w:eastAsia="ヒラギノ角ゴ Pro W3" w:hAnsi="Arial"/>
      <w:noProof/>
      <w:color w:val="000000"/>
      <w:szCs w:val="24"/>
    </w:rPr>
  </w:style>
  <w:style w:type="paragraph" w:customStyle="1" w:styleId="Frgadskuggning-dekorfrg12">
    <w:name w:val="Färgad skuggning - dekorfärg 12"/>
    <w:hidden/>
    <w:uiPriority w:val="71"/>
    <w:rsid w:val="004F7F46"/>
    <w:rPr>
      <w:rFonts w:eastAsia="ヒラギノ角ゴ Pro W3"/>
      <w:noProof/>
      <w:color w:val="000000"/>
      <w:szCs w:val="24"/>
    </w:rPr>
  </w:style>
  <w:style w:type="character" w:customStyle="1" w:styleId="FormatmallTimesSvart">
    <w:name w:val="Formatmall Times Svart"/>
    <w:rsid w:val="004F7F46"/>
    <w:rPr>
      <w:color w:val="000000"/>
      <w:szCs w:val="24"/>
    </w:rPr>
  </w:style>
  <w:style w:type="paragraph" w:customStyle="1" w:styleId="Beskrivning1">
    <w:name w:val="Beskrivning1"/>
    <w:basedOn w:val="Normal"/>
    <w:next w:val="Normal"/>
    <w:rsid w:val="004F7F46"/>
    <w:pPr>
      <w:widowControl w:val="0"/>
      <w:suppressAutoHyphens/>
      <w:spacing w:after="0" w:line="240" w:lineRule="atLeast"/>
    </w:pPr>
    <w:rPr>
      <w:rFonts w:ascii="Times New Roman" w:eastAsia="Times New Roman" w:hAnsi="Times New Roman"/>
      <w:b/>
      <w:bCs/>
      <w:noProof w:val="0"/>
      <w:color w:val="auto"/>
      <w:szCs w:val="20"/>
      <w:lang w:val="en-US" w:eastAsia="ar-SA"/>
    </w:rPr>
  </w:style>
  <w:style w:type="paragraph" w:styleId="Normaltindrag">
    <w:name w:val="Normal Indent"/>
    <w:aliases w:val=" Char,Char"/>
    <w:basedOn w:val="Normal"/>
    <w:link w:val="NormaltindragChar"/>
    <w:qFormat/>
    <w:rsid w:val="004F7F46"/>
    <w:pPr>
      <w:spacing w:before="120" w:after="120"/>
      <w:ind w:left="709"/>
    </w:pPr>
    <w:rPr>
      <w:rFonts w:ascii="Times New Roman" w:eastAsia="Times New Roman" w:hAnsi="Times New Roman"/>
      <w:noProof w:val="0"/>
      <w:color w:val="auto"/>
      <w:sz w:val="24"/>
      <w:szCs w:val="20"/>
      <w:lang w:eastAsia="sv-SE"/>
    </w:rPr>
  </w:style>
  <w:style w:type="character" w:customStyle="1" w:styleId="NormaltindragChar">
    <w:name w:val="Normalt indrag Char"/>
    <w:aliases w:val=" Char Char,Char Char"/>
    <w:link w:val="Normaltindrag"/>
    <w:rsid w:val="004F7F46"/>
    <w:rPr>
      <w:sz w:val="24"/>
      <w:lang w:eastAsia="sv-SE"/>
    </w:rPr>
  </w:style>
  <w:style w:type="character" w:customStyle="1" w:styleId="KommentarerChar">
    <w:name w:val="Kommentarer Char"/>
    <w:link w:val="Kommentarer"/>
    <w:uiPriority w:val="99"/>
    <w:rsid w:val="003F00DD"/>
    <w:rPr>
      <w:rFonts w:ascii="Arial" w:eastAsia="ヒラギノ角ゴ Pro W3" w:hAnsi="Arial"/>
      <w:i/>
      <w:color w:val="000000"/>
      <w:sz w:val="24"/>
      <w:lang w:val="en-GB"/>
    </w:rPr>
  </w:style>
  <w:style w:type="paragraph" w:customStyle="1" w:styleId="userstorybox">
    <w:name w:val="user story box"/>
    <w:basedOn w:val="Brdtext"/>
    <w:link w:val="userstoryboxChar"/>
    <w:qFormat/>
    <w:rsid w:val="003F00DD"/>
    <w:pPr>
      <w:widowControl w:val="0"/>
      <w:pBdr>
        <w:top w:val="single" w:sz="12" w:space="1" w:color="76923C" w:themeColor="accent3" w:themeShade="BF" w:shadow="1"/>
        <w:left w:val="single" w:sz="12" w:space="4" w:color="76923C" w:themeColor="accent3" w:themeShade="BF" w:shadow="1"/>
        <w:bottom w:val="single" w:sz="12" w:space="1" w:color="76923C" w:themeColor="accent3" w:themeShade="BF" w:shadow="1"/>
        <w:right w:val="single" w:sz="12" w:space="4" w:color="76923C" w:themeColor="accent3" w:themeShade="BF" w:shadow="1"/>
      </w:pBdr>
      <w:shd w:val="clear" w:color="auto" w:fill="D6E3BC" w:themeFill="accent3" w:themeFillTint="66"/>
      <w:tabs>
        <w:tab w:val="clear" w:pos="1304"/>
        <w:tab w:val="clear" w:pos="2608"/>
        <w:tab w:val="clear" w:pos="3912"/>
        <w:tab w:val="clear" w:pos="5216"/>
        <w:tab w:val="clear" w:pos="6520"/>
        <w:tab w:val="clear" w:pos="7824"/>
        <w:tab w:val="clear" w:pos="9128"/>
      </w:tabs>
      <w:autoSpaceDE w:val="0"/>
      <w:autoSpaceDN w:val="0"/>
      <w:adjustRightInd w:val="0"/>
      <w:spacing w:after="100"/>
      <w:ind w:left="0"/>
    </w:pPr>
    <w:rPr>
      <w:rFonts w:eastAsiaTheme="minorEastAsia"/>
      <w:i/>
      <w:lang w:eastAsia="ja-JP"/>
    </w:rPr>
  </w:style>
  <w:style w:type="character" w:customStyle="1" w:styleId="userstoryboxChar">
    <w:name w:val="user story box Char"/>
    <w:basedOn w:val="BodyTextChar"/>
    <w:link w:val="userstorybox"/>
    <w:rsid w:val="003F00DD"/>
    <w:rPr>
      <w:rFonts w:ascii="Arial" w:eastAsiaTheme="minorEastAsia" w:hAnsi="Arial"/>
      <w:b w:val="0"/>
      <w:i/>
      <w:color w:val="000000"/>
      <w:sz w:val="24"/>
      <w:shd w:val="clear" w:color="auto" w:fill="D6E3BC" w:themeFill="accent3" w:themeFillTint="66"/>
      <w:lang w:eastAsia="ja-JP"/>
    </w:rPr>
  </w:style>
  <w:style w:type="character" w:customStyle="1" w:styleId="NormalIndentChar1">
    <w:name w:val="Normal Indent Char1"/>
    <w:rsid w:val="00BF6806"/>
    <w:rPr>
      <w:rFonts w:ascii="Times New Roman" w:eastAsia="Times New Roman" w:hAnsi="Times New Roman"/>
      <w:szCs w:val="20"/>
      <w:lang w:val="sv-SE" w:eastAsia="sv-SE"/>
    </w:rPr>
  </w:style>
  <w:style w:type="paragraph" w:styleId="Revision">
    <w:name w:val="Revision"/>
    <w:hidden/>
    <w:uiPriority w:val="71"/>
    <w:rsid w:val="001A154A"/>
    <w:rPr>
      <w:rFonts w:ascii="Arial" w:eastAsia="ヒラギノ角ゴ Pro W3" w:hAnsi="Arial"/>
      <w:noProof/>
      <w:color w:val="000000"/>
      <w:szCs w:val="24"/>
    </w:rPr>
  </w:style>
  <w:style w:type="paragraph" w:customStyle="1" w:styleId="Numreradrubrik1">
    <w:name w:val="Numrerad rubrik 1"/>
    <w:basedOn w:val="Rubrik1"/>
    <w:next w:val="Normal"/>
    <w:qFormat/>
    <w:rsid w:val="009147EE"/>
    <w:pPr>
      <w:keepNext/>
      <w:keepLines/>
      <w:pageBreakBefore w:val="0"/>
      <w:numPr>
        <w:numId w:val="20"/>
      </w:numPr>
      <w:tabs>
        <w:tab w:val="num" w:pos="360"/>
      </w:tabs>
      <w:spacing w:before="400" w:after="380" w:line="360" w:lineRule="atLeast"/>
      <w:ind w:left="0" w:right="0" w:firstLine="0"/>
    </w:pPr>
    <w:rPr>
      <w:rFonts w:asciiTheme="majorHAnsi" w:eastAsiaTheme="majorEastAsia" w:hAnsiTheme="majorHAnsi" w:cstheme="majorBidi"/>
      <w:color w:val="000000" w:themeColor="text1"/>
      <w:kern w:val="0"/>
    </w:rPr>
  </w:style>
  <w:style w:type="paragraph" w:customStyle="1" w:styleId="Numreradrubrik2">
    <w:name w:val="Numrerad rubrik 2"/>
    <w:basedOn w:val="Rubrik2"/>
    <w:next w:val="Normal"/>
    <w:qFormat/>
    <w:rsid w:val="009147EE"/>
    <w:pPr>
      <w:keepNext/>
      <w:keepLines/>
      <w:numPr>
        <w:numId w:val="20"/>
      </w:numPr>
      <w:tabs>
        <w:tab w:val="clear" w:pos="567"/>
        <w:tab w:val="clear" w:pos="2608"/>
        <w:tab w:val="clear" w:pos="3912"/>
        <w:tab w:val="clear" w:pos="5216"/>
        <w:tab w:val="clear" w:pos="6520"/>
        <w:tab w:val="clear" w:pos="7824"/>
        <w:tab w:val="clear" w:pos="9128"/>
        <w:tab w:val="num" w:pos="360"/>
      </w:tabs>
      <w:spacing w:before="200" w:after="80" w:line="280" w:lineRule="atLeast"/>
      <w:ind w:left="0" w:firstLine="0"/>
    </w:pPr>
    <w:rPr>
      <w:rFonts w:asciiTheme="majorHAnsi" w:eastAsiaTheme="majorEastAsia" w:hAnsiTheme="majorHAnsi" w:cstheme="majorBidi"/>
      <w:color w:val="000000" w:themeColor="text1"/>
      <w:kern w:val="0"/>
      <w:szCs w:val="26"/>
    </w:rPr>
  </w:style>
  <w:style w:type="paragraph" w:customStyle="1" w:styleId="Numreradrubrik3">
    <w:name w:val="Numrerad rubrik 3"/>
    <w:basedOn w:val="Rubrik3"/>
    <w:next w:val="Normal"/>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60" w:lineRule="atLeast"/>
      <w:ind w:left="0" w:firstLine="0"/>
    </w:pPr>
    <w:rPr>
      <w:rFonts w:asciiTheme="majorHAnsi" w:eastAsiaTheme="majorEastAsia" w:hAnsiTheme="majorHAnsi" w:cstheme="majorBidi"/>
      <w:i/>
      <w:color w:val="000000" w:themeColor="text1"/>
      <w:kern w:val="0"/>
      <w:szCs w:val="22"/>
    </w:rPr>
  </w:style>
  <w:style w:type="paragraph" w:customStyle="1" w:styleId="Numreradrubrik4">
    <w:name w:val="Numrerad rubrik 4"/>
    <w:basedOn w:val="Rubrik4"/>
    <w:semiHidden/>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40" w:lineRule="atLeast"/>
      <w:ind w:left="0" w:firstLine="0"/>
    </w:pPr>
    <w:rPr>
      <w:rFonts w:asciiTheme="majorHAnsi" w:eastAsiaTheme="majorEastAsia" w:hAnsiTheme="majorHAnsi" w:cstheme="majorBidi"/>
      <w:bCs/>
      <w:iCs/>
      <w:color w:val="000000" w:themeColor="text1"/>
      <w:kern w:val="0"/>
      <w:szCs w:val="22"/>
    </w:rPr>
  </w:style>
  <w:style w:type="paragraph" w:customStyle="1" w:styleId="Numreradrubrik5">
    <w:name w:val="Numrerad rubrik 5"/>
    <w:basedOn w:val="Rubrik5"/>
    <w:semiHidden/>
    <w:qFormat/>
    <w:rsid w:val="009147EE"/>
    <w:pPr>
      <w:keepLines/>
      <w:numPr>
        <w:numId w:val="20"/>
      </w:numPr>
      <w:tabs>
        <w:tab w:val="num" w:pos="360"/>
      </w:tabs>
      <w:spacing w:before="200" w:after="0" w:line="260" w:lineRule="atLeast"/>
      <w:ind w:left="0" w:firstLine="0"/>
    </w:pPr>
    <w:rPr>
      <w:rFonts w:asciiTheme="majorHAnsi" w:eastAsiaTheme="majorEastAsia" w:hAnsiTheme="majorHAnsi" w:cstheme="majorBidi"/>
      <w:b w:val="0"/>
      <w:bCs w:val="0"/>
      <w:i/>
      <w:color w:val="000000" w:themeColor="text1"/>
      <w:szCs w:val="22"/>
    </w:rPr>
  </w:style>
  <w:style w:type="paragraph" w:styleId="Ingetavstnd">
    <w:name w:val="No Spacing"/>
    <w:uiPriority w:val="1"/>
    <w:qFormat/>
    <w:rsid w:val="00C50144"/>
    <w:rPr>
      <w:rFonts w:asciiTheme="minorHAnsi" w:eastAsiaTheme="minorHAnsi" w:hAnsiTheme="minorHAnsi" w:cstheme="minorBidi"/>
      <w:sz w:val="22"/>
      <w:szCs w:val="22"/>
      <w:lang w:val="en-US"/>
    </w:rPr>
  </w:style>
  <w:style w:type="paragraph" w:customStyle="1" w:styleId="Adress">
    <w:name w:val="Adress"/>
    <w:basedOn w:val="Sidhuvud"/>
    <w:semiHidden/>
    <w:qFormat/>
    <w:rsid w:val="00C50144"/>
    <w:pPr>
      <w:framePr w:wrap="around" w:vAnchor="page" w:hAnchor="margin" w:xAlign="right" w:y="1986"/>
      <w:tabs>
        <w:tab w:val="clear" w:pos="4320"/>
        <w:tab w:val="clear" w:pos="8640"/>
        <w:tab w:val="center" w:pos="4703"/>
        <w:tab w:val="right" w:pos="9406"/>
      </w:tabs>
      <w:spacing w:before="120" w:after="0" w:line="180" w:lineRule="atLeast"/>
      <w:suppressOverlap/>
    </w:pPr>
    <w:rPr>
      <w:rFonts w:asciiTheme="minorHAnsi" w:eastAsiaTheme="minorHAnsi" w:hAnsiTheme="minorHAnsi" w:cstheme="minorBidi"/>
      <w:noProof w:val="0"/>
      <w:color w:val="auto"/>
      <w:sz w:val="15"/>
      <w:szCs w:val="22"/>
    </w:rPr>
  </w:style>
  <w:style w:type="paragraph" w:customStyle="1" w:styleId="Mottagare">
    <w:name w:val="Mottagare"/>
    <w:basedOn w:val="Normal"/>
    <w:semiHidden/>
    <w:qFormat/>
    <w:rsid w:val="00C50144"/>
    <w:pPr>
      <w:spacing w:before="120" w:after="80" w:line="260" w:lineRule="atLeast"/>
    </w:pPr>
    <w:rPr>
      <w:rFonts w:asciiTheme="majorHAnsi" w:eastAsiaTheme="minorHAnsi" w:hAnsiTheme="majorHAnsi" w:cstheme="minorBidi"/>
      <w:b/>
      <w:noProof w:val="0"/>
      <w:color w:val="auto"/>
      <w:sz w:val="24"/>
      <w:szCs w:val="22"/>
    </w:rPr>
  </w:style>
  <w:style w:type="character" w:customStyle="1" w:styleId="RubrikChar">
    <w:name w:val="Rubrik Char"/>
    <w:basedOn w:val="Standardstycketeckensnitt"/>
    <w:link w:val="Rubrik"/>
    <w:uiPriority w:val="10"/>
    <w:rsid w:val="00C50144"/>
    <w:rPr>
      <w:rFonts w:ascii="Arial Black" w:eastAsia="ヒラギノ角ゴ Pro W3" w:hAnsi="Arial Black"/>
      <w:color w:val="142947"/>
      <w:spacing w:val="5"/>
      <w:kern w:val="28"/>
      <w:sz w:val="52"/>
      <w:lang w:val="en-GB"/>
    </w:rPr>
  </w:style>
  <w:style w:type="paragraph" w:styleId="Underrubrik">
    <w:name w:val="Subtitle"/>
    <w:basedOn w:val="Normal"/>
    <w:next w:val="Normal"/>
    <w:link w:val="UnderrubrikChar"/>
    <w:uiPriority w:val="11"/>
    <w:qFormat/>
    <w:rsid w:val="00C50144"/>
    <w:pPr>
      <w:numPr>
        <w:ilvl w:val="1"/>
      </w:numPr>
      <w:spacing w:before="120" w:after="80" w:line="440" w:lineRule="atLeast"/>
    </w:pPr>
    <w:rPr>
      <w:rFonts w:asciiTheme="majorHAnsi" w:eastAsiaTheme="majorEastAsia" w:hAnsiTheme="majorHAnsi" w:cstheme="majorBidi"/>
      <w:b/>
      <w:iCs/>
      <w:noProof w:val="0"/>
      <w:color w:val="000000" w:themeColor="text1"/>
      <w:spacing w:val="15"/>
      <w:sz w:val="32"/>
    </w:rPr>
  </w:style>
  <w:style w:type="character" w:customStyle="1" w:styleId="UnderrubrikChar">
    <w:name w:val="Underrubrik Char"/>
    <w:basedOn w:val="Standardstycketeckensnitt"/>
    <w:link w:val="Underrubrik"/>
    <w:uiPriority w:val="11"/>
    <w:rsid w:val="00C50144"/>
    <w:rPr>
      <w:rFonts w:asciiTheme="majorHAnsi" w:eastAsiaTheme="majorEastAsia" w:hAnsiTheme="majorHAnsi" w:cstheme="majorBidi"/>
      <w:b/>
      <w:iCs/>
      <w:color w:val="000000" w:themeColor="text1"/>
      <w:spacing w:val="15"/>
      <w:sz w:val="32"/>
      <w:szCs w:val="24"/>
    </w:rPr>
  </w:style>
  <w:style w:type="paragraph" w:customStyle="1" w:styleId="Avsndare">
    <w:name w:val="Avsändare"/>
    <w:basedOn w:val="Normal"/>
    <w:semiHidden/>
    <w:qFormat/>
    <w:rsid w:val="00C50144"/>
    <w:pPr>
      <w:spacing w:before="120" w:after="80" w:line="260" w:lineRule="atLeast"/>
    </w:pPr>
    <w:rPr>
      <w:rFonts w:asciiTheme="majorHAnsi" w:eastAsiaTheme="minorHAnsi" w:hAnsiTheme="majorHAnsi" w:cstheme="minorBidi"/>
      <w:noProof w:val="0"/>
      <w:color w:val="auto"/>
      <w:sz w:val="24"/>
      <w:szCs w:val="22"/>
    </w:rPr>
  </w:style>
  <w:style w:type="paragraph" w:styleId="Punktlista">
    <w:name w:val="List Bullet"/>
    <w:basedOn w:val="Normal"/>
    <w:uiPriority w:val="99"/>
    <w:rsid w:val="00C50144"/>
    <w:pPr>
      <w:numPr>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2">
    <w:name w:val="List Bullet 2"/>
    <w:basedOn w:val="Normal"/>
    <w:uiPriority w:val="99"/>
    <w:rsid w:val="00C50144"/>
    <w:pPr>
      <w:numPr>
        <w:ilvl w:val="1"/>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3">
    <w:name w:val="List Bullet 3"/>
    <w:basedOn w:val="Normal"/>
    <w:uiPriority w:val="99"/>
    <w:rsid w:val="00C50144"/>
    <w:pPr>
      <w:numPr>
        <w:ilvl w:val="2"/>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customStyle="1" w:styleId="Sammanfattning">
    <w:name w:val="Sammanfattning"/>
    <w:basedOn w:val="Underrubrik"/>
    <w:semiHidden/>
    <w:qFormat/>
    <w:rsid w:val="00C50144"/>
    <w:pPr>
      <w:framePr w:hSpace="181" w:wrap="around" w:vAnchor="page" w:hAnchor="text" w:x="2518" w:y="3687"/>
      <w:spacing w:before="360" w:line="340" w:lineRule="atLeast"/>
      <w:suppressOverlap/>
    </w:pPr>
    <w:rPr>
      <w:rFonts w:asciiTheme="minorHAnsi" w:hAnsiTheme="minorHAnsi"/>
      <w:i/>
      <w:sz w:val="22"/>
    </w:rPr>
  </w:style>
  <w:style w:type="table" w:customStyle="1" w:styleId="Tabellrutnt1">
    <w:name w:val="Tabellrutnät1"/>
    <w:basedOn w:val="Normaltabell"/>
    <w:next w:val="Tabellrutnt"/>
    <w:uiPriority w:val="59"/>
    <w:rsid w:val="00C50144"/>
    <w:rPr>
      <w:rFonts w:asciiTheme="minorHAnsi" w:eastAsiaTheme="minorHAnsi"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mmentarsmneChar">
    <w:name w:val="Kommentarsämne Char"/>
    <w:basedOn w:val="KommentarerChar"/>
    <w:link w:val="Kommentarsmne"/>
    <w:uiPriority w:val="99"/>
    <w:semiHidden/>
    <w:rsid w:val="00C50144"/>
    <w:rPr>
      <w:rFonts w:ascii="Arial" w:eastAsia="ヒラギノ角ゴ Pro W3" w:hAnsi="Arial"/>
      <w:b/>
      <w:bCs/>
      <w:i w:val="0"/>
      <w:noProof/>
      <w:color w:val="000000"/>
      <w:sz w:val="24"/>
      <w:lang w:val="en-GB"/>
    </w:rPr>
  </w:style>
  <w:style w:type="character" w:customStyle="1" w:styleId="nm">
    <w:name w:val="nm"/>
    <w:basedOn w:val="Standardstycketeckensnitt"/>
    <w:rsid w:val="00C501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06196">
      <w:bodyDiv w:val="1"/>
      <w:marLeft w:val="0"/>
      <w:marRight w:val="0"/>
      <w:marTop w:val="0"/>
      <w:marBottom w:val="0"/>
      <w:divBdr>
        <w:top w:val="none" w:sz="0" w:space="0" w:color="auto"/>
        <w:left w:val="none" w:sz="0" w:space="0" w:color="auto"/>
        <w:bottom w:val="none" w:sz="0" w:space="0" w:color="auto"/>
        <w:right w:val="none" w:sz="0" w:space="0" w:color="auto"/>
      </w:divBdr>
    </w:div>
    <w:div w:id="103427292">
      <w:bodyDiv w:val="1"/>
      <w:marLeft w:val="0"/>
      <w:marRight w:val="0"/>
      <w:marTop w:val="0"/>
      <w:marBottom w:val="0"/>
      <w:divBdr>
        <w:top w:val="none" w:sz="0" w:space="0" w:color="auto"/>
        <w:left w:val="none" w:sz="0" w:space="0" w:color="auto"/>
        <w:bottom w:val="none" w:sz="0" w:space="0" w:color="auto"/>
        <w:right w:val="none" w:sz="0" w:space="0" w:color="auto"/>
      </w:divBdr>
    </w:div>
    <w:div w:id="131603708">
      <w:bodyDiv w:val="1"/>
      <w:marLeft w:val="0"/>
      <w:marRight w:val="0"/>
      <w:marTop w:val="0"/>
      <w:marBottom w:val="0"/>
      <w:divBdr>
        <w:top w:val="none" w:sz="0" w:space="0" w:color="auto"/>
        <w:left w:val="none" w:sz="0" w:space="0" w:color="auto"/>
        <w:bottom w:val="none" w:sz="0" w:space="0" w:color="auto"/>
        <w:right w:val="none" w:sz="0" w:space="0" w:color="auto"/>
      </w:divBdr>
    </w:div>
    <w:div w:id="159153143">
      <w:bodyDiv w:val="1"/>
      <w:marLeft w:val="0"/>
      <w:marRight w:val="0"/>
      <w:marTop w:val="0"/>
      <w:marBottom w:val="0"/>
      <w:divBdr>
        <w:top w:val="none" w:sz="0" w:space="0" w:color="auto"/>
        <w:left w:val="none" w:sz="0" w:space="0" w:color="auto"/>
        <w:bottom w:val="none" w:sz="0" w:space="0" w:color="auto"/>
        <w:right w:val="none" w:sz="0" w:space="0" w:color="auto"/>
      </w:divBdr>
    </w:div>
    <w:div w:id="182129135">
      <w:bodyDiv w:val="1"/>
      <w:marLeft w:val="0"/>
      <w:marRight w:val="0"/>
      <w:marTop w:val="0"/>
      <w:marBottom w:val="0"/>
      <w:divBdr>
        <w:top w:val="none" w:sz="0" w:space="0" w:color="auto"/>
        <w:left w:val="none" w:sz="0" w:space="0" w:color="auto"/>
        <w:bottom w:val="none" w:sz="0" w:space="0" w:color="auto"/>
        <w:right w:val="none" w:sz="0" w:space="0" w:color="auto"/>
      </w:divBdr>
    </w:div>
    <w:div w:id="421221315">
      <w:bodyDiv w:val="1"/>
      <w:marLeft w:val="0"/>
      <w:marRight w:val="0"/>
      <w:marTop w:val="0"/>
      <w:marBottom w:val="0"/>
      <w:divBdr>
        <w:top w:val="none" w:sz="0" w:space="0" w:color="auto"/>
        <w:left w:val="none" w:sz="0" w:space="0" w:color="auto"/>
        <w:bottom w:val="none" w:sz="0" w:space="0" w:color="auto"/>
        <w:right w:val="none" w:sz="0" w:space="0" w:color="auto"/>
      </w:divBdr>
    </w:div>
    <w:div w:id="451637899">
      <w:bodyDiv w:val="1"/>
      <w:marLeft w:val="0"/>
      <w:marRight w:val="0"/>
      <w:marTop w:val="0"/>
      <w:marBottom w:val="0"/>
      <w:divBdr>
        <w:top w:val="none" w:sz="0" w:space="0" w:color="auto"/>
        <w:left w:val="none" w:sz="0" w:space="0" w:color="auto"/>
        <w:bottom w:val="none" w:sz="0" w:space="0" w:color="auto"/>
        <w:right w:val="none" w:sz="0" w:space="0" w:color="auto"/>
      </w:divBdr>
    </w:div>
    <w:div w:id="461461045">
      <w:bodyDiv w:val="1"/>
      <w:marLeft w:val="0"/>
      <w:marRight w:val="0"/>
      <w:marTop w:val="0"/>
      <w:marBottom w:val="0"/>
      <w:divBdr>
        <w:top w:val="none" w:sz="0" w:space="0" w:color="auto"/>
        <w:left w:val="none" w:sz="0" w:space="0" w:color="auto"/>
        <w:bottom w:val="none" w:sz="0" w:space="0" w:color="auto"/>
        <w:right w:val="none" w:sz="0" w:space="0" w:color="auto"/>
      </w:divBdr>
    </w:div>
    <w:div w:id="472719883">
      <w:bodyDiv w:val="1"/>
      <w:marLeft w:val="0"/>
      <w:marRight w:val="0"/>
      <w:marTop w:val="0"/>
      <w:marBottom w:val="0"/>
      <w:divBdr>
        <w:top w:val="none" w:sz="0" w:space="0" w:color="auto"/>
        <w:left w:val="none" w:sz="0" w:space="0" w:color="auto"/>
        <w:bottom w:val="none" w:sz="0" w:space="0" w:color="auto"/>
        <w:right w:val="none" w:sz="0" w:space="0" w:color="auto"/>
      </w:divBdr>
    </w:div>
    <w:div w:id="544101031">
      <w:bodyDiv w:val="1"/>
      <w:marLeft w:val="0"/>
      <w:marRight w:val="0"/>
      <w:marTop w:val="0"/>
      <w:marBottom w:val="0"/>
      <w:divBdr>
        <w:top w:val="none" w:sz="0" w:space="0" w:color="auto"/>
        <w:left w:val="none" w:sz="0" w:space="0" w:color="auto"/>
        <w:bottom w:val="none" w:sz="0" w:space="0" w:color="auto"/>
        <w:right w:val="none" w:sz="0" w:space="0" w:color="auto"/>
      </w:divBdr>
    </w:div>
    <w:div w:id="618729881">
      <w:bodyDiv w:val="1"/>
      <w:marLeft w:val="0"/>
      <w:marRight w:val="0"/>
      <w:marTop w:val="0"/>
      <w:marBottom w:val="0"/>
      <w:divBdr>
        <w:top w:val="none" w:sz="0" w:space="0" w:color="auto"/>
        <w:left w:val="none" w:sz="0" w:space="0" w:color="auto"/>
        <w:bottom w:val="none" w:sz="0" w:space="0" w:color="auto"/>
        <w:right w:val="none" w:sz="0" w:space="0" w:color="auto"/>
      </w:divBdr>
    </w:div>
    <w:div w:id="619184307">
      <w:bodyDiv w:val="1"/>
      <w:marLeft w:val="0"/>
      <w:marRight w:val="0"/>
      <w:marTop w:val="0"/>
      <w:marBottom w:val="0"/>
      <w:divBdr>
        <w:top w:val="none" w:sz="0" w:space="0" w:color="auto"/>
        <w:left w:val="none" w:sz="0" w:space="0" w:color="auto"/>
        <w:bottom w:val="none" w:sz="0" w:space="0" w:color="auto"/>
        <w:right w:val="none" w:sz="0" w:space="0" w:color="auto"/>
      </w:divBdr>
    </w:div>
    <w:div w:id="645159970">
      <w:bodyDiv w:val="1"/>
      <w:marLeft w:val="0"/>
      <w:marRight w:val="0"/>
      <w:marTop w:val="0"/>
      <w:marBottom w:val="0"/>
      <w:divBdr>
        <w:top w:val="none" w:sz="0" w:space="0" w:color="auto"/>
        <w:left w:val="none" w:sz="0" w:space="0" w:color="auto"/>
        <w:bottom w:val="none" w:sz="0" w:space="0" w:color="auto"/>
        <w:right w:val="none" w:sz="0" w:space="0" w:color="auto"/>
      </w:divBdr>
    </w:div>
    <w:div w:id="645861423">
      <w:bodyDiv w:val="1"/>
      <w:marLeft w:val="0"/>
      <w:marRight w:val="0"/>
      <w:marTop w:val="0"/>
      <w:marBottom w:val="0"/>
      <w:divBdr>
        <w:top w:val="none" w:sz="0" w:space="0" w:color="auto"/>
        <w:left w:val="none" w:sz="0" w:space="0" w:color="auto"/>
        <w:bottom w:val="none" w:sz="0" w:space="0" w:color="auto"/>
        <w:right w:val="none" w:sz="0" w:space="0" w:color="auto"/>
      </w:divBdr>
    </w:div>
    <w:div w:id="667291262">
      <w:bodyDiv w:val="1"/>
      <w:marLeft w:val="0"/>
      <w:marRight w:val="0"/>
      <w:marTop w:val="0"/>
      <w:marBottom w:val="0"/>
      <w:divBdr>
        <w:top w:val="none" w:sz="0" w:space="0" w:color="auto"/>
        <w:left w:val="none" w:sz="0" w:space="0" w:color="auto"/>
        <w:bottom w:val="none" w:sz="0" w:space="0" w:color="auto"/>
        <w:right w:val="none" w:sz="0" w:space="0" w:color="auto"/>
      </w:divBdr>
    </w:div>
    <w:div w:id="670527939">
      <w:bodyDiv w:val="1"/>
      <w:marLeft w:val="0"/>
      <w:marRight w:val="0"/>
      <w:marTop w:val="0"/>
      <w:marBottom w:val="0"/>
      <w:divBdr>
        <w:top w:val="none" w:sz="0" w:space="0" w:color="auto"/>
        <w:left w:val="none" w:sz="0" w:space="0" w:color="auto"/>
        <w:bottom w:val="none" w:sz="0" w:space="0" w:color="auto"/>
        <w:right w:val="none" w:sz="0" w:space="0" w:color="auto"/>
      </w:divBdr>
    </w:div>
    <w:div w:id="683751735">
      <w:bodyDiv w:val="1"/>
      <w:marLeft w:val="0"/>
      <w:marRight w:val="0"/>
      <w:marTop w:val="0"/>
      <w:marBottom w:val="0"/>
      <w:divBdr>
        <w:top w:val="none" w:sz="0" w:space="0" w:color="auto"/>
        <w:left w:val="none" w:sz="0" w:space="0" w:color="auto"/>
        <w:bottom w:val="none" w:sz="0" w:space="0" w:color="auto"/>
        <w:right w:val="none" w:sz="0" w:space="0" w:color="auto"/>
      </w:divBdr>
    </w:div>
    <w:div w:id="684554552">
      <w:bodyDiv w:val="1"/>
      <w:marLeft w:val="0"/>
      <w:marRight w:val="0"/>
      <w:marTop w:val="0"/>
      <w:marBottom w:val="0"/>
      <w:divBdr>
        <w:top w:val="none" w:sz="0" w:space="0" w:color="auto"/>
        <w:left w:val="none" w:sz="0" w:space="0" w:color="auto"/>
        <w:bottom w:val="none" w:sz="0" w:space="0" w:color="auto"/>
        <w:right w:val="none" w:sz="0" w:space="0" w:color="auto"/>
      </w:divBdr>
    </w:div>
    <w:div w:id="712467443">
      <w:bodyDiv w:val="1"/>
      <w:marLeft w:val="0"/>
      <w:marRight w:val="0"/>
      <w:marTop w:val="0"/>
      <w:marBottom w:val="0"/>
      <w:divBdr>
        <w:top w:val="none" w:sz="0" w:space="0" w:color="auto"/>
        <w:left w:val="none" w:sz="0" w:space="0" w:color="auto"/>
        <w:bottom w:val="none" w:sz="0" w:space="0" w:color="auto"/>
        <w:right w:val="none" w:sz="0" w:space="0" w:color="auto"/>
      </w:divBdr>
    </w:div>
    <w:div w:id="740979454">
      <w:bodyDiv w:val="1"/>
      <w:marLeft w:val="0"/>
      <w:marRight w:val="0"/>
      <w:marTop w:val="0"/>
      <w:marBottom w:val="0"/>
      <w:divBdr>
        <w:top w:val="none" w:sz="0" w:space="0" w:color="auto"/>
        <w:left w:val="none" w:sz="0" w:space="0" w:color="auto"/>
        <w:bottom w:val="none" w:sz="0" w:space="0" w:color="auto"/>
        <w:right w:val="none" w:sz="0" w:space="0" w:color="auto"/>
      </w:divBdr>
    </w:div>
    <w:div w:id="759641123">
      <w:bodyDiv w:val="1"/>
      <w:marLeft w:val="0"/>
      <w:marRight w:val="0"/>
      <w:marTop w:val="0"/>
      <w:marBottom w:val="0"/>
      <w:divBdr>
        <w:top w:val="none" w:sz="0" w:space="0" w:color="auto"/>
        <w:left w:val="none" w:sz="0" w:space="0" w:color="auto"/>
        <w:bottom w:val="none" w:sz="0" w:space="0" w:color="auto"/>
        <w:right w:val="none" w:sz="0" w:space="0" w:color="auto"/>
      </w:divBdr>
    </w:div>
    <w:div w:id="821196728">
      <w:bodyDiv w:val="1"/>
      <w:marLeft w:val="0"/>
      <w:marRight w:val="0"/>
      <w:marTop w:val="0"/>
      <w:marBottom w:val="0"/>
      <w:divBdr>
        <w:top w:val="none" w:sz="0" w:space="0" w:color="auto"/>
        <w:left w:val="none" w:sz="0" w:space="0" w:color="auto"/>
        <w:bottom w:val="none" w:sz="0" w:space="0" w:color="auto"/>
        <w:right w:val="none" w:sz="0" w:space="0" w:color="auto"/>
      </w:divBdr>
    </w:div>
    <w:div w:id="902760009">
      <w:bodyDiv w:val="1"/>
      <w:marLeft w:val="0"/>
      <w:marRight w:val="0"/>
      <w:marTop w:val="0"/>
      <w:marBottom w:val="0"/>
      <w:divBdr>
        <w:top w:val="none" w:sz="0" w:space="0" w:color="auto"/>
        <w:left w:val="none" w:sz="0" w:space="0" w:color="auto"/>
        <w:bottom w:val="none" w:sz="0" w:space="0" w:color="auto"/>
        <w:right w:val="none" w:sz="0" w:space="0" w:color="auto"/>
      </w:divBdr>
    </w:div>
    <w:div w:id="914048554">
      <w:bodyDiv w:val="1"/>
      <w:marLeft w:val="0"/>
      <w:marRight w:val="0"/>
      <w:marTop w:val="0"/>
      <w:marBottom w:val="0"/>
      <w:divBdr>
        <w:top w:val="none" w:sz="0" w:space="0" w:color="auto"/>
        <w:left w:val="none" w:sz="0" w:space="0" w:color="auto"/>
        <w:bottom w:val="none" w:sz="0" w:space="0" w:color="auto"/>
        <w:right w:val="none" w:sz="0" w:space="0" w:color="auto"/>
      </w:divBdr>
    </w:div>
    <w:div w:id="964582717">
      <w:bodyDiv w:val="1"/>
      <w:marLeft w:val="0"/>
      <w:marRight w:val="0"/>
      <w:marTop w:val="0"/>
      <w:marBottom w:val="0"/>
      <w:divBdr>
        <w:top w:val="none" w:sz="0" w:space="0" w:color="auto"/>
        <w:left w:val="none" w:sz="0" w:space="0" w:color="auto"/>
        <w:bottom w:val="none" w:sz="0" w:space="0" w:color="auto"/>
        <w:right w:val="none" w:sz="0" w:space="0" w:color="auto"/>
      </w:divBdr>
    </w:div>
    <w:div w:id="968515235">
      <w:bodyDiv w:val="1"/>
      <w:marLeft w:val="0"/>
      <w:marRight w:val="0"/>
      <w:marTop w:val="0"/>
      <w:marBottom w:val="0"/>
      <w:divBdr>
        <w:top w:val="none" w:sz="0" w:space="0" w:color="auto"/>
        <w:left w:val="none" w:sz="0" w:space="0" w:color="auto"/>
        <w:bottom w:val="none" w:sz="0" w:space="0" w:color="auto"/>
        <w:right w:val="none" w:sz="0" w:space="0" w:color="auto"/>
      </w:divBdr>
    </w:div>
    <w:div w:id="980110284">
      <w:bodyDiv w:val="1"/>
      <w:marLeft w:val="0"/>
      <w:marRight w:val="0"/>
      <w:marTop w:val="0"/>
      <w:marBottom w:val="0"/>
      <w:divBdr>
        <w:top w:val="none" w:sz="0" w:space="0" w:color="auto"/>
        <w:left w:val="none" w:sz="0" w:space="0" w:color="auto"/>
        <w:bottom w:val="none" w:sz="0" w:space="0" w:color="auto"/>
        <w:right w:val="none" w:sz="0" w:space="0" w:color="auto"/>
      </w:divBdr>
    </w:div>
    <w:div w:id="1053843879">
      <w:bodyDiv w:val="1"/>
      <w:marLeft w:val="0"/>
      <w:marRight w:val="0"/>
      <w:marTop w:val="0"/>
      <w:marBottom w:val="0"/>
      <w:divBdr>
        <w:top w:val="none" w:sz="0" w:space="0" w:color="auto"/>
        <w:left w:val="none" w:sz="0" w:space="0" w:color="auto"/>
        <w:bottom w:val="none" w:sz="0" w:space="0" w:color="auto"/>
        <w:right w:val="none" w:sz="0" w:space="0" w:color="auto"/>
      </w:divBdr>
    </w:div>
    <w:div w:id="1104492870">
      <w:bodyDiv w:val="1"/>
      <w:marLeft w:val="0"/>
      <w:marRight w:val="0"/>
      <w:marTop w:val="0"/>
      <w:marBottom w:val="0"/>
      <w:divBdr>
        <w:top w:val="none" w:sz="0" w:space="0" w:color="auto"/>
        <w:left w:val="none" w:sz="0" w:space="0" w:color="auto"/>
        <w:bottom w:val="none" w:sz="0" w:space="0" w:color="auto"/>
        <w:right w:val="none" w:sz="0" w:space="0" w:color="auto"/>
      </w:divBdr>
    </w:div>
    <w:div w:id="1122110836">
      <w:bodyDiv w:val="1"/>
      <w:marLeft w:val="0"/>
      <w:marRight w:val="0"/>
      <w:marTop w:val="0"/>
      <w:marBottom w:val="0"/>
      <w:divBdr>
        <w:top w:val="none" w:sz="0" w:space="0" w:color="auto"/>
        <w:left w:val="none" w:sz="0" w:space="0" w:color="auto"/>
        <w:bottom w:val="none" w:sz="0" w:space="0" w:color="auto"/>
        <w:right w:val="none" w:sz="0" w:space="0" w:color="auto"/>
      </w:divBdr>
    </w:div>
    <w:div w:id="1137796654">
      <w:bodyDiv w:val="1"/>
      <w:marLeft w:val="0"/>
      <w:marRight w:val="0"/>
      <w:marTop w:val="0"/>
      <w:marBottom w:val="0"/>
      <w:divBdr>
        <w:top w:val="none" w:sz="0" w:space="0" w:color="auto"/>
        <w:left w:val="none" w:sz="0" w:space="0" w:color="auto"/>
        <w:bottom w:val="none" w:sz="0" w:space="0" w:color="auto"/>
        <w:right w:val="none" w:sz="0" w:space="0" w:color="auto"/>
      </w:divBdr>
    </w:div>
    <w:div w:id="1202791391">
      <w:bodyDiv w:val="1"/>
      <w:marLeft w:val="0"/>
      <w:marRight w:val="0"/>
      <w:marTop w:val="0"/>
      <w:marBottom w:val="0"/>
      <w:divBdr>
        <w:top w:val="none" w:sz="0" w:space="0" w:color="auto"/>
        <w:left w:val="none" w:sz="0" w:space="0" w:color="auto"/>
        <w:bottom w:val="none" w:sz="0" w:space="0" w:color="auto"/>
        <w:right w:val="none" w:sz="0" w:space="0" w:color="auto"/>
      </w:divBdr>
    </w:div>
    <w:div w:id="1205681034">
      <w:bodyDiv w:val="1"/>
      <w:marLeft w:val="0"/>
      <w:marRight w:val="0"/>
      <w:marTop w:val="0"/>
      <w:marBottom w:val="0"/>
      <w:divBdr>
        <w:top w:val="none" w:sz="0" w:space="0" w:color="auto"/>
        <w:left w:val="none" w:sz="0" w:space="0" w:color="auto"/>
        <w:bottom w:val="none" w:sz="0" w:space="0" w:color="auto"/>
        <w:right w:val="none" w:sz="0" w:space="0" w:color="auto"/>
      </w:divBdr>
    </w:div>
    <w:div w:id="1214346235">
      <w:bodyDiv w:val="1"/>
      <w:marLeft w:val="0"/>
      <w:marRight w:val="0"/>
      <w:marTop w:val="0"/>
      <w:marBottom w:val="0"/>
      <w:divBdr>
        <w:top w:val="none" w:sz="0" w:space="0" w:color="auto"/>
        <w:left w:val="none" w:sz="0" w:space="0" w:color="auto"/>
        <w:bottom w:val="none" w:sz="0" w:space="0" w:color="auto"/>
        <w:right w:val="none" w:sz="0" w:space="0" w:color="auto"/>
      </w:divBdr>
    </w:div>
    <w:div w:id="1220439987">
      <w:bodyDiv w:val="1"/>
      <w:marLeft w:val="0"/>
      <w:marRight w:val="0"/>
      <w:marTop w:val="0"/>
      <w:marBottom w:val="0"/>
      <w:divBdr>
        <w:top w:val="none" w:sz="0" w:space="0" w:color="auto"/>
        <w:left w:val="none" w:sz="0" w:space="0" w:color="auto"/>
        <w:bottom w:val="none" w:sz="0" w:space="0" w:color="auto"/>
        <w:right w:val="none" w:sz="0" w:space="0" w:color="auto"/>
      </w:divBdr>
    </w:div>
    <w:div w:id="1227836953">
      <w:bodyDiv w:val="1"/>
      <w:marLeft w:val="0"/>
      <w:marRight w:val="0"/>
      <w:marTop w:val="0"/>
      <w:marBottom w:val="0"/>
      <w:divBdr>
        <w:top w:val="none" w:sz="0" w:space="0" w:color="auto"/>
        <w:left w:val="none" w:sz="0" w:space="0" w:color="auto"/>
        <w:bottom w:val="none" w:sz="0" w:space="0" w:color="auto"/>
        <w:right w:val="none" w:sz="0" w:space="0" w:color="auto"/>
      </w:divBdr>
    </w:div>
    <w:div w:id="1267926058">
      <w:bodyDiv w:val="1"/>
      <w:marLeft w:val="0"/>
      <w:marRight w:val="0"/>
      <w:marTop w:val="0"/>
      <w:marBottom w:val="0"/>
      <w:divBdr>
        <w:top w:val="none" w:sz="0" w:space="0" w:color="auto"/>
        <w:left w:val="none" w:sz="0" w:space="0" w:color="auto"/>
        <w:bottom w:val="none" w:sz="0" w:space="0" w:color="auto"/>
        <w:right w:val="none" w:sz="0" w:space="0" w:color="auto"/>
      </w:divBdr>
    </w:div>
    <w:div w:id="1283150449">
      <w:bodyDiv w:val="1"/>
      <w:marLeft w:val="0"/>
      <w:marRight w:val="0"/>
      <w:marTop w:val="0"/>
      <w:marBottom w:val="0"/>
      <w:divBdr>
        <w:top w:val="none" w:sz="0" w:space="0" w:color="auto"/>
        <w:left w:val="none" w:sz="0" w:space="0" w:color="auto"/>
        <w:bottom w:val="none" w:sz="0" w:space="0" w:color="auto"/>
        <w:right w:val="none" w:sz="0" w:space="0" w:color="auto"/>
      </w:divBdr>
    </w:div>
    <w:div w:id="1358896672">
      <w:bodyDiv w:val="1"/>
      <w:marLeft w:val="0"/>
      <w:marRight w:val="0"/>
      <w:marTop w:val="0"/>
      <w:marBottom w:val="0"/>
      <w:divBdr>
        <w:top w:val="none" w:sz="0" w:space="0" w:color="auto"/>
        <w:left w:val="none" w:sz="0" w:space="0" w:color="auto"/>
        <w:bottom w:val="none" w:sz="0" w:space="0" w:color="auto"/>
        <w:right w:val="none" w:sz="0" w:space="0" w:color="auto"/>
      </w:divBdr>
    </w:div>
    <w:div w:id="1373655823">
      <w:bodyDiv w:val="1"/>
      <w:marLeft w:val="0"/>
      <w:marRight w:val="0"/>
      <w:marTop w:val="0"/>
      <w:marBottom w:val="0"/>
      <w:divBdr>
        <w:top w:val="none" w:sz="0" w:space="0" w:color="auto"/>
        <w:left w:val="none" w:sz="0" w:space="0" w:color="auto"/>
        <w:bottom w:val="none" w:sz="0" w:space="0" w:color="auto"/>
        <w:right w:val="none" w:sz="0" w:space="0" w:color="auto"/>
      </w:divBdr>
    </w:div>
    <w:div w:id="1427186737">
      <w:bodyDiv w:val="1"/>
      <w:marLeft w:val="0"/>
      <w:marRight w:val="0"/>
      <w:marTop w:val="0"/>
      <w:marBottom w:val="0"/>
      <w:divBdr>
        <w:top w:val="none" w:sz="0" w:space="0" w:color="auto"/>
        <w:left w:val="none" w:sz="0" w:space="0" w:color="auto"/>
        <w:bottom w:val="none" w:sz="0" w:space="0" w:color="auto"/>
        <w:right w:val="none" w:sz="0" w:space="0" w:color="auto"/>
      </w:divBdr>
    </w:div>
    <w:div w:id="1434128200">
      <w:bodyDiv w:val="1"/>
      <w:marLeft w:val="0"/>
      <w:marRight w:val="0"/>
      <w:marTop w:val="0"/>
      <w:marBottom w:val="0"/>
      <w:divBdr>
        <w:top w:val="none" w:sz="0" w:space="0" w:color="auto"/>
        <w:left w:val="none" w:sz="0" w:space="0" w:color="auto"/>
        <w:bottom w:val="none" w:sz="0" w:space="0" w:color="auto"/>
        <w:right w:val="none" w:sz="0" w:space="0" w:color="auto"/>
      </w:divBdr>
    </w:div>
    <w:div w:id="1434980635">
      <w:bodyDiv w:val="1"/>
      <w:marLeft w:val="0"/>
      <w:marRight w:val="0"/>
      <w:marTop w:val="0"/>
      <w:marBottom w:val="0"/>
      <w:divBdr>
        <w:top w:val="none" w:sz="0" w:space="0" w:color="auto"/>
        <w:left w:val="none" w:sz="0" w:space="0" w:color="auto"/>
        <w:bottom w:val="none" w:sz="0" w:space="0" w:color="auto"/>
        <w:right w:val="none" w:sz="0" w:space="0" w:color="auto"/>
      </w:divBdr>
    </w:div>
    <w:div w:id="1483280089">
      <w:bodyDiv w:val="1"/>
      <w:marLeft w:val="0"/>
      <w:marRight w:val="0"/>
      <w:marTop w:val="0"/>
      <w:marBottom w:val="0"/>
      <w:divBdr>
        <w:top w:val="none" w:sz="0" w:space="0" w:color="auto"/>
        <w:left w:val="none" w:sz="0" w:space="0" w:color="auto"/>
        <w:bottom w:val="none" w:sz="0" w:space="0" w:color="auto"/>
        <w:right w:val="none" w:sz="0" w:space="0" w:color="auto"/>
      </w:divBdr>
    </w:div>
    <w:div w:id="1514303783">
      <w:bodyDiv w:val="1"/>
      <w:marLeft w:val="0"/>
      <w:marRight w:val="0"/>
      <w:marTop w:val="0"/>
      <w:marBottom w:val="0"/>
      <w:divBdr>
        <w:top w:val="none" w:sz="0" w:space="0" w:color="auto"/>
        <w:left w:val="none" w:sz="0" w:space="0" w:color="auto"/>
        <w:bottom w:val="none" w:sz="0" w:space="0" w:color="auto"/>
        <w:right w:val="none" w:sz="0" w:space="0" w:color="auto"/>
      </w:divBdr>
    </w:div>
    <w:div w:id="1537041844">
      <w:bodyDiv w:val="1"/>
      <w:marLeft w:val="0"/>
      <w:marRight w:val="0"/>
      <w:marTop w:val="0"/>
      <w:marBottom w:val="0"/>
      <w:divBdr>
        <w:top w:val="none" w:sz="0" w:space="0" w:color="auto"/>
        <w:left w:val="none" w:sz="0" w:space="0" w:color="auto"/>
        <w:bottom w:val="none" w:sz="0" w:space="0" w:color="auto"/>
        <w:right w:val="none" w:sz="0" w:space="0" w:color="auto"/>
      </w:divBdr>
    </w:div>
    <w:div w:id="1565288157">
      <w:bodyDiv w:val="1"/>
      <w:marLeft w:val="0"/>
      <w:marRight w:val="0"/>
      <w:marTop w:val="0"/>
      <w:marBottom w:val="0"/>
      <w:divBdr>
        <w:top w:val="none" w:sz="0" w:space="0" w:color="auto"/>
        <w:left w:val="none" w:sz="0" w:space="0" w:color="auto"/>
        <w:bottom w:val="none" w:sz="0" w:space="0" w:color="auto"/>
        <w:right w:val="none" w:sz="0" w:space="0" w:color="auto"/>
      </w:divBdr>
    </w:div>
    <w:div w:id="1576550912">
      <w:bodyDiv w:val="1"/>
      <w:marLeft w:val="0"/>
      <w:marRight w:val="0"/>
      <w:marTop w:val="0"/>
      <w:marBottom w:val="0"/>
      <w:divBdr>
        <w:top w:val="none" w:sz="0" w:space="0" w:color="auto"/>
        <w:left w:val="none" w:sz="0" w:space="0" w:color="auto"/>
        <w:bottom w:val="none" w:sz="0" w:space="0" w:color="auto"/>
        <w:right w:val="none" w:sz="0" w:space="0" w:color="auto"/>
      </w:divBdr>
    </w:div>
    <w:div w:id="1608268776">
      <w:bodyDiv w:val="1"/>
      <w:marLeft w:val="0"/>
      <w:marRight w:val="0"/>
      <w:marTop w:val="0"/>
      <w:marBottom w:val="0"/>
      <w:divBdr>
        <w:top w:val="none" w:sz="0" w:space="0" w:color="auto"/>
        <w:left w:val="none" w:sz="0" w:space="0" w:color="auto"/>
        <w:bottom w:val="none" w:sz="0" w:space="0" w:color="auto"/>
        <w:right w:val="none" w:sz="0" w:space="0" w:color="auto"/>
      </w:divBdr>
    </w:div>
    <w:div w:id="1723869506">
      <w:bodyDiv w:val="1"/>
      <w:marLeft w:val="0"/>
      <w:marRight w:val="0"/>
      <w:marTop w:val="0"/>
      <w:marBottom w:val="0"/>
      <w:divBdr>
        <w:top w:val="none" w:sz="0" w:space="0" w:color="auto"/>
        <w:left w:val="none" w:sz="0" w:space="0" w:color="auto"/>
        <w:bottom w:val="none" w:sz="0" w:space="0" w:color="auto"/>
        <w:right w:val="none" w:sz="0" w:space="0" w:color="auto"/>
      </w:divBdr>
    </w:div>
    <w:div w:id="1745685633">
      <w:bodyDiv w:val="1"/>
      <w:marLeft w:val="0"/>
      <w:marRight w:val="0"/>
      <w:marTop w:val="0"/>
      <w:marBottom w:val="0"/>
      <w:divBdr>
        <w:top w:val="none" w:sz="0" w:space="0" w:color="auto"/>
        <w:left w:val="none" w:sz="0" w:space="0" w:color="auto"/>
        <w:bottom w:val="none" w:sz="0" w:space="0" w:color="auto"/>
        <w:right w:val="none" w:sz="0" w:space="0" w:color="auto"/>
      </w:divBdr>
    </w:div>
    <w:div w:id="1778133218">
      <w:bodyDiv w:val="1"/>
      <w:marLeft w:val="0"/>
      <w:marRight w:val="0"/>
      <w:marTop w:val="0"/>
      <w:marBottom w:val="0"/>
      <w:divBdr>
        <w:top w:val="none" w:sz="0" w:space="0" w:color="auto"/>
        <w:left w:val="none" w:sz="0" w:space="0" w:color="auto"/>
        <w:bottom w:val="none" w:sz="0" w:space="0" w:color="auto"/>
        <w:right w:val="none" w:sz="0" w:space="0" w:color="auto"/>
      </w:divBdr>
    </w:div>
    <w:div w:id="1807821606">
      <w:bodyDiv w:val="1"/>
      <w:marLeft w:val="0"/>
      <w:marRight w:val="0"/>
      <w:marTop w:val="0"/>
      <w:marBottom w:val="0"/>
      <w:divBdr>
        <w:top w:val="none" w:sz="0" w:space="0" w:color="auto"/>
        <w:left w:val="none" w:sz="0" w:space="0" w:color="auto"/>
        <w:bottom w:val="none" w:sz="0" w:space="0" w:color="auto"/>
        <w:right w:val="none" w:sz="0" w:space="0" w:color="auto"/>
      </w:divBdr>
    </w:div>
    <w:div w:id="1824195337">
      <w:bodyDiv w:val="1"/>
      <w:marLeft w:val="0"/>
      <w:marRight w:val="0"/>
      <w:marTop w:val="0"/>
      <w:marBottom w:val="0"/>
      <w:divBdr>
        <w:top w:val="none" w:sz="0" w:space="0" w:color="auto"/>
        <w:left w:val="none" w:sz="0" w:space="0" w:color="auto"/>
        <w:bottom w:val="none" w:sz="0" w:space="0" w:color="auto"/>
        <w:right w:val="none" w:sz="0" w:space="0" w:color="auto"/>
      </w:divBdr>
      <w:divsChild>
        <w:div w:id="1835608770">
          <w:marLeft w:val="0"/>
          <w:marRight w:val="0"/>
          <w:marTop w:val="0"/>
          <w:marBottom w:val="0"/>
          <w:divBdr>
            <w:top w:val="none" w:sz="0" w:space="0" w:color="auto"/>
            <w:left w:val="none" w:sz="0" w:space="0" w:color="auto"/>
            <w:bottom w:val="none" w:sz="0" w:space="0" w:color="auto"/>
            <w:right w:val="none" w:sz="0" w:space="0" w:color="auto"/>
          </w:divBdr>
        </w:div>
      </w:divsChild>
    </w:div>
    <w:div w:id="1902010610">
      <w:bodyDiv w:val="1"/>
      <w:marLeft w:val="0"/>
      <w:marRight w:val="0"/>
      <w:marTop w:val="0"/>
      <w:marBottom w:val="0"/>
      <w:divBdr>
        <w:top w:val="none" w:sz="0" w:space="0" w:color="auto"/>
        <w:left w:val="none" w:sz="0" w:space="0" w:color="auto"/>
        <w:bottom w:val="none" w:sz="0" w:space="0" w:color="auto"/>
        <w:right w:val="none" w:sz="0" w:space="0" w:color="auto"/>
      </w:divBdr>
    </w:div>
    <w:div w:id="1912886156">
      <w:bodyDiv w:val="1"/>
      <w:marLeft w:val="0"/>
      <w:marRight w:val="0"/>
      <w:marTop w:val="0"/>
      <w:marBottom w:val="0"/>
      <w:divBdr>
        <w:top w:val="none" w:sz="0" w:space="0" w:color="auto"/>
        <w:left w:val="none" w:sz="0" w:space="0" w:color="auto"/>
        <w:bottom w:val="none" w:sz="0" w:space="0" w:color="auto"/>
        <w:right w:val="none" w:sz="0" w:space="0" w:color="auto"/>
      </w:divBdr>
    </w:div>
    <w:div w:id="1928537291">
      <w:bodyDiv w:val="1"/>
      <w:marLeft w:val="0"/>
      <w:marRight w:val="0"/>
      <w:marTop w:val="0"/>
      <w:marBottom w:val="0"/>
      <w:divBdr>
        <w:top w:val="none" w:sz="0" w:space="0" w:color="auto"/>
        <w:left w:val="none" w:sz="0" w:space="0" w:color="auto"/>
        <w:bottom w:val="none" w:sz="0" w:space="0" w:color="auto"/>
        <w:right w:val="none" w:sz="0" w:space="0" w:color="auto"/>
      </w:divBdr>
    </w:div>
    <w:div w:id="1988900763">
      <w:bodyDiv w:val="1"/>
      <w:marLeft w:val="0"/>
      <w:marRight w:val="0"/>
      <w:marTop w:val="0"/>
      <w:marBottom w:val="0"/>
      <w:divBdr>
        <w:top w:val="none" w:sz="0" w:space="0" w:color="auto"/>
        <w:left w:val="none" w:sz="0" w:space="0" w:color="auto"/>
        <w:bottom w:val="none" w:sz="0" w:space="0" w:color="auto"/>
        <w:right w:val="none" w:sz="0" w:space="0" w:color="auto"/>
      </w:divBdr>
    </w:div>
    <w:div w:id="2032611072">
      <w:bodyDiv w:val="1"/>
      <w:marLeft w:val="0"/>
      <w:marRight w:val="0"/>
      <w:marTop w:val="0"/>
      <w:marBottom w:val="0"/>
      <w:divBdr>
        <w:top w:val="none" w:sz="0" w:space="0" w:color="auto"/>
        <w:left w:val="none" w:sz="0" w:space="0" w:color="auto"/>
        <w:bottom w:val="none" w:sz="0" w:space="0" w:color="auto"/>
        <w:right w:val="none" w:sz="0" w:space="0" w:color="auto"/>
      </w:divBdr>
    </w:div>
    <w:div w:id="2123376859">
      <w:bodyDiv w:val="1"/>
      <w:marLeft w:val="0"/>
      <w:marRight w:val="0"/>
      <w:marTop w:val="0"/>
      <w:marBottom w:val="0"/>
      <w:divBdr>
        <w:top w:val="none" w:sz="0" w:space="0" w:color="auto"/>
        <w:left w:val="none" w:sz="0" w:space="0" w:color="auto"/>
        <w:bottom w:val="none" w:sz="0" w:space="0" w:color="auto"/>
        <w:right w:val="none" w:sz="0" w:space="0" w:color="auto"/>
      </w:divBdr>
    </w:div>
    <w:div w:id="2129423698">
      <w:bodyDiv w:val="1"/>
      <w:marLeft w:val="0"/>
      <w:marRight w:val="0"/>
      <w:marTop w:val="0"/>
      <w:marBottom w:val="0"/>
      <w:divBdr>
        <w:top w:val="none" w:sz="0" w:space="0" w:color="auto"/>
        <w:left w:val="none" w:sz="0" w:space="0" w:color="auto"/>
        <w:bottom w:val="none" w:sz="0" w:space="0" w:color="auto"/>
        <w:right w:val="none" w:sz="0" w:space="0" w:color="auto"/>
      </w:divBdr>
    </w:div>
    <w:div w:id="21334001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IStatusOfDocumentColumn413 xmlns="c28f52af-a8f8-4551-b8ae-866ae79b83b4" xsi:nil="true"/>
    <Handlingstyp xmlns="c28f52af-a8f8-4551-b8ae-866ae79b83b4">61</Handlingstyp>
  </documentManagement>
</p:properties>
</file>

<file path=customXml/item3.xml><?xml version="1.0" encoding="utf-8"?>
<ct:contentTypeSchema xmlns:ct="http://schemas.microsoft.com/office/2006/metadata/contentType" xmlns:ma="http://schemas.microsoft.com/office/2006/metadata/properties/metaAttributes" ct:_="" ma:_="" ma:contentTypeName="Normal" ma:contentTypeID="0x010100DC1D8ECDB72C194F9F7841CC62E2C46500C0CF4930D4C4784096A60AB911A43CA4" ma:contentTypeVersion="1" ma:contentTypeDescription="Create a new document." ma:contentTypeScope="" ma:versionID="e1e225deb1ff170cbb840c293f241464">
  <xsd:schema xmlns:xsd="http://www.w3.org/2001/XMLSchema" xmlns:xs="http://www.w3.org/2001/XMLSchema" xmlns:p="http://schemas.microsoft.com/office/2006/metadata/properties" xmlns:ns2="c28f52af-a8f8-4551-b8ae-866ae79b83b4" xmlns:ns3="7a9612fa-5727-48f8-a99a-9eeb585cb06e" targetNamespace="http://schemas.microsoft.com/office/2006/metadata/properties" ma:root="true" ma:fieldsID="d4823e9fb00bb945b96c1ea2b023b795" ns2:_="" ns3:_="">
    <xsd:import namespace="c28f52af-a8f8-4551-b8ae-866ae79b83b4"/>
    <xsd:import namespace="7a9612fa-5727-48f8-a99a-9eeb585cb06e"/>
    <xsd:element name="properties">
      <xsd:complexType>
        <xsd:sequence>
          <xsd:element name="documentManagement">
            <xsd:complexType>
              <xsd:all>
                <xsd:element ref="ns2:SIStatusOfDocumentColumn413" minOccurs="0"/>
                <xsd:element ref="ns2:Handlingstyp"/>
                <xsd:element ref="ns3:DocSt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8f52af-a8f8-4551-b8ae-866ae79b83b4" elementFormDefault="qualified">
    <xsd:import namespace="http://schemas.microsoft.com/office/2006/documentManagement/types"/>
    <xsd:import namespace="http://schemas.microsoft.com/office/infopath/2007/PartnerControls"/>
    <xsd:element name="SIStatusOfDocumentColumn413" ma:index="8" nillable="true" ma:displayName="Status of the document" ma:internalName="SIStatusOfDocumentColumn413">
      <xsd:simpleType>
        <xsd:restriction base="dms:Text">
          <xsd:maxLength value="255"/>
        </xsd:restriction>
      </xsd:simpleType>
    </xsd:element>
    <xsd:element name="Handlingstyp" ma:index="9" ma:displayName="Handlingstyp" ma:list="{a10b8abd-708c-4061-93b9-31cd1f76653d}" ma:internalName="Handlingstyp" ma:showField="Title" ma:web="c28f52af-a8f8-4551-b8ae-866ae79b83b4">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7a9612fa-5727-48f8-a99a-9eeb585cb06e" elementFormDefault="qualified">
    <xsd:import namespace="http://schemas.microsoft.com/office/2006/documentManagement/types"/>
    <xsd:import namespace="http://schemas.microsoft.com/office/infopath/2007/PartnerControls"/>
    <xsd:element name="DocState" ma:index="10" nillable="true" ma:displayName="Status godkännande" ma:internalName="DocStat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173393-FF95-448E-88B9-750C49E83C86}">
  <ds:schemaRefs>
    <ds:schemaRef ds:uri="http://schemas.microsoft.com/sharepoint/v3/contenttype/forms"/>
  </ds:schemaRefs>
</ds:datastoreItem>
</file>

<file path=customXml/itemProps2.xml><?xml version="1.0" encoding="utf-8"?>
<ds:datastoreItem xmlns:ds="http://schemas.openxmlformats.org/officeDocument/2006/customXml" ds:itemID="{C300F557-C149-45C3-9A31-190C9B3DF848}">
  <ds:schemaRefs>
    <ds:schemaRef ds:uri="http://purl.org/dc/elements/1.1/"/>
    <ds:schemaRef ds:uri="http://purl.org/dc/dcmitype/"/>
    <ds:schemaRef ds:uri="http://www.w3.org/XML/1998/namespace"/>
    <ds:schemaRef ds:uri="http://schemas.microsoft.com/office/2006/metadata/properties"/>
    <ds:schemaRef ds:uri="http://purl.org/dc/terms/"/>
    <ds:schemaRef ds:uri="http://schemas.microsoft.com/office/2006/documentManagement/types"/>
    <ds:schemaRef ds:uri="http://schemas.microsoft.com/office/infopath/2007/PartnerControls"/>
    <ds:schemaRef ds:uri="http://schemas.openxmlformats.org/package/2006/metadata/core-properties"/>
    <ds:schemaRef ds:uri="7a9612fa-5727-48f8-a99a-9eeb585cb06e"/>
    <ds:schemaRef ds:uri="c28f52af-a8f8-4551-b8ae-866ae79b83b4"/>
  </ds:schemaRefs>
</ds:datastoreItem>
</file>

<file path=customXml/itemProps3.xml><?xml version="1.0" encoding="utf-8"?>
<ds:datastoreItem xmlns:ds="http://schemas.openxmlformats.org/officeDocument/2006/customXml" ds:itemID="{1CCDEBC7-77F5-4027-83E9-EB48D294F9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8f52af-a8f8-4551-b8ae-866ae79b83b4"/>
    <ds:schemaRef ds:uri="7a9612fa-5727-48f8-a99a-9eeb585cb0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6225C0-3F4D-4483-BCFC-256A423C9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17606</Words>
  <Characters>93314</Characters>
  <Application>Microsoft Office Word</Application>
  <DocSecurity>0</DocSecurity>
  <Lines>777</Lines>
  <Paragraphs>221</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Apotekens Service</Company>
  <LinksUpToDate>false</LinksUpToDate>
  <CharactersWithSpaces>110699</CharactersWithSpaces>
  <SharedDoc>false</SharedDoc>
  <HyperlinkBase/>
  <HLinks>
    <vt:vector size="6" baseType="variant">
      <vt:variant>
        <vt:i4>7602235</vt:i4>
      </vt:variant>
      <vt:variant>
        <vt:i4>150</vt:i4>
      </vt:variant>
      <vt:variant>
        <vt:i4>0</vt:i4>
      </vt:variant>
      <vt:variant>
        <vt:i4>5</vt:i4>
      </vt:variant>
      <vt:variant>
        <vt:lpwstr>http://code.google.com/p/rivta/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 Mützell</dc:creator>
  <cp:lastModifiedBy>Malin Nord</cp:lastModifiedBy>
  <cp:revision>2</cp:revision>
  <cp:lastPrinted>2013-03-08T07:14:00Z</cp:lastPrinted>
  <dcterms:created xsi:type="dcterms:W3CDTF">2014-11-14T09:55:00Z</dcterms:created>
  <dcterms:modified xsi:type="dcterms:W3CDTF">2014-11-14T09:55:00Z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jänstedomän">
    <vt:lpwstr>clinicalprocess:activityprescription:prescribe</vt:lpwstr>
  </property>
  <property fmtid="{D5CDD505-2E9C-101B-9397-08002B2CF9AE}" pid="3" name="Tjänstedomän_sv">
    <vt:lpwstr>Hantera aktiviteter, ordination</vt:lpwstr>
  </property>
  <property fmtid="{D5CDD505-2E9C-101B-9397-08002B2CF9AE}" pid="4" name="Version">
    <vt:lpwstr>PA2</vt:lpwstr>
  </property>
  <property fmtid="{D5CDD505-2E9C-101B-9397-08002B2CF9AE}" pid="5" name="VersionDatum">
    <vt:lpwstr>2013-05-20</vt:lpwstr>
  </property>
  <property fmtid="{D5CDD505-2E9C-101B-9397-08002B2CF9AE}" pid="6" name="Version_1">
    <vt:lpwstr>1</vt:lpwstr>
  </property>
  <property fmtid="{D5CDD505-2E9C-101B-9397-08002B2CF9AE}" pid="7" name="Version_2">
    <vt:lpwstr>0</vt:lpwstr>
  </property>
  <property fmtid="{D5CDD505-2E9C-101B-9397-08002B2CF9AE}" pid="8" name="Version_3">
    <vt:lpwstr>0</vt:lpwstr>
  </property>
  <property fmtid="{D5CDD505-2E9C-101B-9397-08002B2CF9AE}" pid="9" name="Order">
    <vt:r8>77700</vt:r8>
  </property>
  <property fmtid="{D5CDD505-2E9C-101B-9397-08002B2CF9AE}" pid="10" name="ProjectRecno">
    <vt:lpwstr>200002</vt:lpwstr>
  </property>
  <property fmtid="{D5CDD505-2E9C-101B-9397-08002B2CF9AE}" pid="11" name="ContentTypeId">
    <vt:lpwstr>0x010100DC1D8ECDB72C194F9F7841CC62E2C46500C0CF4930D4C4784096A60AB911A43CA4</vt:lpwstr>
  </property>
</Properties>
</file>